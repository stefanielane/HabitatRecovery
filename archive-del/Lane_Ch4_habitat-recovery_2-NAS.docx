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41694EB9"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 which may occur</w:t>
      </w:r>
      <w:r w:rsidR="00A8597B" w:rsidRPr="001C0EEC">
        <w:rPr>
          <w:rFonts w:cstheme="minorHAnsi"/>
          <w:sz w:val="24"/>
          <w:szCs w:val="24"/>
        </w:rPr>
        <w:t xml:space="preserve"> </w:t>
      </w:r>
      <w:r w:rsidR="006559D5" w:rsidRPr="001C0EEC">
        <w:rPr>
          <w:rFonts w:cstheme="minorHAnsi"/>
          <w:sz w:val="24"/>
          <w:szCs w:val="24"/>
        </w:rPr>
        <w:t>over</w:t>
      </w:r>
      <w:r w:rsidR="00A8597B" w:rsidRPr="001C0EEC">
        <w:rPr>
          <w:rFonts w:cstheme="minorHAnsi"/>
          <w:sz w:val="24"/>
          <w:szCs w:val="24"/>
        </w:rPr>
        <w:t xml:space="preserve"> short or sustained periods</w:t>
      </w:r>
      <w:r w:rsidR="006559D5" w:rsidRPr="001C0EEC">
        <w:rPr>
          <w:rFonts w:cstheme="minorHAnsi"/>
          <w:sz w:val="24"/>
          <w:szCs w:val="24"/>
        </w:rPr>
        <w:t xml:space="preserve"> of time</w:t>
      </w:r>
      <w:ins w:id="0" w:author="n" w:date="2023-03-09T08:18:00Z">
        <w:r w:rsidR="0038499B">
          <w:rPr>
            <w:rFonts w:cstheme="minorHAnsi"/>
            <w:sz w:val="24"/>
            <w:szCs w:val="24"/>
          </w:rPr>
          <w:t xml:space="preserve">. </w:t>
        </w:r>
      </w:ins>
      <w:del w:id="1" w:author="n" w:date="2023-03-09T08:18:00Z">
        <w:r w:rsidR="00226195" w:rsidDel="0038499B">
          <w:rPr>
            <w:rFonts w:cstheme="minorHAnsi"/>
            <w:sz w:val="24"/>
            <w:szCs w:val="24"/>
          </w:rPr>
          <w:delText xml:space="preserve"> </w:delText>
        </w:r>
        <w:r w:rsidR="0086006A" w:rsidDel="0038499B">
          <w:rPr>
            <w:rFonts w:cstheme="minorHAnsi"/>
            <w:sz w:val="24"/>
            <w:szCs w:val="24"/>
          </w:rPr>
          <w:delText>and</w:delText>
        </w:r>
      </w:del>
      <w:del w:id="2" w:author="n" w:date="2023-03-09T08:31:00Z">
        <w:r w:rsidR="0086006A" w:rsidDel="00710D21">
          <w:rPr>
            <w:rFonts w:cstheme="minorHAnsi"/>
            <w:sz w:val="24"/>
            <w:szCs w:val="24"/>
          </w:rPr>
          <w:delText xml:space="preserve"> </w:delText>
        </w:r>
      </w:del>
      <w:del w:id="3" w:author="n" w:date="2023-03-09T08:18:00Z">
        <w:r w:rsidR="00440E7F" w:rsidDel="0038499B">
          <w:rPr>
            <w:rFonts w:cstheme="minorHAnsi"/>
            <w:sz w:val="24"/>
            <w:szCs w:val="24"/>
          </w:rPr>
          <w:delText>contribute to reduced</w:delText>
        </w:r>
      </w:del>
      <w:del w:id="4" w:author="n" w:date="2023-03-09T08:31:00Z">
        <w:r w:rsidR="0086006A" w:rsidDel="00710D21">
          <w:rPr>
            <w:rFonts w:cstheme="minorHAnsi"/>
            <w:sz w:val="24"/>
            <w:szCs w:val="24"/>
          </w:rPr>
          <w:delText xml:space="preserve"> ecosystem resistance</w:delText>
        </w:r>
        <w:r w:rsidR="0097123D" w:rsidDel="00710D21">
          <w:rPr>
            <w:rFonts w:cstheme="minorHAnsi"/>
            <w:sz w:val="24"/>
            <w:szCs w:val="24"/>
          </w:rPr>
          <w:delText xml:space="preserve"> to </w:delText>
        </w:r>
      </w:del>
      <w:del w:id="5" w:author="n" w:date="2023-03-09T08:18:00Z">
        <w:r w:rsidR="00C15B67" w:rsidDel="0038499B">
          <w:rPr>
            <w:rFonts w:cstheme="minorHAnsi"/>
            <w:sz w:val="24"/>
            <w:szCs w:val="24"/>
          </w:rPr>
          <w:delText>new</w:delText>
        </w:r>
      </w:del>
      <w:del w:id="6" w:author="n" w:date="2023-03-09T08:31:00Z">
        <w:r w:rsidR="00C15B67" w:rsidDel="00710D21">
          <w:rPr>
            <w:rFonts w:cstheme="minorHAnsi"/>
            <w:sz w:val="24"/>
            <w:szCs w:val="24"/>
          </w:rPr>
          <w:delText xml:space="preserve"> disturbance</w:delText>
        </w:r>
        <w:r w:rsidR="0086006A" w:rsidDel="00710D21">
          <w:rPr>
            <w:rFonts w:cstheme="minorHAnsi"/>
            <w:sz w:val="24"/>
            <w:szCs w:val="24"/>
          </w:rPr>
          <w:delText xml:space="preserve"> </w:delText>
        </w:r>
        <w:r w:rsidR="00226195" w:rsidDel="00710D21">
          <w:rPr>
            <w:rFonts w:cstheme="minorHAnsi"/>
            <w:sz w:val="24"/>
            <w:szCs w:val="24"/>
          </w:rPr>
          <w:fldChar w:fldCharType="begin"/>
        </w:r>
        <w:r w:rsidR="00CD197E" w:rsidDel="00710D21">
          <w:rPr>
            <w:rFonts w:cstheme="minorHAnsi"/>
            <w:sz w:val="24"/>
            <w:szCs w:val="24"/>
          </w:rPr>
          <w:delInstrText xml:space="preserve"> ADDIN ZOTERO_ITEM CSL_CITATION {"citationID":"Z9cd4Ayd","properties":{"formattedCitation":"(Diefenderfer et al., 2021; Megonigal &amp; Neubauer, 2019; Pasternack, 2009)","plainCitation":"(Diefenderfer et al., 2021; Megonigal &amp; Neubauer, 2019; Pasternack, 2009)","noteIndex":0},"citationItems":[{"id":1889,"uris":["http://zotero.org/users/6092945/items/DUR3QWGC"],"itemData":{"id":1889,"type":"article-journal","abstract":"International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R"}],"issued":{"date-parts":[["2021"]]}}},{"id":2943,"uris":["http://zotero.org/users/6092945/items/5BZNVEUS"],"itemData":{"id":2943,"type":"book","abstract":"Second","ISBN":"978-0-444-63893-9","note":"Accepted: 2019-05-02T02:04:18Z\nDOI: 10.1016/B978-0-444-63893-9.00019-8","publisher":"Elsevier","source":"repository.si.edu","title":"Biogeochemistry of Tidal Freshwater Wetlands","URL":"http://repository.si.edu/xmlui/handle/10088/96484","author":[{"family":"Megonigal","given":"J. Patrick"},{"family":"Neubauer","given":"Scott C."}],"accessed":{"date-parts":[["2023",3,3]]},"issued":{"date-parts":[["2019"]]}}},{"id":396,"uris":["http://zotero.org/users/6092945/items/S2AD5CNH"],"itemData":{"id":396,"type":"chapter","abstract":"Tidal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delInstrText>
        </w:r>
        <w:r w:rsidR="00226195" w:rsidDel="00710D21">
          <w:rPr>
            <w:rFonts w:cstheme="minorHAnsi"/>
            <w:sz w:val="24"/>
            <w:szCs w:val="24"/>
          </w:rPr>
          <w:fldChar w:fldCharType="separate"/>
        </w:r>
        <w:r w:rsidR="00CD197E" w:rsidRPr="00CD197E" w:rsidDel="00710D21">
          <w:rPr>
            <w:rFonts w:ascii="Calibri" w:hAnsi="Calibri" w:cs="Calibri"/>
            <w:sz w:val="24"/>
          </w:rPr>
          <w:delText>(Diefenderfer et al., 2021; Megonigal &amp; Neubauer, 2019; Pasternack, 2009)</w:delText>
        </w:r>
        <w:r w:rsidR="00226195" w:rsidDel="00710D21">
          <w:rPr>
            <w:rFonts w:cstheme="minorHAnsi"/>
            <w:sz w:val="24"/>
            <w:szCs w:val="24"/>
          </w:rPr>
          <w:fldChar w:fldCharType="end"/>
        </w:r>
        <w:r w:rsidR="00A8597B" w:rsidRPr="001C0EEC" w:rsidDel="00710D21">
          <w:rPr>
            <w:rFonts w:cstheme="minorHAnsi"/>
            <w:sz w:val="24"/>
            <w:szCs w:val="24"/>
          </w:rPr>
          <w:delText>.</w:delText>
        </w:r>
        <w:r w:rsidR="008F2B50" w:rsidDel="00710D21">
          <w:rPr>
            <w:rFonts w:cstheme="minorHAnsi"/>
            <w:sz w:val="24"/>
            <w:szCs w:val="24"/>
          </w:rPr>
          <w:delText xml:space="preserve"> </w:delText>
        </w:r>
      </w:del>
      <w:r w:rsidR="008F2B50">
        <w:rPr>
          <w:rFonts w:cstheme="minorHAnsi"/>
          <w:sz w:val="24"/>
          <w:szCs w:val="24"/>
        </w:rPr>
        <w:t xml:space="preserve">Sources of </w:t>
      </w:r>
      <w:del w:id="7" w:author="n" w:date="2023-03-09T08:31:00Z">
        <w:r w:rsidR="008F2B50" w:rsidDel="00710D21">
          <w:rPr>
            <w:rFonts w:cstheme="minorHAnsi"/>
            <w:sz w:val="24"/>
            <w:szCs w:val="24"/>
          </w:rPr>
          <w:delText xml:space="preserve">cumulative </w:delText>
        </w:r>
      </w:del>
      <w:ins w:id="8" w:author="n" w:date="2023-03-09T08:31:00Z">
        <w:r w:rsidR="00710D21">
          <w:rPr>
            <w:rFonts w:cstheme="minorHAnsi"/>
            <w:sz w:val="24"/>
            <w:szCs w:val="24"/>
          </w:rPr>
          <w:t xml:space="preserve">these </w:t>
        </w:r>
      </w:ins>
      <w:r w:rsidR="008F2B50">
        <w:rPr>
          <w:rFonts w:cstheme="minorHAnsi"/>
          <w:sz w:val="24"/>
          <w:szCs w:val="24"/>
        </w:rPr>
        <w:t xml:space="preserve">stressors may </w:t>
      </w:r>
      <w:del w:id="9" w:author="n" w:date="2023-03-09T08:38:00Z">
        <w:r w:rsidR="008F2B50" w:rsidDel="00D312BF">
          <w:rPr>
            <w:rFonts w:cstheme="minorHAnsi"/>
            <w:sz w:val="24"/>
            <w:szCs w:val="24"/>
          </w:rPr>
          <w:delText>come from</w:delText>
        </w:r>
      </w:del>
      <w:ins w:id="10" w:author="n" w:date="2023-03-09T08:38:00Z">
        <w:r w:rsidR="00D312BF">
          <w:rPr>
            <w:rFonts w:cstheme="minorHAnsi"/>
            <w:sz w:val="24"/>
            <w:szCs w:val="24"/>
          </w:rPr>
          <w:t>occur on</w:t>
        </w:r>
      </w:ins>
      <w:ins w:id="11" w:author="n" w:date="2023-03-09T08:19:00Z">
        <w:r w:rsidR="0038499B">
          <w:rPr>
            <w:rFonts w:cstheme="minorHAnsi"/>
            <w:sz w:val="24"/>
            <w:szCs w:val="24"/>
          </w:rPr>
          <w:t xml:space="preserve"> </w:t>
        </w:r>
      </w:ins>
      <w:ins w:id="12" w:author="n" w:date="2023-03-09T08:21:00Z">
        <w:r w:rsidR="0038499B">
          <w:rPr>
            <w:rFonts w:cstheme="minorHAnsi"/>
            <w:sz w:val="24"/>
            <w:szCs w:val="24"/>
          </w:rPr>
          <w:t>a variety of</w:t>
        </w:r>
      </w:ins>
      <w:r w:rsidR="008F2B50">
        <w:rPr>
          <w:rFonts w:cstheme="minorHAnsi"/>
          <w:sz w:val="24"/>
          <w:szCs w:val="24"/>
        </w:rPr>
        <w:t xml:space="preserve"> </w:t>
      </w:r>
      <w:del w:id="13" w:author="n" w:date="2023-03-09T08:21:00Z">
        <w:r w:rsidR="00E87175" w:rsidRPr="001C0EEC" w:rsidDel="0038499B">
          <w:rPr>
            <w:rFonts w:cstheme="minorHAnsi"/>
            <w:sz w:val="24"/>
            <w:szCs w:val="24"/>
          </w:rPr>
          <w:delText xml:space="preserve">ecosystem </w:delText>
        </w:r>
      </w:del>
      <w:ins w:id="14" w:author="n" w:date="2023-03-09T08:21:00Z">
        <w:r w:rsidR="0038499B">
          <w:rPr>
            <w:rFonts w:cstheme="minorHAnsi"/>
            <w:sz w:val="24"/>
            <w:szCs w:val="24"/>
          </w:rPr>
          <w:t xml:space="preserve">spatial and temporal </w:t>
        </w:r>
      </w:ins>
      <w:r w:rsidR="00E87175" w:rsidRPr="001C0EEC">
        <w:rPr>
          <w:rFonts w:cstheme="minorHAnsi"/>
          <w:sz w:val="24"/>
          <w:szCs w:val="24"/>
        </w:rPr>
        <w:t xml:space="preserve">scales, </w:t>
      </w:r>
      <w:del w:id="15" w:author="n" w:date="2023-03-09T08:21:00Z">
        <w:r w:rsidR="00E87175" w:rsidRPr="001C0EEC" w:rsidDel="0038499B">
          <w:rPr>
            <w:rFonts w:cstheme="minorHAnsi"/>
            <w:sz w:val="24"/>
            <w:szCs w:val="24"/>
          </w:rPr>
          <w:delText>such as</w:delText>
        </w:r>
      </w:del>
      <w:ins w:id="16" w:author="n" w:date="2023-03-09T08:21:00Z">
        <w:r w:rsidR="0038499B">
          <w:rPr>
            <w:rFonts w:cstheme="minorHAnsi"/>
            <w:sz w:val="24"/>
            <w:szCs w:val="24"/>
          </w:rPr>
          <w:t>from</w:t>
        </w:r>
      </w:ins>
      <w:r w:rsidR="00013F5A" w:rsidRPr="001C0EEC">
        <w:rPr>
          <w:rFonts w:cstheme="minorHAnsi"/>
          <w:sz w:val="24"/>
          <w:szCs w:val="24"/>
        </w:rPr>
        <w:t xml:space="preserve"> extensive conversion of estuarine floodplain </w:t>
      </w:r>
      <w:del w:id="17" w:author="n" w:date="2023-03-09T08:24:00Z">
        <w:r w:rsidR="00013F5A" w:rsidRPr="001C0EEC" w:rsidDel="0038499B">
          <w:rPr>
            <w:rFonts w:cstheme="minorHAnsi"/>
            <w:sz w:val="24"/>
            <w:szCs w:val="24"/>
          </w:rPr>
          <w:delText xml:space="preserve">to </w:delText>
        </w:r>
      </w:del>
      <w:ins w:id="18" w:author="n" w:date="2023-03-09T08:24:00Z">
        <w:r w:rsidR="0038499B">
          <w:rPr>
            <w:rFonts w:cstheme="minorHAnsi"/>
            <w:sz w:val="24"/>
            <w:szCs w:val="24"/>
          </w:rPr>
          <w:t>for</w:t>
        </w:r>
        <w:r w:rsidR="0038499B" w:rsidRPr="001C0EEC">
          <w:rPr>
            <w:rFonts w:cstheme="minorHAnsi"/>
            <w:sz w:val="24"/>
            <w:szCs w:val="24"/>
          </w:rPr>
          <w:t xml:space="preserve"> </w:t>
        </w:r>
      </w:ins>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del w:id="19" w:author="n" w:date="2023-03-09T08:21:00Z">
        <w:r w:rsidR="008F2B50" w:rsidDel="0038499B">
          <w:rPr>
            <w:rFonts w:cstheme="minorHAnsi"/>
            <w:sz w:val="24"/>
            <w:szCs w:val="24"/>
          </w:rPr>
          <w:delText>or</w:delText>
        </w:r>
      </w:del>
      <w:ins w:id="20" w:author="n" w:date="2023-03-09T08:21:00Z">
        <w:r w:rsidR="0038499B">
          <w:rPr>
            <w:rFonts w:cstheme="minorHAnsi"/>
            <w:sz w:val="24"/>
            <w:szCs w:val="24"/>
          </w:rPr>
          <w:t>to</w:t>
        </w:r>
      </w:ins>
      <w:r w:rsidR="008F2B50">
        <w:rPr>
          <w:rFonts w:cstheme="minorHAnsi"/>
          <w:sz w:val="24"/>
          <w:szCs w:val="24"/>
        </w:rPr>
        <w:t xml:space="preserve"> local disturbances such as </w:t>
      </w:r>
      <w:r w:rsidR="00306915">
        <w:rPr>
          <w:rFonts w:cstheme="minorHAnsi"/>
          <w:sz w:val="24"/>
          <w:szCs w:val="24"/>
        </w:rPr>
        <w:t>scouring events during storms or tidal surges (</w:t>
      </w:r>
      <w:r w:rsidR="00306915" w:rsidRPr="001C0EEC">
        <w:rPr>
          <w:rFonts w:cstheme="minorHAnsi"/>
          <w:sz w:val="24"/>
          <w:szCs w:val="24"/>
          <w:highlight w:val="lightGray"/>
        </w:rPr>
        <w:t>CITE</w:t>
      </w:r>
      <w:r w:rsidR="00306915">
        <w:rPr>
          <w:rFonts w:cstheme="minorHAnsi"/>
          <w:sz w:val="24"/>
          <w:szCs w:val="24"/>
        </w:rPr>
        <w:t>)</w:t>
      </w:r>
      <w:r w:rsidR="001422C8" w:rsidRPr="001C0EEC">
        <w:rPr>
          <w:rFonts w:cstheme="minorHAnsi"/>
          <w:sz w:val="24"/>
          <w:szCs w:val="24"/>
        </w:rPr>
        <w:t>.</w:t>
      </w:r>
      <w:r w:rsidR="00D10130">
        <w:rPr>
          <w:rFonts w:cstheme="minorHAnsi"/>
          <w:sz w:val="24"/>
          <w:szCs w:val="24"/>
        </w:rPr>
        <w:t xml:space="preserve">These cumulative impacts </w:t>
      </w:r>
      <w:r w:rsidR="009F4A30">
        <w:rPr>
          <w:rFonts w:cstheme="minorHAnsi"/>
          <w:sz w:val="24"/>
          <w:szCs w:val="24"/>
        </w:rPr>
        <w:t xml:space="preserve">can have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or</w:t>
      </w:r>
      <w:r w:rsidR="00AA27CE" w:rsidRPr="001C0EEC">
        <w:rPr>
          <w:rFonts w:cstheme="minorHAnsi"/>
          <w:sz w:val="24"/>
          <w:szCs w:val="24"/>
        </w:rPr>
        <w:t xml:space="preserve"> </w:t>
      </w:r>
      <w:r w:rsidR="006954A9" w:rsidRPr="001C0EEC">
        <w:rPr>
          <w:rFonts w:cstheme="minorHAnsi"/>
          <w:sz w:val="24"/>
          <w:szCs w:val="24"/>
        </w:rPr>
        <w:t xml:space="preserve">increased </w:t>
      </w:r>
      <w:r w:rsidR="00AA27CE" w:rsidRPr="001C0EEC">
        <w:rPr>
          <w:rFonts w:cstheme="minorHAnsi"/>
          <w:sz w:val="24"/>
          <w:szCs w:val="24"/>
        </w:rPr>
        <w:t xml:space="preserve">non-native invasive </w:t>
      </w:r>
      <w:r w:rsidR="009F4A30">
        <w:rPr>
          <w:rFonts w:cstheme="minorHAnsi"/>
          <w:sz w:val="24"/>
          <w:szCs w:val="24"/>
        </w:rPr>
        <w:t>species</w:t>
      </w:r>
      <w:r w:rsidR="00EC270C">
        <w:rPr>
          <w:rFonts w:cstheme="minorHAnsi"/>
          <w:sz w:val="24"/>
          <w:szCs w:val="24"/>
        </w:rPr>
        <w:t xml:space="preserve"> </w:t>
      </w:r>
      <w:r w:rsidR="00EC270C">
        <w:rPr>
          <w:rFonts w:cstheme="minorHAnsi"/>
          <w:sz w:val="24"/>
          <w:szCs w:val="24"/>
        </w:rPr>
        <w:fldChar w:fldCharType="begin"/>
      </w:r>
      <w:r w:rsidR="00094EEB">
        <w:rPr>
          <w:rFonts w:cstheme="minorHAnsi"/>
          <w:sz w:val="24"/>
          <w:szCs w:val="24"/>
        </w:rPr>
        <w:instrText xml:space="preserve"> ADDIN ZOTERO_ITEM CSL_CITATION {"citationID":"NdKAf8BW","properties":{"formattedCitation":"(Price et al., 2020)","plainCitation":"(Price et al., 2020)","noteIndex":0},"citationItems":[{"id":2373,"uris":["http://zotero.org/users/6092945/items/8VUGR5K6"],"itemData":{"id":2373,"type":"article-journal","abstract":"Biotic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W."}],"issued":{"date-parts":[["2020",3,1]]}}}],"schema":"https://github.com/citation-style-language/schema/raw/master/csl-citation.json"} </w:instrText>
      </w:r>
      <w:r w:rsidR="00EC270C">
        <w:rPr>
          <w:rFonts w:cstheme="minorHAnsi"/>
          <w:sz w:val="24"/>
          <w:szCs w:val="24"/>
        </w:rPr>
        <w:fldChar w:fldCharType="separate"/>
      </w:r>
      <w:r w:rsidR="00094EEB" w:rsidRPr="00094EEB">
        <w:rPr>
          <w:rFonts w:ascii="Calibri" w:hAnsi="Calibri" w:cs="Calibri"/>
          <w:sz w:val="24"/>
        </w:rPr>
        <w:t>(Price et al., 2020)</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ins w:id="21" w:author="n" w:date="2023-03-09T08:31:00Z">
        <w:r w:rsidR="00710D21">
          <w:rPr>
            <w:rFonts w:cstheme="minorHAnsi"/>
            <w:sz w:val="24"/>
            <w:szCs w:val="24"/>
          </w:rPr>
          <w:t>Not only does this directly impact the biodiversity and functioning of an estuary, but it can</w:t>
        </w:r>
      </w:ins>
      <w:ins w:id="22" w:author="n" w:date="2023-03-09T08:34:00Z">
        <w:r w:rsidR="00710D21">
          <w:rPr>
            <w:rFonts w:cstheme="minorHAnsi"/>
            <w:sz w:val="24"/>
            <w:szCs w:val="24"/>
          </w:rPr>
          <w:t xml:space="preserve"> </w:t>
        </w:r>
      </w:ins>
      <w:ins w:id="23" w:author="n" w:date="2023-03-09T08:31:00Z">
        <w:r w:rsidR="00710D21">
          <w:rPr>
            <w:rFonts w:cstheme="minorHAnsi"/>
            <w:sz w:val="24"/>
            <w:szCs w:val="24"/>
          </w:rPr>
          <w:t>erode resistance to subsequent disturbance through</w:t>
        </w:r>
      </w:ins>
      <w:ins w:id="24" w:author="n" w:date="2023-03-09T08:32:00Z">
        <w:r w:rsidR="00710D21">
          <w:rPr>
            <w:rFonts w:cstheme="minorHAnsi"/>
            <w:sz w:val="24"/>
            <w:szCs w:val="24"/>
          </w:rPr>
          <w:t xml:space="preserve"> </w:t>
        </w:r>
      </w:ins>
      <w:del w:id="25" w:author="n" w:date="2023-03-09T08:32:00Z">
        <w:r w:rsidR="002B2491" w:rsidDel="00710D21">
          <w:rPr>
            <w:rFonts w:cstheme="minorHAnsi"/>
            <w:sz w:val="24"/>
            <w:szCs w:val="24"/>
          </w:rPr>
          <w:delText xml:space="preserve">In turn, this </w:delText>
        </w:r>
        <w:r w:rsidR="008D2543" w:rsidRPr="001C0EEC" w:rsidDel="00710D21">
          <w:rPr>
            <w:rFonts w:cstheme="minorHAnsi"/>
            <w:sz w:val="24"/>
            <w:szCs w:val="24"/>
          </w:rPr>
          <w:delText>can lead to</w:delText>
        </w:r>
      </w:del>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historically abundant species become extirpated</w:t>
      </w:r>
      <w:ins w:id="26" w:author="n" w:date="2023-03-09T08:32:00Z">
        <w:r w:rsidR="00710D21">
          <w:rPr>
            <w:rFonts w:cstheme="minorHAnsi"/>
            <w:sz w:val="24"/>
            <w:szCs w:val="24"/>
          </w:rPr>
          <w:t xml:space="preserve"> </w:t>
        </w:r>
        <w:r w:rsidR="00710D21">
          <w:rPr>
            <w:rFonts w:cstheme="minorHAnsi"/>
            <w:sz w:val="24"/>
            <w:szCs w:val="24"/>
          </w:rPr>
          <w:fldChar w:fldCharType="begin"/>
        </w:r>
        <w:r w:rsidR="00710D21">
          <w:rPr>
            <w:rFonts w:cstheme="minorHAnsi"/>
            <w:sz w:val="24"/>
            <w:szCs w:val="24"/>
          </w:rPr>
          <w:instrText xml:space="preserve"> ADDIN ZOTERO_ITEM CSL_CITATION {"citationID":"Z9cd4Ayd","properties":{"formattedCitation":"(Diefenderfer et al., 2021; Megonigal &amp; Neubauer, 2019; Pasternack, 2009)","plainCitation":"(Diefenderfer et al., 2021; Megonigal &amp; Neubauer, 2019; Pasternack, 2009)","noteIndex":0},"citationItems":[{"id":1889,"uris":["http://zotero.org/users/6092945/items/DUR3QWGC"],"itemData":{"id":1889,"type":"article-journal","abstract":"International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R"}],"issued":{"date-parts":[["2021"]]}}},{"id":2943,"uris":["http://zotero.org/users/6092945/items/5BZNVEUS"],"itemData":{"id":2943,"type":"book","abstract":"Second","ISBN":"978-0-444-63893-9","note":"Accepted: 2019-05-02T02:04:18Z\nDOI: 10.1016/B978-0-444-63893-9.00019-8","publisher":"Elsevier","source":"repository.si.edu","title":"Biogeochemistry of Tidal Freshwater Wetlands","URL":"http://repository.si.edu/xmlui/handle/10088/96484","author":[{"family":"Megonigal","given":"J. Patrick"},{"family":"Neubauer","given":"Scott C."}],"accessed":{"date-parts":[["2023",3,3]]},"issued":{"date-parts":[["2019"]]}}},{"id":396,"uris":["http://zotero.org/users/6092945/items/S2AD5CNH"],"itemData":{"id":396,"type":"chapter","abstract":"Tidal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710D21">
          <w:rPr>
            <w:rFonts w:cstheme="minorHAnsi"/>
            <w:sz w:val="24"/>
            <w:szCs w:val="24"/>
          </w:rPr>
          <w:fldChar w:fldCharType="separate"/>
        </w:r>
        <w:r w:rsidR="00710D21" w:rsidRPr="00CD197E">
          <w:rPr>
            <w:rFonts w:ascii="Calibri" w:hAnsi="Calibri" w:cs="Calibri"/>
            <w:sz w:val="24"/>
          </w:rPr>
          <w:t>(Diefenderfer et al., 2021; Megonigal &amp; Neubauer, 2019; Pasternack, 2009)</w:t>
        </w:r>
        <w:r w:rsidR="00710D21">
          <w:rPr>
            <w:rFonts w:cstheme="minorHAnsi"/>
            <w:sz w:val="24"/>
            <w:szCs w:val="24"/>
          </w:rPr>
          <w:fldChar w:fldCharType="end"/>
        </w:r>
      </w:ins>
      <w:r w:rsidR="00602B52">
        <w:rPr>
          <w:rFonts w:cstheme="minorHAnsi"/>
          <w:sz w:val="24"/>
          <w:szCs w:val="24"/>
        </w:rPr>
        <w:t xml:space="preserve">, or </w:t>
      </w:r>
      <w:ins w:id="27" w:author="n" w:date="2023-03-09T08:39:00Z">
        <w:r w:rsidR="00D312BF">
          <w:rPr>
            <w:rFonts w:cstheme="minorHAnsi"/>
            <w:sz w:val="24"/>
            <w:szCs w:val="24"/>
          </w:rPr>
          <w:t xml:space="preserve">by </w:t>
        </w:r>
      </w:ins>
      <w:ins w:id="28" w:author="n" w:date="2023-03-09T08:35:00Z">
        <w:r w:rsidR="00710D21">
          <w:rPr>
            <w:rFonts w:cstheme="minorHAnsi"/>
            <w:sz w:val="24"/>
            <w:szCs w:val="24"/>
          </w:rPr>
          <w:t>alter</w:t>
        </w:r>
      </w:ins>
      <w:ins w:id="29" w:author="n" w:date="2023-03-09T08:40:00Z">
        <w:r w:rsidR="00D312BF">
          <w:rPr>
            <w:rFonts w:cstheme="minorHAnsi"/>
            <w:sz w:val="24"/>
            <w:szCs w:val="24"/>
          </w:rPr>
          <w:t>ing</w:t>
        </w:r>
      </w:ins>
      <w:ins w:id="30" w:author="n" w:date="2023-03-09T08:35:00Z">
        <w:r w:rsidR="00710D21">
          <w:rPr>
            <w:rFonts w:cstheme="minorHAnsi"/>
            <w:sz w:val="24"/>
            <w:szCs w:val="24"/>
          </w:rPr>
          <w:t xml:space="preserve"> </w:t>
        </w:r>
      </w:ins>
      <w:r w:rsidR="00602B52">
        <w:rPr>
          <w:rFonts w:cstheme="minorHAnsi"/>
          <w:sz w:val="24"/>
          <w:szCs w:val="24"/>
        </w:rPr>
        <w:t>nutrient</w:t>
      </w:r>
      <w:ins w:id="31" w:author="n" w:date="2023-03-09T08:39:00Z">
        <w:r w:rsidR="00D312BF">
          <w:rPr>
            <w:rFonts w:cstheme="minorHAnsi"/>
            <w:sz w:val="24"/>
            <w:szCs w:val="24"/>
          </w:rPr>
          <w:t xml:space="preserve"> processes</w:t>
        </w:r>
      </w:ins>
      <w:r w:rsidR="00602B52">
        <w:rPr>
          <w:rFonts w:cstheme="minorHAnsi"/>
          <w:sz w:val="24"/>
          <w:szCs w:val="24"/>
        </w:rPr>
        <w:t xml:space="preserve"> and </w:t>
      </w:r>
      <w:ins w:id="32" w:author="n" w:date="2023-03-09T08:39:00Z">
        <w:r w:rsidR="00D312BF">
          <w:rPr>
            <w:rFonts w:cstheme="minorHAnsi"/>
            <w:sz w:val="24"/>
            <w:szCs w:val="24"/>
          </w:rPr>
          <w:t>thus</w:t>
        </w:r>
      </w:ins>
      <w:ins w:id="33" w:author="n" w:date="2023-03-09T08:40:00Z">
        <w:r w:rsidR="00D312BF">
          <w:rPr>
            <w:rFonts w:cstheme="minorHAnsi"/>
            <w:sz w:val="24"/>
            <w:szCs w:val="24"/>
          </w:rPr>
          <w:t xml:space="preserve"> likely</w:t>
        </w:r>
      </w:ins>
      <w:ins w:id="34" w:author="n" w:date="2023-03-09T08:39:00Z">
        <w:r w:rsidR="00D312BF">
          <w:rPr>
            <w:rFonts w:cstheme="minorHAnsi"/>
            <w:sz w:val="24"/>
            <w:szCs w:val="24"/>
          </w:rPr>
          <w:t xml:space="preserve"> </w:t>
        </w:r>
      </w:ins>
      <w:r w:rsidR="00602B52">
        <w:rPr>
          <w:rFonts w:cstheme="minorHAnsi"/>
          <w:sz w:val="24"/>
          <w:szCs w:val="24"/>
        </w:rPr>
        <w:t xml:space="preserve">successional </w:t>
      </w:r>
      <w:del w:id="35" w:author="n" w:date="2023-03-09T08:39:00Z">
        <w:r w:rsidR="00602B52" w:rsidDel="00D312BF">
          <w:rPr>
            <w:rFonts w:cstheme="minorHAnsi"/>
            <w:sz w:val="24"/>
            <w:szCs w:val="24"/>
          </w:rPr>
          <w:delText xml:space="preserve">processes </w:delText>
        </w:r>
      </w:del>
      <w:ins w:id="36" w:author="n" w:date="2023-03-09T08:39:00Z">
        <w:r w:rsidR="00D312BF">
          <w:rPr>
            <w:rFonts w:cstheme="minorHAnsi"/>
            <w:sz w:val="24"/>
            <w:szCs w:val="24"/>
          </w:rPr>
          <w:t xml:space="preserve">pathways </w:t>
        </w:r>
      </w:ins>
      <w:del w:id="37" w:author="n" w:date="2023-03-09T08:38:00Z">
        <w:r w:rsidR="00602B52" w:rsidDel="00D312BF">
          <w:rPr>
            <w:rFonts w:cstheme="minorHAnsi"/>
            <w:sz w:val="24"/>
            <w:szCs w:val="24"/>
          </w:rPr>
          <w:delText xml:space="preserve">change </w:delText>
        </w:r>
      </w:del>
      <w:r w:rsidR="00602B52">
        <w:rPr>
          <w:rFonts w:cstheme="minorHAnsi"/>
          <w:sz w:val="24"/>
          <w:szCs w:val="24"/>
        </w:rPr>
        <w:fldChar w:fldCharType="begin"/>
      </w:r>
      <w:r w:rsidR="00602B52">
        <w:rPr>
          <w:rFonts w:cstheme="minorHAnsi"/>
          <w:sz w:val="24"/>
          <w:szCs w:val="24"/>
        </w:rPr>
        <w:instrText xml:space="preserve"> ADDIN ZOTERO_ITEM CSL_CITATION {"citationID":"lcDDlS3z","properties":{"formattedCitation":"(Johnstone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602B52" w:rsidRPr="00602B52">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60DBFF03" w14:textId="6396FA46" w:rsidR="00031FD8" w:rsidDel="00D312BF" w:rsidRDefault="00A522AE">
      <w:pPr>
        <w:ind w:firstLine="720"/>
        <w:rPr>
          <w:moveFrom w:id="38" w:author="n" w:date="2023-03-09T08:45:00Z"/>
          <w:rFonts w:cstheme="minorHAnsi"/>
          <w:sz w:val="24"/>
          <w:szCs w:val="24"/>
        </w:rPr>
      </w:pPr>
      <w:moveFromRangeStart w:id="39" w:author="n" w:date="2023-03-09T08:45:00Z" w:name="move129243973"/>
      <w:moveFrom w:id="40" w:author="n" w:date="2023-03-09T08:45:00Z">
        <w:r w:rsidRPr="001C0EEC" w:rsidDel="00D312BF">
          <w:rPr>
            <w:rFonts w:cstheme="minorHAnsi"/>
            <w:sz w:val="24"/>
            <w:szCs w:val="24"/>
          </w:rPr>
          <w:t xml:space="preserve">Disturbance </w:t>
        </w:r>
        <w:r w:rsidR="00D10130" w:rsidRPr="001C0EEC" w:rsidDel="00D312BF">
          <w:rPr>
            <w:rFonts w:cstheme="minorHAnsi"/>
            <w:sz w:val="24"/>
            <w:szCs w:val="24"/>
          </w:rPr>
          <w:t>in estuaries is not inherently negative</w:t>
        </w:r>
        <w:r w:rsidR="00F80F51" w:rsidRPr="001C0EEC" w:rsidDel="00D312BF">
          <w:rPr>
            <w:rFonts w:cstheme="minorHAnsi"/>
            <w:sz w:val="24"/>
            <w:szCs w:val="24"/>
          </w:rPr>
          <w:t xml:space="preserve"> and may have positive impacts on plant communit</w:t>
        </w:r>
        <w:r w:rsidR="00F62E73" w:rsidDel="00D312BF">
          <w:rPr>
            <w:rFonts w:cstheme="minorHAnsi"/>
            <w:sz w:val="24"/>
            <w:szCs w:val="24"/>
          </w:rPr>
          <w:t>ies</w:t>
        </w:r>
        <w:r w:rsidR="00B3597D" w:rsidRPr="001C0EEC" w:rsidDel="00D312BF">
          <w:rPr>
            <w:rFonts w:cstheme="minorHAnsi"/>
            <w:sz w:val="24"/>
            <w:szCs w:val="24"/>
          </w:rPr>
          <w:t xml:space="preserve">. </w:t>
        </w:r>
        <w:r w:rsidR="000861AA" w:rsidRPr="001C0EEC" w:rsidDel="00D312BF">
          <w:rPr>
            <w:rFonts w:cstheme="minorHAnsi"/>
            <w:sz w:val="24"/>
            <w:szCs w:val="24"/>
          </w:rPr>
          <w:t xml:space="preserve">Grazing is </w:t>
        </w:r>
        <w:r w:rsidR="00D573BA" w:rsidDel="00D312BF">
          <w:rPr>
            <w:rFonts w:cstheme="minorHAnsi"/>
            <w:sz w:val="24"/>
            <w:szCs w:val="24"/>
          </w:rPr>
          <w:t>one example of natural disturbance</w:t>
        </w:r>
        <w:r w:rsidR="000861AA" w:rsidRPr="001C0EEC" w:rsidDel="00D312BF">
          <w:rPr>
            <w:rFonts w:cstheme="minorHAnsi"/>
            <w:sz w:val="24"/>
            <w:szCs w:val="24"/>
          </w:rPr>
          <w:t xml:space="preserve"> which</w:t>
        </w:r>
        <w:r w:rsidR="00B3597D" w:rsidRPr="001C0EEC" w:rsidDel="00D312BF">
          <w:rPr>
            <w:rFonts w:cstheme="minorHAnsi"/>
            <w:sz w:val="24"/>
            <w:szCs w:val="24"/>
          </w:rPr>
          <w:t xml:space="preserve"> </w:t>
        </w:r>
        <w:r w:rsidR="008C5FC3" w:rsidRPr="001C0EEC" w:rsidDel="00D312BF">
          <w:rPr>
            <w:rFonts w:cstheme="minorHAnsi"/>
            <w:sz w:val="24"/>
            <w:szCs w:val="24"/>
          </w:rPr>
          <w:t xml:space="preserve">may </w:t>
        </w:r>
        <w:r w:rsidR="002B4878" w:rsidRPr="001C0EEC" w:rsidDel="00D312BF">
          <w:rPr>
            <w:rFonts w:cstheme="minorHAnsi"/>
            <w:sz w:val="24"/>
            <w:szCs w:val="24"/>
          </w:rPr>
          <w:t>positively or negatively</w:t>
        </w:r>
        <w:r w:rsidR="008C5FC3" w:rsidRPr="001C0EEC" w:rsidDel="00D312BF">
          <w:rPr>
            <w:rFonts w:cstheme="minorHAnsi"/>
            <w:sz w:val="24"/>
            <w:szCs w:val="24"/>
          </w:rPr>
          <w:t xml:space="preserve"> affect plant community </w:t>
        </w:r>
        <w:r w:rsidR="00E17931" w:rsidDel="00D312BF">
          <w:rPr>
            <w:rFonts w:cstheme="minorHAnsi"/>
            <w:sz w:val="24"/>
            <w:szCs w:val="24"/>
          </w:rPr>
          <w:t>diversity</w:t>
        </w:r>
        <w:r w:rsidR="002B4878" w:rsidRPr="001C0EEC" w:rsidDel="00D312BF">
          <w:rPr>
            <w:rFonts w:cstheme="minorHAnsi"/>
            <w:sz w:val="24"/>
            <w:szCs w:val="24"/>
          </w:rPr>
          <w:t xml:space="preserve"> and</w:t>
        </w:r>
        <w:r w:rsidR="008C5FC3" w:rsidRPr="001C0EEC" w:rsidDel="00D312BF">
          <w:rPr>
            <w:rFonts w:cstheme="minorHAnsi"/>
            <w:sz w:val="24"/>
            <w:szCs w:val="24"/>
          </w:rPr>
          <w:t xml:space="preserve"> abundance</w:t>
        </w:r>
        <w:r w:rsidR="00F62E73" w:rsidDel="00D312BF">
          <w:rPr>
            <w:rFonts w:cstheme="minorHAnsi"/>
            <w:sz w:val="24"/>
            <w:szCs w:val="24"/>
          </w:rPr>
          <w:t xml:space="preserve"> depending on grazing intensity</w:t>
        </w:r>
        <w:r w:rsidR="002B4878" w:rsidRPr="001C0EEC" w:rsidDel="00D312BF">
          <w:rPr>
            <w:rFonts w:cstheme="minorHAnsi"/>
            <w:sz w:val="24"/>
            <w:szCs w:val="24"/>
          </w:rPr>
          <w:t xml:space="preserve"> </w:t>
        </w:r>
        <w:r w:rsidR="000F2BFE" w:rsidRPr="001C0EEC" w:rsidDel="00D312BF">
          <w:rPr>
            <w:rFonts w:cstheme="minorHAnsi"/>
            <w:sz w:val="24"/>
            <w:szCs w:val="24"/>
          </w:rPr>
          <w:fldChar w:fldCharType="begin"/>
        </w:r>
        <w:r w:rsidR="000F2BFE" w:rsidRPr="001C0EEC" w:rsidDel="00D312BF">
          <w:rPr>
            <w:rFonts w:cstheme="minorHAnsi"/>
            <w:sz w:val="24"/>
            <w:szCs w:val="24"/>
          </w:rPr>
          <w:instrText xml:space="preserve"> ADDIN ZOTERO_ITEM CSL_CITATION {"citationID":"nK0uF5U6","properties":{"formattedCitation":"(Lodge &amp; Tyler, 2020)","plainCitation":"(Lodge &amp; Tyler, 2020)","noteIndex":0},"citationItems":[{"id":2617,"uris":["http://zotero.org/users/6092945/items/6M373C3U"],"itemData":{"id":2617,"type":"article-journal","abstract":"Destruction of natural wetlands has warranted the creation of wetlands to mitigate the reduction of valuable ecosystem functions and services. However, the complex interactions among key drivers of wetland community structure–hydrology, nutrient availability and herbivory-makes creation of functional wetland replacements challenging. We examined interactions among these drivers, and their impacts on plant communities and soil characteristics in two created wetlands with different hydrology and land use histories: a shallow emergent marsh on a previous gravel depository and a seasonally flooded marsh on a former cattle pasture. In paired plots open to or protected from large wetland grazers we observed seasonal variation in grazing impacts on plant communities and an increase in effect size over time. At the permanently flooded marsh with high waterfowl densities and low nutrients, open plots had significantly reduced plant growth and diversity, and an increase in submerged vegetation. In contrast, grazer density was lower and nutrients were higher in the seasonally flooded marsh, where grazer access enhanced plant diversity and reduced invasive plant cover. These results suggest the possibility of long-term grazer-induced shifts in community composition and delivery of key ecosystem services in young, vulnerable created wetlands. To improve created wetland design and function, we suggest that in addition to hydrologic conditions, the impact of prior land use on present nutrient availability be considered. Further, enhanced heterogeneity of spatial and bathymetric structure can provide conditions for diverse plant communities and balanced habitat use by wetland grazers.","container-title":"Wetlands Ecology and Management","DOI":"10.1007/s11273-020-09750-z","ISSN":"1572-9834","issue":"5","journalAbbreviation":"Wetlands Ecol Manage","language":"en","page":"797-813","source":"Springer Link","title":"Divergent impact of grazing on plant communities of created wetlands with varying hydrology and antecedent land use","volume":"28","author":[{"family":"Lodge","given":"Kimberly A."},{"family":"Tyler","given":"Anna Christina"}],"issued":{"date-parts":[["2020",10,1]]}}}],"schema":"https://github.com/citation-style-language/schema/raw/master/csl-citation.json"} </w:instrText>
        </w:r>
        <w:r w:rsidR="000F2BFE" w:rsidRPr="001C0EEC" w:rsidDel="00D312BF">
          <w:rPr>
            <w:rFonts w:cstheme="minorHAnsi"/>
            <w:sz w:val="24"/>
            <w:szCs w:val="24"/>
          </w:rPr>
          <w:fldChar w:fldCharType="separate"/>
        </w:r>
        <w:r w:rsidR="000F2BFE" w:rsidRPr="001C0EEC" w:rsidDel="00D312BF">
          <w:rPr>
            <w:rFonts w:ascii="Calibri" w:hAnsi="Calibri" w:cs="Calibri"/>
            <w:sz w:val="24"/>
          </w:rPr>
          <w:t>(Lodge &amp; Tyler, 2020)</w:t>
        </w:r>
        <w:r w:rsidR="000F2BFE" w:rsidRPr="001C0EEC" w:rsidDel="00D312BF">
          <w:rPr>
            <w:rFonts w:cstheme="minorHAnsi"/>
            <w:sz w:val="24"/>
            <w:szCs w:val="24"/>
          </w:rPr>
          <w:fldChar w:fldCharType="end"/>
        </w:r>
        <w:r w:rsidR="0033780E" w:rsidRPr="001C0EEC" w:rsidDel="00D312BF">
          <w:rPr>
            <w:rFonts w:cstheme="minorHAnsi"/>
            <w:sz w:val="24"/>
            <w:szCs w:val="24"/>
          </w:rPr>
          <w:t xml:space="preserve">, </w:t>
        </w:r>
        <w:r w:rsidR="00031FD8" w:rsidRPr="001C0EEC" w:rsidDel="00D312BF">
          <w:rPr>
            <w:rFonts w:cstheme="minorHAnsi"/>
            <w:sz w:val="24"/>
            <w:szCs w:val="24"/>
          </w:rPr>
          <w:t xml:space="preserve">or shift abundance </w:t>
        </w:r>
        <w:r w:rsidR="007D7ADB" w:rsidRPr="001C0EEC" w:rsidDel="00D312BF">
          <w:rPr>
            <w:rFonts w:cstheme="minorHAnsi"/>
            <w:sz w:val="24"/>
            <w:szCs w:val="24"/>
          </w:rPr>
          <w:t xml:space="preserve">of community-dominant species </w:t>
        </w:r>
        <w:r w:rsidR="007D7ADB" w:rsidRPr="001C0EEC" w:rsidDel="00D312BF">
          <w:rPr>
            <w:rFonts w:cstheme="minorHAnsi"/>
            <w:sz w:val="24"/>
            <w:szCs w:val="24"/>
          </w:rPr>
          <w:fldChar w:fldCharType="begin"/>
        </w:r>
        <w:r w:rsidR="00CA3EFE" w:rsidDel="00D312BF">
          <w:rPr>
            <w:rFonts w:cstheme="minorHAnsi"/>
            <w:sz w:val="24"/>
            <w:szCs w:val="24"/>
          </w:rPr>
          <w:instrText xml:space="preserve"> ADDIN ZOTERO_ITEM CSL_CITATION {"citationID":"AeMMmyh3","properties":{"formattedCitation":"(Choi et al., 2022; Gonzales &amp; Arcese, 2008)","plainCitation":"(Choi et al., 2022; Gonzales &amp; Arcese, 2008)","noteIndex":0},"citationItems":[{"id":2707,"uris":["http://zotero.org/users/6092945/items/8BE3GZGK"],"itemData":{"id":2707,"type":"article-journal","abstract":"Question Understanding the sensitivity and magnitude of plant community responses in tundra wetlands to herbivory and warming is pressing as these ecosystems are increasingly threatened by changes in grazing pressure and higher temperatures. Here, we ask to what extent different low-Arctic coastal wetland plant communities are affected by short-term goose grazing and warming, and whether these communities differ in their responses. Location Yukon–Kuskokwim Delta, Alaska. Methods We conducted an experiment where we simulated goose grazing by clipping the vegetation and summer warming by using open-top chambers in three plant communities along a 6-km coastal–inland gradient. We assessed plant community compositional changes following two years of treatments. Results Grazing had stronger effects than warming on both plant functional group and species composition. Overall, grazing decreased the abundance of grasses and sedges and increased the abundance of forbs, whereas warming only caused a decrease in forb abundance. However, plant communities and functional groups, both within and across communities, varied widely in their responses to treatments. Grazing decreased grass abundance (−25%) and increased forb abundance (+44%) in the two more coastal communities, and reduced sedge abundance (−22%) only in the most inland community. Warming only decreased forb abundance (−18%) in the most coastal community, which overall was the most responsive to treatments. Conclusions We show that short-term goose grazing predominates over short-term summer warming in eliciting compositional changes in three different low-Arctic coastal wetland plant communities. Yet, responses varied among communities and the same functional groups could respond differently across them, highlighting the importance of investigating the effects of biotic and abiotic drivers in different contexts. By showing that tundra wetland plant communities can differ in their immediate sensitivity to goose grazing and, though to a lesser extent, warming, our findings have implications for the functioning of these rapidly changing high-latitude ecosystems.","container-title":"Journal of Vegetation Science","DOI":"10.1111/jvs.13139","ISSN":"1654-1103","issue":"3","language":"en","note":"_eprint: https://onlinelibrary.wiley.com/doi/pdf/10.1111/jvs.13139","page":"e13139","source":"Wiley Online Library","title":"Short-term effects of experimental goose grazing and warming differ in three low-Arctic coastal wetland plant communities","volume":"33","author":[{"family":"Choi","given":"Ryan T."},{"family":"Petit Bon","given":"Matteo"},{"family":"Leffler","given":"A. Joshua"},{"family":"Kelsey","given":"Katharine C."},{"family":"Welker","given":"Jeffrey M."},{"family":"Beard","given":"Karen H."}],"issued":{"date-parts":[["2022"]]}}},{"id":2907,"uris":["http://zotero.org/users/6092945/items/YCJI2K8P"],"itemData":{"id":2907,"type":"article-journal","abstract":"The dominance of nonnative plants coupled with declines of native plants suggests that competitive displacement drives extinctions, yet empirical examples are rare. Herbivores, however, can alter vegetation structure and reduce diversity when abundant. Herbivores may act on mature, reproductive life stages whereas some of the strongest competitive effects might occur at early life stages that are difﬁcult to observe. For example, competition by perennial nonnative grasses can interfere with the establishment of native seeds. We contrasted the effects of ungulate herbivory and competition by neighboring plants on the performance of native plant species at early and established life stages in invaded oak meadows. We recorded growth, survival, and ﬂowering in two native species transplanted as established plants, six native species grown from seed, and ﬁve extant lily species as part of two 2 3 2 factorial experiments that manipulated herbivory and competition. Herbivory reduced the performance of nearly all focal native species at early and established life stages, whereas competition had few measurable effects. Our results suggest that herbivory has a greater local inﬂuence on native plant species than competition and that reducing herbivore impacts will be required to successfully restore endangered oak meadows where ungulates are now abundant. Key words: black-tailed deer; British Columbia; competition; conservation; exotic; grass; invasive; oak savanna; Odocoileus hemionus; sheep.","container-title":"Ecology","DOI":"10.1890/08-0435.1","ISSN":"0012-9658","issue":"12","journalAbbreviation":"Ecology","language":"en","page":"3282-3289","source":"DOI.org (Crossref)","title":"HERBIVORY MORE LIMITING THAN COMPETITION ON EARLY AND ESTABLISHED NATIVE PLANTS IN AN INVADED MEADOW","volume":"89","author":[{"family":"Gonzales","given":"Emily K."},{"family":"Arcese","given":"Peter"}],"issued":{"date-parts":[["2008",12]]}}}],"schema":"https://github.com/citation-style-language/schema/raw/master/csl-citation.json"} </w:instrText>
        </w:r>
        <w:r w:rsidR="007D7ADB" w:rsidRPr="001C0EEC" w:rsidDel="00D312BF">
          <w:rPr>
            <w:rFonts w:cstheme="minorHAnsi"/>
            <w:sz w:val="24"/>
            <w:szCs w:val="24"/>
          </w:rPr>
          <w:fldChar w:fldCharType="separate"/>
        </w:r>
        <w:r w:rsidR="00CA3EFE" w:rsidRPr="00CA3EFE" w:rsidDel="00D312BF">
          <w:rPr>
            <w:rFonts w:ascii="Calibri" w:hAnsi="Calibri" w:cs="Calibri"/>
            <w:sz w:val="24"/>
          </w:rPr>
          <w:t>(Choi et al., 2022; Gonzales &amp; Arcese, 2008)</w:t>
        </w:r>
        <w:r w:rsidR="007D7ADB" w:rsidRPr="001C0EEC" w:rsidDel="00D312BF">
          <w:rPr>
            <w:rFonts w:cstheme="minorHAnsi"/>
            <w:sz w:val="24"/>
            <w:szCs w:val="24"/>
          </w:rPr>
          <w:fldChar w:fldCharType="end"/>
        </w:r>
        <w:r w:rsidR="007D7ADB" w:rsidRPr="001C0EEC" w:rsidDel="00D312BF">
          <w:rPr>
            <w:rFonts w:cstheme="minorHAnsi"/>
            <w:sz w:val="24"/>
            <w:szCs w:val="24"/>
          </w:rPr>
          <w:t xml:space="preserve">. </w:t>
        </w:r>
        <w:r w:rsidR="00514E5D" w:rsidDel="00D312BF">
          <w:rPr>
            <w:rFonts w:cstheme="minorHAnsi"/>
            <w:sz w:val="24"/>
            <w:szCs w:val="24"/>
          </w:rPr>
          <w:t xml:space="preserve">In cases where grazing disturbance is removed, </w:t>
        </w:r>
        <w:r w:rsidR="004C6A31" w:rsidDel="00D312BF">
          <w:rPr>
            <w:rFonts w:cstheme="minorHAnsi"/>
            <w:sz w:val="24"/>
            <w:szCs w:val="24"/>
          </w:rPr>
          <w:t>plant communities may be expected to passively recover through natural recruitment and succession (</w:t>
        </w:r>
        <w:r w:rsidR="004C6A31" w:rsidRPr="001C0EEC" w:rsidDel="00D312BF">
          <w:rPr>
            <w:rFonts w:cstheme="minorHAnsi"/>
            <w:sz w:val="24"/>
            <w:szCs w:val="24"/>
            <w:highlight w:val="lightGray"/>
          </w:rPr>
          <w:t>CITE</w:t>
        </w:r>
        <w:r w:rsidR="004C6A31" w:rsidDel="00D312BF">
          <w:rPr>
            <w:rFonts w:cstheme="minorHAnsi"/>
            <w:sz w:val="24"/>
            <w:szCs w:val="24"/>
          </w:rPr>
          <w:t xml:space="preserve">). However, </w:t>
        </w:r>
        <w:r w:rsidR="008C7F5C" w:rsidDel="00D312BF">
          <w:rPr>
            <w:rFonts w:cstheme="minorHAnsi"/>
            <w:sz w:val="24"/>
            <w:szCs w:val="24"/>
          </w:rPr>
          <w:t>intensive</w:t>
        </w:r>
        <w:r w:rsidR="004C6A31" w:rsidDel="00D312BF">
          <w:rPr>
            <w:rFonts w:cstheme="minorHAnsi"/>
            <w:sz w:val="24"/>
            <w:szCs w:val="24"/>
          </w:rPr>
          <w:t xml:space="preserve"> </w:t>
        </w:r>
        <w:r w:rsidR="00727466" w:rsidDel="00D312BF">
          <w:rPr>
            <w:rFonts w:cstheme="minorHAnsi"/>
            <w:sz w:val="24"/>
            <w:szCs w:val="24"/>
          </w:rPr>
          <w:t xml:space="preserve">or persistent grazing can effectively reset successional processes </w:t>
        </w:r>
        <w:r w:rsidR="00C511BE" w:rsidDel="00D312BF">
          <w:rPr>
            <w:rFonts w:cstheme="minorHAnsi"/>
            <w:sz w:val="24"/>
            <w:szCs w:val="24"/>
          </w:rPr>
          <w:t xml:space="preserve">through total removal of propagative materials, and potentially </w:t>
        </w:r>
        <w:r w:rsidR="005B479F" w:rsidDel="00D312BF">
          <w:rPr>
            <w:rFonts w:cstheme="minorHAnsi"/>
            <w:sz w:val="24"/>
            <w:szCs w:val="24"/>
          </w:rPr>
          <w:t>set</w:t>
        </w:r>
        <w:r w:rsidR="00C511BE" w:rsidDel="00D312BF">
          <w:rPr>
            <w:rFonts w:cstheme="minorHAnsi"/>
            <w:sz w:val="24"/>
            <w:szCs w:val="24"/>
          </w:rPr>
          <w:t xml:space="preserve"> the plant community </w:t>
        </w:r>
        <w:r w:rsidR="005B479F" w:rsidDel="00D312BF">
          <w:rPr>
            <w:rFonts w:cstheme="minorHAnsi"/>
            <w:sz w:val="24"/>
            <w:szCs w:val="24"/>
          </w:rPr>
          <w:t>on</w:t>
        </w:r>
        <w:r w:rsidR="00C511BE" w:rsidDel="00D312BF">
          <w:rPr>
            <w:rFonts w:cstheme="minorHAnsi"/>
            <w:sz w:val="24"/>
            <w:szCs w:val="24"/>
          </w:rPr>
          <w:t xml:space="preserve"> a recovery trajectory towards an alternative stable state (</w:t>
        </w:r>
        <w:r w:rsidR="00C511BE" w:rsidRPr="001C0EEC" w:rsidDel="00D312BF">
          <w:rPr>
            <w:rFonts w:cstheme="minorHAnsi"/>
            <w:sz w:val="24"/>
            <w:szCs w:val="24"/>
            <w:highlight w:val="lightGray"/>
          </w:rPr>
          <w:t>CITE</w:t>
        </w:r>
        <w:r w:rsidR="00C511BE" w:rsidDel="00D312BF">
          <w:rPr>
            <w:rFonts w:cstheme="minorHAnsi"/>
            <w:sz w:val="24"/>
            <w:szCs w:val="24"/>
          </w:rPr>
          <w:t xml:space="preserve">). Understanding plant community recovery in grazed estuaries is </w:t>
        </w:r>
        <w:r w:rsidR="003C657D" w:rsidDel="00D312BF">
          <w:rPr>
            <w:rFonts w:cstheme="minorHAnsi"/>
            <w:sz w:val="24"/>
            <w:szCs w:val="24"/>
          </w:rPr>
          <w:t>an important knowledge gap which requires understanding</w:t>
        </w:r>
        <w:r w:rsidR="005B479F" w:rsidDel="00D312BF">
          <w:rPr>
            <w:rFonts w:cstheme="minorHAnsi"/>
            <w:sz w:val="24"/>
            <w:szCs w:val="24"/>
          </w:rPr>
          <w:t xml:space="preserve"> potential</w:t>
        </w:r>
        <w:r w:rsidR="003C657D" w:rsidDel="00D312BF">
          <w:rPr>
            <w:rFonts w:cstheme="minorHAnsi"/>
            <w:sz w:val="24"/>
            <w:szCs w:val="24"/>
          </w:rPr>
          <w:t xml:space="preserve"> species introductions from surface-level seed banks and above-ground vegetation composition. </w:t>
        </w:r>
      </w:moveFrom>
    </w:p>
    <w:moveFromRangeEnd w:id="39"/>
    <w:p w14:paraId="0FAC0587" w14:textId="5C56809E" w:rsidR="008C7F5C" w:rsidRDefault="00E25A30">
      <w:pPr>
        <w:ind w:firstLine="720"/>
        <w:rPr>
          <w:ins w:id="41" w:author="n" w:date="2023-03-09T08:45:00Z"/>
          <w:rFonts w:cstheme="minorHAnsi"/>
          <w:sz w:val="24"/>
          <w:szCs w:val="24"/>
        </w:rPr>
      </w:pPr>
      <w:r>
        <w:rPr>
          <w:rFonts w:cstheme="minorHAnsi"/>
          <w:sz w:val="24"/>
          <w:szCs w:val="24"/>
        </w:rPr>
        <w:t>Recruitment</w:t>
      </w:r>
      <w:r w:rsidR="00CA3EFE">
        <w:rPr>
          <w:rFonts w:cstheme="minorHAnsi"/>
          <w:sz w:val="24"/>
          <w:szCs w:val="24"/>
        </w:rPr>
        <w:t xml:space="preserve"> of </w:t>
      </w:r>
      <w:r w:rsidR="00B62184">
        <w:rPr>
          <w:rFonts w:cstheme="minorHAnsi"/>
          <w:sz w:val="24"/>
          <w:szCs w:val="24"/>
        </w:rPr>
        <w:t>dominant plant species in</w:t>
      </w:r>
      <w:r w:rsidR="00CA3EFE">
        <w:rPr>
          <w:rFonts w:cstheme="minorHAnsi"/>
          <w:sz w:val="24"/>
          <w:szCs w:val="24"/>
        </w:rPr>
        <w:t xml:space="preserve"> estuary habitat </w:t>
      </w:r>
      <w:r w:rsidR="00B62184">
        <w:rPr>
          <w:rFonts w:cstheme="minorHAnsi"/>
          <w:sz w:val="24"/>
          <w:szCs w:val="24"/>
        </w:rPr>
        <w:t xml:space="preserve">is </w:t>
      </w:r>
      <w:r w:rsidR="0026331A">
        <w:rPr>
          <w:rFonts w:cstheme="minorHAnsi"/>
          <w:sz w:val="24"/>
          <w:szCs w:val="24"/>
        </w:rPr>
        <w:t xml:space="preserve">largely driven by environmental constraints such as salinity, and </w:t>
      </w:r>
      <w:r w:rsidR="003A434F">
        <w:rPr>
          <w:rFonts w:cstheme="minorHAnsi"/>
          <w:sz w:val="24"/>
          <w:szCs w:val="24"/>
        </w:rPr>
        <w:t>plant</w:t>
      </w:r>
      <w:r w:rsidR="00EA222D">
        <w:rPr>
          <w:rFonts w:cstheme="minorHAnsi"/>
          <w:sz w:val="24"/>
          <w:szCs w:val="24"/>
        </w:rPr>
        <w:t xml:space="preserve"> interactions </w:t>
      </w:r>
      <w:r w:rsidR="003A434F">
        <w:rPr>
          <w:rFonts w:cstheme="minorHAnsi"/>
          <w:sz w:val="24"/>
          <w:szCs w:val="24"/>
        </w:rPr>
        <w:t xml:space="preserve">like competition and facilitation </w:t>
      </w:r>
      <w:r w:rsidR="003A434F">
        <w:rPr>
          <w:rFonts w:cstheme="minorHAnsi"/>
          <w:sz w:val="24"/>
          <w:szCs w:val="24"/>
        </w:rPr>
        <w:fldChar w:fldCharType="begin"/>
      </w:r>
      <w:r w:rsidR="003A434F">
        <w:rPr>
          <w:rFonts w:cstheme="minorHAnsi"/>
          <w:sz w:val="24"/>
          <w:szCs w:val="24"/>
        </w:rPr>
        <w:instrText xml:space="preserve"> ADDIN ZOTERO_ITEM CSL_CITATION {"citationID":"anIfFjd7","properties":{"formattedCitation":"(Bertness, 1991; Bruno, 2000)","plainCitation":"(Bertness, 1991; Bruno, 2000)","noteIndex":0},"citationItems":[{"id":58,"uris":["http://zotero.org/users/6092945/items/YGFE5RXR"],"itemData":{"id":58,"type":"article-journal","abstract":"[High marsh habitats in New England exhibit conspicuous zonation of vascular plants. Spartina patens and Juncus gerardi dominate the seaward and terrestrial borders of the high marsh, respectively, whereas Distichlis spicata is common in disturbed habitats. In this paper I examine the role of interspecific interactions among these marsh perennials in maintaining marsh plant zonation. Removal and transplant experiments were performed to examine species interactions in dense stands. In both types of experiments J. gerardi competitively dominated S. patens and D. spicata, while S. patens competitively dominated D. spicata. Each of these perennials showed maximum growth when transplanted into the J. gerardi zone without neighbors. J. gerardi appears to dominate the terrestrial border of the marsh by competitively excluding S. patens to lower marsh levels, while D. spicata is competitively restricted to disturbed habitats by boty J. gerardi and S. patens. Species interactions during the colonization of bare patches were strikingly different than those found in dense vegetation. Colonization of bare patches by boty S. patens and D. spicata facilitated the colonization of J. gerardi, the competitive dominant in dense vegetation. Bare patches in the high marsh are typically hypersaline due to increased surface evaporation in the absence of plant cover. Patch colonization by competitive subordinates, which are relatively salt tolerant, appears to reduce substrate salinity by passively shading the substrate and, as a by-product, facilitate the invasion of a superior competitor. With interspecific competition in dense vegetation dictates the zonation of New England perennials in the high marsh, secondary succession in this assemblage may commonly be driven by facilitations. This scenario may not be uncommon among assemblages in harsh physical environments where plants or sessile animals ameliorate their physical environment.]","archive":"JSTOR","container-title":"Ecology","DOI":"10.2307/1938908","ISSN":"0012-9658","issue":"1","page":"125-137","source":"JSTOR","title":"Interspecific Interactions among High Marsh Perennials in a New England Salt Marsh","volume":"72","author":[{"family":"Bertness","given":"Mark D."}],"issued":{"date-parts":[["1991"]]}}},{"id":13,"uris":["http://zotero.org/users/6092945/items/4QGX7QDE"],"itemData":{"id":13,"type":"article-journal","abstract":"Single species can have large effects on entire communities through habitat modification and facilitation. I tested the general hypothesis that the intertidal grass Spartina alterniflora facilitates the establishment and persistence of New England cobble beach plant communities by modifying the shoreline environment. This community is dominated by halophytic forbs and is restricted to estuarine cobble beaches bordered by Spartina. Beds of Spartina can reduce mean water velocity by 50% and maximum velocity by nearly an order of magnitude, and they can substantially stabilize the cobble substrate. Specifically, I determined the importance of five life history stages (seed supply, seed germination, seedling emergence, seedling establishment, and adult survival) and four factors (water velocity, substrate stability, herbivory, and soil quality) in limiting lateral plant distribution. A seed addition experiment demonstrated that seedlings could only emerge behind Spartina, suggesting that seedling emergence is the proximate life history stage limiting adult distribution. Seed germination and adult survival do not appear to be limiting stages, at least in an absolute sense. Although seed supply was much greater (</w:instrText>
      </w:r>
      <w:r w:rsidR="003A434F">
        <w:rPr>
          <w:rFonts w:ascii="Cambria Math" w:hAnsi="Cambria Math" w:cs="Cambria Math"/>
          <w:sz w:val="24"/>
          <w:szCs w:val="24"/>
        </w:rPr>
        <w:instrText>∼</w:instrText>
      </w:r>
      <w:r w:rsidR="003A434F">
        <w:rPr>
          <w:rFonts w:cstheme="minorHAnsi"/>
          <w:sz w:val="24"/>
          <w:szCs w:val="24"/>
        </w:rPr>
        <w:instrText>10</w:instrText>
      </w:r>
      <w:r w:rsidR="003A434F">
        <w:rPr>
          <w:rFonts w:ascii="Calibri" w:hAnsi="Calibri" w:cs="Calibri"/>
          <w:sz w:val="24"/>
          <w:szCs w:val="24"/>
        </w:rPr>
        <w:instrText>–</w:instrText>
      </w:r>
      <w:r w:rsidR="003A434F">
        <w:rPr>
          <w:rFonts w:cstheme="minorHAnsi"/>
          <w:sz w:val="24"/>
          <w:szCs w:val="24"/>
        </w:rPr>
        <w:instrText>100</w:instrText>
      </w:r>
      <w:r w:rsidR="003A434F">
        <w:rPr>
          <w:rFonts w:ascii="Calibri" w:hAnsi="Calibri" w:cs="Calibri"/>
          <w:sz w:val="24"/>
          <w:szCs w:val="24"/>
        </w:rPr>
        <w:instrText>×</w:instrText>
      </w:r>
      <w:r w:rsidR="003A434F">
        <w:rPr>
          <w:rFonts w:cstheme="minorHAnsi"/>
          <w:sz w:val="24"/>
          <w:szCs w:val="24"/>
        </w:rPr>
        <w:instrText xml:space="preserve">) behind Spartina, a substantial number of seeds were caught in seed traps placed between beds, suggesting that seed supply also does not limit absolute plant distribution. These results are supported by the presence of seedlings buried below the substrate surface between beds at the time when seedlings are naturally emerging behind beds. A manipulative field experiment was performed to test the effects of substrate instability, soil quality, and herbivory on seedling emergence between beds. Seeds of two annual cobble beach species (Suaeda linearis and Salicornia europaea) were added to plots behind Spartina and also between beds with and without substrate stabilization manipulations. This treatment was designed to stabilize the substrate in a manner that would not affect water velocity and soil characteristics or prevent access by potential herbivores. When not buffered by Spartina, seedlings of both species were only able to emerge and survive when the substrate was artificially stabilized. These results indicate that Spartina alterniflora facilitates the establishment and persistence of cobble beach plant communities by stabilizing the substrate and enabling seedlings to emerge and survive.","container-title":"Ecology","DOI":"10.1890/0012-9658(2000)081[1179:FOCBPC]2.0.CO;2","ISSN":"1939-9170","issue":"5","language":"en","license":"© 2000 by the Ecological Society of America","page":"1179-1192","source":"Wiley Online Library","title":"Facilitation of Cobble Beach Plant Communities Through Habitat Modification by Spartina Alterniflora","volume":"81","author":[{"family":"Bruno","given":"John F."}],"issued":{"date-parts":[["2000"]]}}}],"schema":"https://github.com/citation-style-language/schema/raw/master/csl-citation.json"} </w:instrText>
      </w:r>
      <w:r w:rsidR="003A434F">
        <w:rPr>
          <w:rFonts w:cstheme="minorHAnsi"/>
          <w:sz w:val="24"/>
          <w:szCs w:val="24"/>
        </w:rPr>
        <w:fldChar w:fldCharType="separate"/>
      </w:r>
      <w:r w:rsidR="003A434F" w:rsidRPr="003A434F">
        <w:rPr>
          <w:rFonts w:ascii="Calibri" w:hAnsi="Calibri" w:cs="Calibri"/>
          <w:sz w:val="24"/>
        </w:rPr>
        <w:t>(Bertness, 1991; Bruno, 2000)</w:t>
      </w:r>
      <w:r w:rsidR="003A434F">
        <w:rPr>
          <w:rFonts w:cstheme="minorHAnsi"/>
          <w:sz w:val="24"/>
          <w:szCs w:val="24"/>
        </w:rPr>
        <w:fldChar w:fldCharType="end"/>
      </w:r>
      <w:r w:rsidR="0083142E">
        <w:rPr>
          <w:rFonts w:cstheme="minorHAnsi"/>
          <w:sz w:val="24"/>
          <w:szCs w:val="24"/>
        </w:rPr>
        <w:t>.</w:t>
      </w:r>
      <w:r w:rsidR="000857EC">
        <w:rPr>
          <w:rFonts w:cstheme="minorHAnsi"/>
          <w:sz w:val="24"/>
          <w:szCs w:val="24"/>
        </w:rPr>
        <w:t xml:space="preserve"> </w:t>
      </w:r>
      <w:del w:id="42" w:author="n" w:date="2023-03-09T08:47:00Z">
        <w:r w:rsidR="000857EC" w:rsidDel="000610DB">
          <w:rPr>
            <w:rFonts w:cstheme="minorHAnsi"/>
            <w:sz w:val="24"/>
            <w:szCs w:val="24"/>
          </w:rPr>
          <w:delText>Furthermore</w:delText>
        </w:r>
      </w:del>
      <w:commentRangeStart w:id="43"/>
      <w:ins w:id="44" w:author="n" w:date="2023-03-09T08:47:00Z">
        <w:r w:rsidR="000610DB">
          <w:rPr>
            <w:rFonts w:cstheme="minorHAnsi"/>
            <w:sz w:val="24"/>
            <w:szCs w:val="24"/>
          </w:rPr>
          <w:t>Given</w:t>
        </w:r>
      </w:ins>
      <w:commentRangeEnd w:id="43"/>
      <w:ins w:id="45" w:author="n" w:date="2023-03-10T11:19:00Z">
        <w:r w:rsidR="008D6801">
          <w:rPr>
            <w:rStyle w:val="CommentReference"/>
          </w:rPr>
          <w:commentReference w:id="43"/>
        </w:r>
      </w:ins>
      <w:ins w:id="46" w:author="n" w:date="2023-03-09T08:47:00Z">
        <w:r w:rsidR="000610DB">
          <w:rPr>
            <w:rFonts w:cstheme="minorHAnsi"/>
            <w:sz w:val="24"/>
            <w:szCs w:val="24"/>
          </w:rPr>
          <w:t xml:space="preserve"> t</w:t>
        </w:r>
      </w:ins>
      <w:ins w:id="47" w:author="n" w:date="2023-03-09T08:48:00Z">
        <w:r w:rsidR="000610DB">
          <w:rPr>
            <w:rFonts w:cstheme="minorHAnsi"/>
            <w:sz w:val="24"/>
            <w:szCs w:val="24"/>
          </w:rPr>
          <w:t xml:space="preserve">hat many estuaries are bordered by </w:t>
        </w:r>
      </w:ins>
      <w:ins w:id="48" w:author="n" w:date="2023-03-09T08:49:00Z">
        <w:r w:rsidR="000610DB">
          <w:rPr>
            <w:rFonts w:cstheme="minorHAnsi"/>
            <w:sz w:val="24"/>
            <w:szCs w:val="24"/>
          </w:rPr>
          <w:t>water on one side, and upland vegetation on the other</w:t>
        </w:r>
      </w:ins>
      <w:r w:rsidR="000857EC">
        <w:rPr>
          <w:rFonts w:cstheme="minorHAnsi"/>
          <w:sz w:val="24"/>
          <w:szCs w:val="24"/>
        </w:rPr>
        <w:t xml:space="preserve">, recruitment of </w:t>
      </w:r>
      <w:r w:rsidR="00455F2D">
        <w:rPr>
          <w:rFonts w:cstheme="minorHAnsi"/>
          <w:sz w:val="24"/>
          <w:szCs w:val="24"/>
        </w:rPr>
        <w:t xml:space="preserve">plants following a disturbance </w:t>
      </w:r>
      <w:del w:id="49" w:author="n" w:date="2023-03-09T08:49:00Z">
        <w:r w:rsidR="00455F2D" w:rsidDel="000610DB">
          <w:rPr>
            <w:rFonts w:cstheme="minorHAnsi"/>
            <w:sz w:val="24"/>
            <w:szCs w:val="24"/>
          </w:rPr>
          <w:delText xml:space="preserve">like grazing </w:delText>
        </w:r>
      </w:del>
      <w:r w:rsidR="00455F2D">
        <w:rPr>
          <w:rFonts w:cstheme="minorHAnsi"/>
          <w:sz w:val="24"/>
          <w:szCs w:val="24"/>
        </w:rPr>
        <w:t>is</w:t>
      </w:r>
      <w:ins w:id="50" w:author="n" w:date="2023-03-09T08:49:00Z">
        <w:r w:rsidR="000610DB">
          <w:rPr>
            <w:rFonts w:cstheme="minorHAnsi"/>
            <w:sz w:val="24"/>
            <w:szCs w:val="24"/>
          </w:rPr>
          <w:t xml:space="preserve"> often</w:t>
        </w:r>
      </w:ins>
      <w:r w:rsidR="00455F2D">
        <w:rPr>
          <w:rFonts w:cstheme="minorHAnsi"/>
          <w:sz w:val="24"/>
          <w:szCs w:val="24"/>
        </w:rPr>
        <w:t xml:space="preserve"> dependent upon remaining propagules such as clonally reproductive fragments or seeds. </w:t>
      </w:r>
      <w:r w:rsidR="00A67C1D">
        <w:rPr>
          <w:rFonts w:cstheme="minorHAnsi"/>
          <w:sz w:val="24"/>
          <w:szCs w:val="24"/>
        </w:rPr>
        <w:t>In estuaries, t</w:t>
      </w:r>
      <w:r w:rsidR="00455F2D">
        <w:rPr>
          <w:rFonts w:cstheme="minorHAnsi"/>
          <w:sz w:val="24"/>
          <w:szCs w:val="24"/>
        </w:rPr>
        <w:t xml:space="preserve">hese propagules </w:t>
      </w:r>
      <w:r w:rsidR="00551D3F">
        <w:rPr>
          <w:rFonts w:cstheme="minorHAnsi"/>
          <w:sz w:val="24"/>
          <w:szCs w:val="24"/>
        </w:rPr>
        <w:t xml:space="preserve">are dependent upon sufficient </w:t>
      </w:r>
      <w:r w:rsidR="00F756D3">
        <w:rPr>
          <w:rFonts w:cstheme="minorHAnsi"/>
          <w:sz w:val="24"/>
          <w:szCs w:val="24"/>
        </w:rPr>
        <w:t xml:space="preserve">stress-free </w:t>
      </w:r>
      <w:r w:rsidR="00BD0CC1">
        <w:rPr>
          <w:rFonts w:cstheme="minorHAnsi"/>
          <w:sz w:val="24"/>
          <w:szCs w:val="24"/>
        </w:rPr>
        <w:t>“</w:t>
      </w:r>
      <w:r w:rsidR="00551D3F">
        <w:rPr>
          <w:rFonts w:cstheme="minorHAnsi"/>
          <w:sz w:val="24"/>
          <w:szCs w:val="24"/>
        </w:rPr>
        <w:t>windows of opportunity</w:t>
      </w:r>
      <w:r w:rsidR="00BD0CC1">
        <w:rPr>
          <w:rFonts w:cstheme="minorHAnsi"/>
          <w:sz w:val="24"/>
          <w:szCs w:val="24"/>
        </w:rPr>
        <w:t>”</w:t>
      </w:r>
      <w:r w:rsidR="00551D3F">
        <w:rPr>
          <w:rFonts w:cstheme="minorHAnsi"/>
          <w:sz w:val="24"/>
          <w:szCs w:val="24"/>
        </w:rPr>
        <w:t xml:space="preserve"> to establis</w:t>
      </w:r>
      <w:r w:rsidR="004E2424">
        <w:rPr>
          <w:rFonts w:cstheme="minorHAnsi"/>
          <w:sz w:val="24"/>
          <w:szCs w:val="24"/>
        </w:rPr>
        <w:t xml:space="preserve">h, where clonal fragments have a greater stress tolerance </w:t>
      </w:r>
      <w:r w:rsidR="00F756D3">
        <w:rPr>
          <w:rFonts w:cstheme="minorHAnsi"/>
          <w:sz w:val="24"/>
          <w:szCs w:val="24"/>
        </w:rPr>
        <w:t xml:space="preserve">to recurring tidal disturbance </w:t>
      </w:r>
      <w:r w:rsidR="004E2424">
        <w:rPr>
          <w:rFonts w:cstheme="minorHAnsi"/>
          <w:sz w:val="24"/>
          <w:szCs w:val="24"/>
        </w:rPr>
        <w:t xml:space="preserve">than seeds </w:t>
      </w:r>
      <w:r w:rsidR="004E2424">
        <w:rPr>
          <w:rFonts w:cstheme="minorHAnsi"/>
          <w:sz w:val="24"/>
          <w:szCs w:val="24"/>
        </w:rPr>
        <w:fldChar w:fldCharType="begin"/>
      </w:r>
      <w:r w:rsidR="004E2424">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4E2424">
        <w:rPr>
          <w:rFonts w:cstheme="minorHAnsi"/>
          <w:sz w:val="24"/>
          <w:szCs w:val="24"/>
        </w:rPr>
        <w:fldChar w:fldCharType="separate"/>
      </w:r>
      <w:r w:rsidR="004E2424" w:rsidRPr="004E2424">
        <w:rPr>
          <w:rFonts w:ascii="Calibri" w:hAnsi="Calibri" w:cs="Calibri"/>
          <w:sz w:val="24"/>
        </w:rPr>
        <w:t>(Silinski et al., 2016)</w:t>
      </w:r>
      <w:r w:rsidR="004E2424">
        <w:rPr>
          <w:rFonts w:cstheme="minorHAnsi"/>
          <w:sz w:val="24"/>
          <w:szCs w:val="24"/>
        </w:rPr>
        <w:fldChar w:fldCharType="end"/>
      </w:r>
      <w:r w:rsidR="00E570FC">
        <w:rPr>
          <w:rFonts w:cstheme="minorHAnsi"/>
          <w:sz w:val="24"/>
          <w:szCs w:val="24"/>
        </w:rPr>
        <w:t xml:space="preserve">. </w:t>
      </w:r>
      <w:r w:rsidR="0038182E">
        <w:rPr>
          <w:rFonts w:cstheme="minorHAnsi"/>
          <w:sz w:val="24"/>
          <w:szCs w:val="24"/>
        </w:rPr>
        <w:t xml:space="preserve">Availability of </w:t>
      </w:r>
      <w:r w:rsidR="009F2B6E">
        <w:rPr>
          <w:rFonts w:cstheme="minorHAnsi"/>
          <w:sz w:val="24"/>
          <w:szCs w:val="24"/>
        </w:rPr>
        <w:t xml:space="preserve">historically dominant species’ </w:t>
      </w:r>
      <w:r w:rsidR="0038182E">
        <w:rPr>
          <w:rFonts w:cstheme="minorHAnsi"/>
          <w:sz w:val="24"/>
          <w:szCs w:val="24"/>
        </w:rPr>
        <w:t xml:space="preserve">propagules and their respective competitive advantages </w:t>
      </w:r>
      <w:r w:rsidR="009F2B6E">
        <w:rPr>
          <w:rFonts w:cstheme="minorHAnsi"/>
          <w:sz w:val="24"/>
          <w:szCs w:val="24"/>
        </w:rPr>
        <w:t>is</w:t>
      </w:r>
      <w:r w:rsidR="0038182E">
        <w:rPr>
          <w:rFonts w:cstheme="minorHAnsi"/>
          <w:sz w:val="24"/>
          <w:szCs w:val="24"/>
        </w:rPr>
        <w:t xml:space="preserve"> species-specific, and </w:t>
      </w:r>
      <w:r w:rsidR="008312A0">
        <w:rPr>
          <w:rFonts w:cstheme="minorHAnsi"/>
          <w:sz w:val="24"/>
          <w:szCs w:val="24"/>
        </w:rPr>
        <w:t xml:space="preserve">competitive growth strategies of historically dominant species may be overshadowed by </w:t>
      </w:r>
      <w:r w:rsidR="00EA57F5">
        <w:rPr>
          <w:rFonts w:cstheme="minorHAnsi"/>
          <w:sz w:val="24"/>
          <w:szCs w:val="24"/>
        </w:rPr>
        <w:t xml:space="preserve">propagule pressure </w:t>
      </w:r>
      <w:r w:rsidR="000D3B0A">
        <w:rPr>
          <w:rFonts w:cstheme="minorHAnsi"/>
          <w:sz w:val="24"/>
          <w:szCs w:val="24"/>
        </w:rPr>
        <w:t xml:space="preserve">following disturbance </w:t>
      </w:r>
      <w:r w:rsidR="00EA57F5">
        <w:rPr>
          <w:rFonts w:cstheme="minorHAnsi"/>
          <w:sz w:val="24"/>
          <w:szCs w:val="24"/>
        </w:rPr>
        <w:fldChar w:fldCharType="begin"/>
      </w:r>
      <w:r w:rsidR="00EA57F5">
        <w:rPr>
          <w:rFonts w:cstheme="minorHAnsi"/>
          <w:sz w:val="24"/>
          <w:szCs w:val="24"/>
        </w:rPr>
        <w:instrText xml:space="preserve"> ADDIN ZOTERO_ITEM CSL_CITATION {"citationID":"mZzxRBvK","properties":{"formattedCitation":"(Lavorel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EA57F5">
        <w:rPr>
          <w:rFonts w:cstheme="minorHAnsi"/>
          <w:sz w:val="24"/>
          <w:szCs w:val="24"/>
        </w:rPr>
        <w:fldChar w:fldCharType="separate"/>
      </w:r>
      <w:r w:rsidR="00EA57F5" w:rsidRPr="00EA57F5">
        <w:rPr>
          <w:rFonts w:ascii="Calibri" w:hAnsi="Calibri" w:cs="Calibri"/>
          <w:sz w:val="24"/>
        </w:rPr>
        <w:t>(Lavorel &amp; Lebreton, 1992)</w:t>
      </w:r>
      <w:r w:rsidR="00EA57F5">
        <w:rPr>
          <w:rFonts w:cstheme="minorHAnsi"/>
          <w:sz w:val="24"/>
          <w:szCs w:val="24"/>
        </w:rPr>
        <w:fldChar w:fldCharType="end"/>
      </w:r>
      <w:r w:rsidR="00EA57F5">
        <w:rPr>
          <w:rFonts w:cstheme="minorHAnsi"/>
          <w:sz w:val="24"/>
          <w:szCs w:val="24"/>
        </w:rPr>
        <w:t xml:space="preserve">. </w:t>
      </w:r>
    </w:p>
    <w:p w14:paraId="5B59018E" w14:textId="0FCE665D" w:rsidR="00D312BF" w:rsidDel="00D312BF" w:rsidRDefault="000610DB" w:rsidP="00D312BF">
      <w:pPr>
        <w:ind w:firstLine="720"/>
        <w:rPr>
          <w:del w:id="51" w:author="n" w:date="2023-03-09T08:46:00Z"/>
          <w:moveTo w:id="52" w:author="n" w:date="2023-03-09T08:45:00Z"/>
          <w:rFonts w:cstheme="minorHAnsi"/>
          <w:sz w:val="24"/>
          <w:szCs w:val="24"/>
        </w:rPr>
      </w:pPr>
      <w:commentRangeStart w:id="53"/>
      <w:ins w:id="54" w:author="n" w:date="2023-03-09T08:54:00Z">
        <w:r>
          <w:rPr>
            <w:rFonts w:cstheme="minorHAnsi"/>
            <w:sz w:val="24"/>
            <w:szCs w:val="24"/>
          </w:rPr>
          <w:t xml:space="preserve">Recovery </w:t>
        </w:r>
      </w:ins>
      <w:commentRangeEnd w:id="53"/>
      <w:ins w:id="55" w:author="n" w:date="2023-03-09T09:05:00Z">
        <w:r w:rsidR="00290150">
          <w:rPr>
            <w:rStyle w:val="CommentReference"/>
          </w:rPr>
          <w:commentReference w:id="53"/>
        </w:r>
      </w:ins>
      <w:ins w:id="56" w:author="n" w:date="2023-03-09T08:54:00Z">
        <w:r>
          <w:rPr>
            <w:rFonts w:cstheme="minorHAnsi"/>
            <w:sz w:val="24"/>
            <w:szCs w:val="24"/>
          </w:rPr>
          <w:t>from disturbance also depends on the cessation of that disturbance</w:t>
        </w:r>
      </w:ins>
      <w:ins w:id="57" w:author="n" w:date="2023-03-09T09:02:00Z">
        <w:r w:rsidR="00290150">
          <w:rPr>
            <w:rFonts w:cstheme="minorHAnsi"/>
            <w:sz w:val="24"/>
            <w:szCs w:val="24"/>
          </w:rPr>
          <w:t>, allowing</w:t>
        </w:r>
      </w:ins>
      <w:ins w:id="58" w:author="n" w:date="2023-03-09T08:54:00Z">
        <w:r>
          <w:rPr>
            <w:rFonts w:cstheme="minorHAnsi"/>
            <w:sz w:val="24"/>
            <w:szCs w:val="24"/>
          </w:rPr>
          <w:t xml:space="preserve"> an adequate period of time for historically dominant species</w:t>
        </w:r>
      </w:ins>
      <w:ins w:id="59" w:author="n" w:date="2023-03-09T08:55:00Z">
        <w:r>
          <w:rPr>
            <w:rFonts w:cstheme="minorHAnsi"/>
            <w:sz w:val="24"/>
            <w:szCs w:val="24"/>
          </w:rPr>
          <w:t xml:space="preserve"> to grow and reproduce. </w:t>
        </w:r>
      </w:ins>
      <w:moveToRangeStart w:id="60" w:author="n" w:date="2023-03-09T08:45:00Z" w:name="move129243973"/>
      <w:moveTo w:id="61" w:author="n" w:date="2023-03-09T08:45:00Z">
        <w:del w:id="62" w:author="n" w:date="2023-03-09T08:55:00Z">
          <w:r w:rsidR="00D312BF" w:rsidRPr="001C0EEC" w:rsidDel="000610DB">
            <w:rPr>
              <w:rFonts w:cstheme="minorHAnsi"/>
              <w:sz w:val="24"/>
              <w:szCs w:val="24"/>
            </w:rPr>
            <w:delText>Disturbance in estuaries is not inherently negative and may have positive impacts on plant communit</w:delText>
          </w:r>
          <w:r w:rsidR="00D312BF" w:rsidDel="000610DB">
            <w:rPr>
              <w:rFonts w:cstheme="minorHAnsi"/>
              <w:sz w:val="24"/>
              <w:szCs w:val="24"/>
            </w:rPr>
            <w:delText>ies</w:delText>
          </w:r>
          <w:r w:rsidR="00D312BF" w:rsidRPr="001C0EEC" w:rsidDel="000610DB">
            <w:rPr>
              <w:rFonts w:cstheme="minorHAnsi"/>
              <w:sz w:val="24"/>
              <w:szCs w:val="24"/>
            </w:rPr>
            <w:delText xml:space="preserve">. Grazing is </w:delText>
          </w:r>
          <w:r w:rsidR="00D312BF" w:rsidDel="000610DB">
            <w:rPr>
              <w:rFonts w:cstheme="minorHAnsi"/>
              <w:sz w:val="24"/>
              <w:szCs w:val="24"/>
            </w:rPr>
            <w:delText>one example of natural disturbance</w:delText>
          </w:r>
          <w:r w:rsidR="00D312BF" w:rsidRPr="001C0EEC" w:rsidDel="000610DB">
            <w:rPr>
              <w:rFonts w:cstheme="minorHAnsi"/>
              <w:sz w:val="24"/>
              <w:szCs w:val="24"/>
            </w:rPr>
            <w:delText xml:space="preserve"> which may positively or negatively affect plant community </w:delText>
          </w:r>
          <w:r w:rsidR="00D312BF" w:rsidDel="000610DB">
            <w:rPr>
              <w:rFonts w:cstheme="minorHAnsi"/>
              <w:sz w:val="24"/>
              <w:szCs w:val="24"/>
            </w:rPr>
            <w:delText>diversity</w:delText>
          </w:r>
          <w:r w:rsidR="00D312BF" w:rsidRPr="001C0EEC" w:rsidDel="000610DB">
            <w:rPr>
              <w:rFonts w:cstheme="minorHAnsi"/>
              <w:sz w:val="24"/>
              <w:szCs w:val="24"/>
            </w:rPr>
            <w:delText xml:space="preserve"> and abundance</w:delText>
          </w:r>
          <w:r w:rsidR="00D312BF" w:rsidDel="000610DB">
            <w:rPr>
              <w:rFonts w:cstheme="minorHAnsi"/>
              <w:sz w:val="24"/>
              <w:szCs w:val="24"/>
            </w:rPr>
            <w:delText xml:space="preserve"> depending on grazing intensity</w:delText>
          </w:r>
          <w:r w:rsidR="00D312BF" w:rsidRPr="001C0EEC" w:rsidDel="000610DB">
            <w:rPr>
              <w:rFonts w:cstheme="minorHAnsi"/>
              <w:sz w:val="24"/>
              <w:szCs w:val="24"/>
            </w:rPr>
            <w:delText xml:space="preserve"> </w:delText>
          </w:r>
          <w:r w:rsidR="00D312BF" w:rsidRPr="001C0EEC" w:rsidDel="000610DB">
            <w:rPr>
              <w:rFonts w:cstheme="minorHAnsi"/>
              <w:sz w:val="24"/>
              <w:szCs w:val="24"/>
            </w:rPr>
            <w:fldChar w:fldCharType="begin"/>
          </w:r>
          <w:r w:rsidR="00D312BF" w:rsidRPr="001C0EEC" w:rsidDel="000610DB">
            <w:rPr>
              <w:rFonts w:cstheme="minorHAnsi"/>
              <w:sz w:val="24"/>
              <w:szCs w:val="24"/>
            </w:rPr>
            <w:delInstrText xml:space="preserve"> ADDIN ZOTERO_ITEM CSL_CITATION {"citationID":"nK0uF5U6","properties":{"formattedCitation":"(Lodge &amp; Tyler, 2020)","plainCitation":"(Lodge &amp; Tyler, 2020)","noteIndex":0},"citationItems":[{"id":2617,"uris":["http://zotero.org/users/6092945/items/6M373C3U"],"itemData":{"id":2617,"type":"article-journal","abstract":"Destruction of natural wetlands has warranted the creation of wetlands to mitigate the reduction of valuable ecosystem functions and services. However, the complex interactions among key drivers of wetland community structure–hydrology, nutrient availability and herbivory-makes creation of functional wetland replacements challenging. We examined interactions among these drivers, and their impacts on plant communities and soil characteristics in two created wetlands with different hydrology and land use histories: a shallow emergent marsh on a previous gravel depository and a seasonally flooded marsh on a former cattle pasture. In paired plots open to or protected from large wetland grazers we observed seasonal variation in grazing impacts on plant communities and an increase in effect size over time. At the permanently flooded marsh with high waterfowl densities and low nutrients, open plots had significantly reduced plant growth and diversity, and an increase in submerged vegetation. In contrast, grazer density was lower and nutrients were higher in the seasonally flooded marsh, where grazer access enhanced plant diversity and reduced invasive plant cover. These results suggest the possibility of long-term grazer-induced shifts in community composition and delivery of key ecosystem services in young, vulnerable created wetlands. To improve created wetland design and function, we suggest that in addition to hydrologic conditions, the impact of prior land use on present nutrient availability be considered. Further, enhanced heterogeneity of spatial and bathymetric structure can provide conditions for diverse plant communities and balanced habitat use by wetland grazers.","container-title":"Wetlands Ecology and Management","DOI":"10.1007/s11273-020-09750-z","ISSN":"1572-9834","issue":"5","journalAbbreviation":"Wetlands Ecol Manage","language":"en","page":"797-813","source":"Springer Link","title":"Divergent impact of grazing on plant communities of created wetlands with varying hydrology and antecedent land use","volume":"28","author":[{"family":"Lodge","given":"Kimberly A."},{"family":"Tyler","given":"Anna Christina"}],"issued":{"date-parts":[["2020",10,1]]}}}],"schema":"https://github.com/citation-style-language/schema/raw/master/csl-citation.json"} </w:delInstrText>
          </w:r>
          <w:r w:rsidR="00D312BF" w:rsidRPr="001C0EEC" w:rsidDel="000610DB">
            <w:rPr>
              <w:rFonts w:cstheme="minorHAnsi"/>
              <w:sz w:val="24"/>
              <w:szCs w:val="24"/>
            </w:rPr>
            <w:fldChar w:fldCharType="separate"/>
          </w:r>
          <w:r w:rsidR="00D312BF" w:rsidRPr="001C0EEC" w:rsidDel="000610DB">
            <w:rPr>
              <w:rFonts w:ascii="Calibri" w:hAnsi="Calibri" w:cs="Calibri"/>
              <w:sz w:val="24"/>
            </w:rPr>
            <w:delText>(Lodge &amp; Tyler, 2020)</w:delText>
          </w:r>
          <w:r w:rsidR="00D312BF" w:rsidRPr="001C0EEC" w:rsidDel="000610DB">
            <w:rPr>
              <w:rFonts w:cstheme="minorHAnsi"/>
              <w:sz w:val="24"/>
              <w:szCs w:val="24"/>
            </w:rPr>
            <w:fldChar w:fldCharType="end"/>
          </w:r>
          <w:r w:rsidR="00D312BF" w:rsidRPr="001C0EEC" w:rsidDel="000610DB">
            <w:rPr>
              <w:rFonts w:cstheme="minorHAnsi"/>
              <w:sz w:val="24"/>
              <w:szCs w:val="24"/>
            </w:rPr>
            <w:delText xml:space="preserve">, or shift abundance of community-dominant species </w:delText>
          </w:r>
          <w:r w:rsidR="00D312BF" w:rsidRPr="001C0EEC" w:rsidDel="000610DB">
            <w:rPr>
              <w:rFonts w:cstheme="minorHAnsi"/>
              <w:sz w:val="24"/>
              <w:szCs w:val="24"/>
            </w:rPr>
            <w:fldChar w:fldCharType="begin"/>
          </w:r>
          <w:r w:rsidR="00D312BF" w:rsidDel="000610DB">
            <w:rPr>
              <w:rFonts w:cstheme="minorHAnsi"/>
              <w:sz w:val="24"/>
              <w:szCs w:val="24"/>
            </w:rPr>
            <w:delInstrText xml:space="preserve"> ADDIN ZOTERO_ITEM CSL_CITATION {"citationID":"AeMMmyh3","properties":{"formattedCitation":"(Choi et al., 2022; Gonzales &amp; Arcese, 2008)","plainCitation":"(Choi et al., 2022; Gonzales &amp; Arcese, 2008)","noteIndex":0},"citationItems":[{"id":2707,"uris":["http://zotero.org/users/6092945/items/8BE3GZGK"],"itemData":{"id":2707,"type":"article-journal","abstract":"Question Understanding the sensitivity and magnitude of plant community responses in tundra wetlands to herbivory and warming is pressing as these ecosystems are increasingly threatened by changes in grazing pressure and higher temperatures. Here, we ask to what extent different low-Arctic coastal wetland plant communities are affected by short-term goose grazing and warming, and whether these communities differ in their responses. Location Yukon–Kuskokwim Delta, Alaska. Methods We conducted an experiment where we simulated goose grazing by clipping the vegetation and summer warming by using open-top chambers in three plant communities along a 6-km coastal–inland gradient. We assessed plant community compositional changes following two years of treatments. Results Grazing had stronger effects than warming on both plant functional group and species composition. Overall, grazing decreased the abundance of grasses and sedges and increased the abundance of forbs, whereas warming only caused a decrease in forb abundance. However, plant communities and functional groups, both within and across communities, varied widely in their responses to treatments. Grazing decreased grass abundance (−25%) and increased forb abundance (+44%) in the two more coastal communities, and reduced sedge abundance (−22%) only in the most inland community. Warming only decreased forb abundance (−18%) in the most coastal community, which overall was the most responsive to treatments. Conclusions We show that short-term goose grazing predominates over short-term summer warming in eliciting compositional changes in three different low-Arctic coastal wetland plant communities. Yet, responses varied among communities and the same functional groups could respond differently across them, highlighting the importance of investigating the effects of biotic and abiotic drivers in different contexts. By showing that tundra wetland plant communities can differ in their immediate sensitivity to goose grazing and, though to a lesser extent, warming, our findings have implications for the functioning of these rapidly changing high-latitude ecosystems.","container-title":"Journal of Vegetation Science","DOI":"10.1111/jvs.13139","ISSN":"1654-1103","issue":"3","language":"en","note":"_eprint: https://onlinelibrary.wiley.com/doi/pdf/10.1111/jvs.13139","page":"e13139","source":"Wiley Online Library","title":"Short-term effects of experimental goose grazing and warming differ in three low-Arctic coastal wetland plant communities","volume":"33","author":[{"family":"Choi","given":"Ryan T."},{"family":"Petit Bon","given":"Matteo"},{"family":"Leffler","given":"A. Joshua"},{"family":"Kelsey","given":"Katharine C."},{"family":"Welker","given":"Jeffrey M."},{"family":"Beard","given":"Karen H."}],"issued":{"date-parts":[["2022"]]}}},{"id":2907,"uris":["http://zotero.org/users/6092945/items/YCJI2K8P"],"itemData":{"id":2907,"type":"article-journal","abstract":"The dominance of nonnative plants coupled with declines of native plants suggests that competitive displacement drives extinctions, yet empirical examples are rare. Herbivores, however, can alter vegetation structure and reduce diversity when abundant. Herbivores may act on mature, reproductive life stages whereas some of the strongest competitive effects might occur at early life stages that are difﬁcult to observe. For example, competition by perennial nonnative grasses can interfere with the establishment of native seeds. We contrasted the effects of ungulate herbivory and competition by neighboring plants on the performance of native plant species at early and established life stages in invaded oak meadows. We recorded growth, survival, and ﬂowering in two native species transplanted as established plants, six native species grown from seed, and ﬁve extant lily species as part of two 2 3 2 factorial experiments that manipulated herbivory and competition. Herbivory reduced the performance of nearly all focal native species at early and established life stages, whereas competition had few measurable effects. Our results suggest that herbivory has a greater local inﬂuence on native plant species than competition and that reducing herbivore impacts will be required to successfully restore endangered oak meadows where ungulates are now abundant. Key words: black-tailed deer; British Columbia; competition; conservation; exotic; grass; invasive; oak savanna; Odocoileus hemionus; sheep.","container-title":"Ecology","DOI":"10.1890/08-0435.1","ISSN":"0012-9658","issue":"12","journalAbbreviation":"Ecology","language":"en","page":"3282-3289","source":"DOI.org (Crossref)","title":"HERBIVORY MORE LIMITING THAN COMPETITION ON EARLY AND ESTABLISHED NATIVE PLANTS IN AN INVADED MEADOW","volume":"89","author":[{"family":"Gonzales","given":"Emily K."},{"family":"Arcese","given":"Peter"}],"issued":{"date-parts":[["2008",12]]}}}],"schema":"https://github.com/citation-style-language/schema/raw/master/csl-citation.json"} </w:delInstrText>
          </w:r>
          <w:r w:rsidR="00D312BF" w:rsidRPr="001C0EEC" w:rsidDel="000610DB">
            <w:rPr>
              <w:rFonts w:cstheme="minorHAnsi"/>
              <w:sz w:val="24"/>
              <w:szCs w:val="24"/>
            </w:rPr>
            <w:fldChar w:fldCharType="separate"/>
          </w:r>
          <w:r w:rsidR="00D312BF" w:rsidRPr="00CA3EFE" w:rsidDel="000610DB">
            <w:rPr>
              <w:rFonts w:ascii="Calibri" w:hAnsi="Calibri" w:cs="Calibri"/>
              <w:sz w:val="24"/>
            </w:rPr>
            <w:delText>(Choi et al., 2022; Gonzales &amp; Arcese, 2008)</w:delText>
          </w:r>
          <w:r w:rsidR="00D312BF" w:rsidRPr="001C0EEC" w:rsidDel="000610DB">
            <w:rPr>
              <w:rFonts w:cstheme="minorHAnsi"/>
              <w:sz w:val="24"/>
              <w:szCs w:val="24"/>
            </w:rPr>
            <w:fldChar w:fldCharType="end"/>
          </w:r>
          <w:r w:rsidR="00D312BF" w:rsidRPr="001C0EEC" w:rsidDel="000610DB">
            <w:rPr>
              <w:rFonts w:cstheme="minorHAnsi"/>
              <w:sz w:val="24"/>
              <w:szCs w:val="24"/>
            </w:rPr>
            <w:delText>.</w:delText>
          </w:r>
        </w:del>
      </w:moveTo>
      <w:ins w:id="63" w:author="n" w:date="2023-03-09T08:55:00Z">
        <w:r>
          <w:rPr>
            <w:rFonts w:cstheme="minorHAnsi"/>
            <w:sz w:val="24"/>
            <w:szCs w:val="24"/>
          </w:rPr>
          <w:t xml:space="preserve"> Some disturbances, like grazing, can o</w:t>
        </w:r>
      </w:ins>
      <w:ins w:id="64" w:author="n" w:date="2023-03-09T08:56:00Z">
        <w:r>
          <w:rPr>
            <w:rFonts w:cstheme="minorHAnsi"/>
            <w:sz w:val="24"/>
            <w:szCs w:val="24"/>
          </w:rPr>
          <w:t>ccur as</w:t>
        </w:r>
      </w:ins>
      <w:ins w:id="65" w:author="n" w:date="2023-03-09T08:55:00Z">
        <w:r>
          <w:rPr>
            <w:rFonts w:cstheme="minorHAnsi"/>
            <w:sz w:val="24"/>
            <w:szCs w:val="24"/>
          </w:rPr>
          <w:t xml:space="preserve"> either discrete, short-term </w:t>
        </w:r>
      </w:ins>
      <w:ins w:id="66" w:author="n" w:date="2023-03-09T08:56:00Z">
        <w:r>
          <w:rPr>
            <w:rFonts w:cstheme="minorHAnsi"/>
            <w:sz w:val="24"/>
            <w:szCs w:val="24"/>
          </w:rPr>
          <w:t xml:space="preserve">events, or as long-term pressures in an ecosystem. </w:t>
        </w:r>
      </w:ins>
      <w:moveTo w:id="67" w:author="n" w:date="2023-03-09T08:45:00Z">
        <w:del w:id="68" w:author="n" w:date="2023-03-09T08:55:00Z">
          <w:r w:rsidR="00D312BF" w:rsidRPr="001C0EEC" w:rsidDel="000610DB">
            <w:rPr>
              <w:rFonts w:cstheme="minorHAnsi"/>
              <w:sz w:val="24"/>
              <w:szCs w:val="24"/>
            </w:rPr>
            <w:delText xml:space="preserve"> </w:delText>
          </w:r>
        </w:del>
        <w:r w:rsidR="00D312BF">
          <w:rPr>
            <w:rFonts w:cstheme="minorHAnsi"/>
            <w:sz w:val="24"/>
            <w:szCs w:val="24"/>
          </w:rPr>
          <w:t>In cases where grazing disturbance is removed, plant communities may be expected to passively recover through natural recruitment and succession (</w:t>
        </w:r>
        <w:r w:rsidR="00D312BF" w:rsidRPr="001C0EEC">
          <w:rPr>
            <w:rFonts w:cstheme="minorHAnsi"/>
            <w:sz w:val="24"/>
            <w:szCs w:val="24"/>
            <w:highlight w:val="lightGray"/>
          </w:rPr>
          <w:t>CITE</w:t>
        </w:r>
        <w:r w:rsidR="00D312BF">
          <w:rPr>
            <w:rFonts w:cstheme="minorHAnsi"/>
            <w:sz w:val="24"/>
            <w:szCs w:val="24"/>
          </w:rPr>
          <w:t>). However, intensive or persistent grazing can effectively reset successional processes through total removal of propagative materials, and potentially set the plant community on a recovery trajectory towards an alternative stable state (</w:t>
        </w:r>
        <w:r w:rsidR="00D312BF" w:rsidRPr="001C0EEC">
          <w:rPr>
            <w:rFonts w:cstheme="minorHAnsi"/>
            <w:sz w:val="24"/>
            <w:szCs w:val="24"/>
            <w:highlight w:val="lightGray"/>
          </w:rPr>
          <w:t>CITE</w:t>
        </w:r>
        <w:r w:rsidR="00D312BF">
          <w:rPr>
            <w:rFonts w:cstheme="minorHAnsi"/>
            <w:sz w:val="24"/>
            <w:szCs w:val="24"/>
          </w:rPr>
          <w:t xml:space="preserve">). </w:t>
        </w:r>
        <w:del w:id="69" w:author="n" w:date="2023-03-09T09:08:00Z">
          <w:r w:rsidR="00D312BF" w:rsidDel="00BD0A99">
            <w:rPr>
              <w:rFonts w:cstheme="minorHAnsi"/>
              <w:sz w:val="24"/>
              <w:szCs w:val="24"/>
            </w:rPr>
            <w:delText xml:space="preserve">Understanding plant community recovery in grazed estuaries is an important knowledge gap which requires understanding potential species introductions from surface-level seed banks and above-ground vegetation </w:delText>
          </w:r>
          <w:commentRangeStart w:id="70"/>
          <w:r w:rsidR="00D312BF" w:rsidDel="00BD0A99">
            <w:rPr>
              <w:rFonts w:cstheme="minorHAnsi"/>
              <w:sz w:val="24"/>
              <w:szCs w:val="24"/>
            </w:rPr>
            <w:delText>composition</w:delText>
          </w:r>
        </w:del>
      </w:moveTo>
      <w:commentRangeEnd w:id="70"/>
      <w:r w:rsidR="00BD0A99">
        <w:rPr>
          <w:rStyle w:val="CommentReference"/>
        </w:rPr>
        <w:commentReference w:id="70"/>
      </w:r>
      <w:moveTo w:id="71" w:author="n" w:date="2023-03-09T08:45:00Z">
        <w:del w:id="72" w:author="n" w:date="2023-03-09T09:08:00Z">
          <w:r w:rsidR="00D312BF" w:rsidDel="00BD0A99">
            <w:rPr>
              <w:rFonts w:cstheme="minorHAnsi"/>
              <w:sz w:val="24"/>
              <w:szCs w:val="24"/>
            </w:rPr>
            <w:delText xml:space="preserve">. </w:delText>
          </w:r>
        </w:del>
      </w:moveTo>
    </w:p>
    <w:moveToRangeEnd w:id="60"/>
    <w:p w14:paraId="5E093814" w14:textId="62A57CA3" w:rsidR="00D312BF" w:rsidDel="00D312BF" w:rsidRDefault="00D312BF" w:rsidP="00D312BF">
      <w:pPr>
        <w:ind w:firstLine="720"/>
        <w:rPr>
          <w:del w:id="73" w:author="n" w:date="2023-03-09T08:46:00Z"/>
          <w:rFonts w:cstheme="minorHAnsi"/>
          <w:sz w:val="24"/>
          <w:szCs w:val="24"/>
        </w:rPr>
      </w:pPr>
    </w:p>
    <w:p w14:paraId="3DB667F9" w14:textId="41CA445E" w:rsidR="00406736" w:rsidRDefault="00A8593F" w:rsidP="00D92DB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68405B">
        <w:rPr>
          <w:rFonts w:cstheme="minorHAnsi"/>
          <w:sz w:val="24"/>
          <w:szCs w:val="24"/>
        </w:rPr>
        <w:instrText xml:space="preserve"> ADDIN ZOTERO_ITEM CSL_CITATION {"citationID":"Yqp6HBW5","properties":{"formattedCitation":"(N. Dawe et al., 2011; N. K. Dawe &amp; Stewart, 2010)","plainCitation":"(N. Dawe et al., 2011; N. K. Dawe &amp; Stewart, 2010)","noteIndex":0},"citationItems":[{"id":461,"uris":["http://zotero.org/users/6092945/items/A2Y4LI8C"],"itemData":{"id":461,"type":"article-journal","abstract":"We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lastRenderedPageBreak/>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t>
      </w:r>
      <w:commentRangeStart w:id="74"/>
      <w:r w:rsidR="00AD5605">
        <w:rPr>
          <w:rFonts w:cstheme="minorHAnsi"/>
          <w:sz w:val="24"/>
          <w:szCs w:val="24"/>
        </w:rPr>
        <w:t>Whether</w:t>
      </w:r>
      <w:r w:rsidR="00A276BB">
        <w:rPr>
          <w:rFonts w:cstheme="minorHAnsi"/>
          <w:sz w:val="24"/>
          <w:szCs w:val="24"/>
        </w:rPr>
        <w:t xml:space="preserve"> plant communities passively recover towards a compositional abundance similar to ungrazed plant communities </w:t>
      </w:r>
      <w:r w:rsidR="0065549E">
        <w:rPr>
          <w:rFonts w:cstheme="minorHAnsi"/>
          <w:sz w:val="24"/>
          <w:szCs w:val="24"/>
        </w:rPr>
        <w:t>is an understudied topic in this region, particularly with respect to recovery of seed banks at the marsh surface</w:t>
      </w:r>
      <w:r w:rsidR="00C8454C">
        <w:rPr>
          <w:rFonts w:cstheme="minorHAnsi"/>
          <w:sz w:val="24"/>
          <w:szCs w:val="24"/>
        </w:rPr>
        <w:t xml:space="preserve">. </w:t>
      </w:r>
      <w:commentRangeEnd w:id="74"/>
      <w:r w:rsidR="00BD0A99">
        <w:rPr>
          <w:rStyle w:val="CommentReference"/>
        </w:rPr>
        <w:commentReference w:id="74"/>
      </w:r>
      <w:r w:rsidR="00C8454C">
        <w:rPr>
          <w:rFonts w:cstheme="minorHAnsi"/>
          <w:sz w:val="24"/>
          <w:szCs w:val="24"/>
        </w:rPr>
        <w:t xml:space="preserve">Our main objective of this study </w:t>
      </w:r>
      <w:r w:rsidR="00724E2F" w:rsidRPr="001C0EEC">
        <w:rPr>
          <w:rFonts w:cstheme="minorHAnsi"/>
          <w:sz w:val="24"/>
          <w:szCs w:val="24"/>
        </w:rPr>
        <w:t>was to understand compositional changes of surface seed banks and above-ground vegetation at discrete stages of recovery since grazing in two Salish Sea estuaries. Traditional succession models would say the most competitive species will increasingly dominate the plant community as time since disturbance increases.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6FE181CD" w:rsidR="00D92DB1" w:rsidRDefault="00D93F95" w:rsidP="00D92DB1">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p>
    <w:p w14:paraId="43F1CC00" w14:textId="31D3B638" w:rsidR="00574304" w:rsidRDefault="00574304" w:rsidP="00574304">
      <w:pPr>
        <w:pStyle w:val="ListParagraph"/>
        <w:numPr>
          <w:ilvl w:val="1"/>
          <w:numId w:val="15"/>
        </w:numPr>
        <w:rPr>
          <w:rFonts w:cstheme="minorHAnsi"/>
          <w:sz w:val="24"/>
          <w:szCs w:val="24"/>
        </w:rPr>
      </w:pPr>
      <w:r>
        <w:rPr>
          <w:rFonts w:cstheme="minorHAnsi"/>
          <w:sz w:val="24"/>
          <w:szCs w:val="24"/>
        </w:rPr>
        <w:t xml:space="preserve">Alternatively, novel disturbance can lead to alternative succession pathways, where new species can achieve competitive dominance through seed or clonal recruitment, derailing the slow clonal encroachment of historically dominant species from neighboring sites. If this is the case, we </w:t>
      </w:r>
      <w:r w:rsidR="00E63431">
        <w:rPr>
          <w:rFonts w:cstheme="minorHAnsi"/>
          <w:sz w:val="24"/>
          <w:szCs w:val="24"/>
        </w:rPr>
        <w:t xml:space="preserve">expect </w:t>
      </w:r>
      <w:r w:rsidR="00C66264">
        <w:rPr>
          <w:rFonts w:cstheme="minorHAnsi"/>
          <w:sz w:val="24"/>
          <w:szCs w:val="24"/>
        </w:rPr>
        <w:t xml:space="preserve">compositional abundance of </w:t>
      </w:r>
      <w:r w:rsidR="00E63431">
        <w:rPr>
          <w:rFonts w:cstheme="minorHAnsi"/>
          <w:sz w:val="24"/>
          <w:szCs w:val="24"/>
        </w:rPr>
        <w:t>competitive</w:t>
      </w:r>
      <w:r w:rsidR="00FF281F">
        <w:rPr>
          <w:rFonts w:cstheme="minorHAnsi"/>
          <w:sz w:val="24"/>
          <w:szCs w:val="24"/>
        </w:rPr>
        <w:t>ly</w:t>
      </w:r>
      <w:r w:rsidR="00E63431">
        <w:rPr>
          <w:rFonts w:cstheme="minorHAnsi"/>
          <w:sz w:val="24"/>
          <w:szCs w:val="24"/>
        </w:rPr>
        <w:t xml:space="preserve"> dominant species in the older disturbance sites</w:t>
      </w:r>
      <w:r w:rsidR="00C6765A">
        <w:rPr>
          <w:rFonts w:cstheme="minorHAnsi"/>
          <w:sz w:val="24"/>
          <w:szCs w:val="24"/>
        </w:rPr>
        <w:t xml:space="preserve"> will </w:t>
      </w:r>
      <w:r w:rsidR="00873C5C">
        <w:rPr>
          <w:rFonts w:cstheme="minorHAnsi"/>
          <w:sz w:val="24"/>
          <w:szCs w:val="24"/>
        </w:rPr>
        <w:t xml:space="preserve">be significantly different from that </w:t>
      </w:r>
      <w:r w:rsidR="00F11234">
        <w:rPr>
          <w:rFonts w:cstheme="minorHAnsi"/>
          <w:sz w:val="24"/>
          <w:szCs w:val="24"/>
        </w:rPr>
        <w:t>of</w:t>
      </w:r>
      <w:r w:rsidR="00873C5C">
        <w:rPr>
          <w:rFonts w:cstheme="minorHAnsi"/>
          <w:sz w:val="24"/>
          <w:szCs w:val="24"/>
        </w:rPr>
        <w:t xml:space="preserve"> undisturbed sites</w:t>
      </w:r>
      <w:r w:rsidR="00E63431">
        <w:rPr>
          <w:rFonts w:cstheme="minorHAnsi"/>
          <w:sz w:val="24"/>
          <w:szCs w:val="24"/>
        </w:rPr>
        <w:t xml:space="preserve">. </w:t>
      </w:r>
    </w:p>
    <w:p w14:paraId="50A3B88C" w14:textId="795F937A" w:rsidR="00E63431" w:rsidRPr="001C0EEC" w:rsidRDefault="001979D2" w:rsidP="001C0EEC">
      <w:pPr>
        <w:pStyle w:val="ListParagraph"/>
        <w:numPr>
          <w:ilvl w:val="0"/>
          <w:numId w:val="15"/>
        </w:numPr>
        <w:rPr>
          <w:rFonts w:cstheme="minorHAnsi"/>
          <w:sz w:val="24"/>
          <w:szCs w:val="24"/>
        </w:rPr>
      </w:pPr>
      <w:r>
        <w:rPr>
          <w:rFonts w:cstheme="minorHAnsi"/>
          <w:sz w:val="24"/>
          <w:szCs w:val="24"/>
        </w:rPr>
        <w:t xml:space="preserve">Because a longer post-grazing recovery period should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sites, and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140906BF" w14:textId="512B695D" w:rsidR="00F11234" w:rsidRDefault="00BD0A99">
      <w:pPr>
        <w:rPr>
          <w:rFonts w:asciiTheme="majorHAnsi" w:eastAsiaTheme="majorEastAsia" w:hAnsiTheme="majorHAnsi" w:cstheme="minorHAnsi"/>
          <w:color w:val="2F5496" w:themeColor="accent1" w:themeShade="BF"/>
          <w:sz w:val="24"/>
          <w:szCs w:val="24"/>
        </w:rPr>
      </w:pPr>
      <w:ins w:id="75" w:author="n" w:date="2023-03-09T09:11:00Z">
        <w:r>
          <w:rPr>
            <w:rFonts w:cstheme="minorHAnsi"/>
            <w:sz w:val="24"/>
            <w:szCs w:val="24"/>
          </w:rPr>
          <w:t>Now you can have a statement on novelty if you really want one</w:t>
        </w:r>
      </w:ins>
      <w:r w:rsidR="00F11234">
        <w:rPr>
          <w:rFonts w:cstheme="minorHAnsi"/>
          <w:sz w:val="24"/>
          <w:szCs w:val="24"/>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6B27F1CF"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First Nations. Prior to European colonial settlement, </w:t>
      </w:r>
      <w:r w:rsidR="00BC7835" w:rsidRPr="001C0EEC">
        <w:rPr>
          <w:rFonts w:cstheme="minorHAnsi"/>
          <w:sz w:val="24"/>
          <w:szCs w:val="24"/>
        </w:rPr>
        <w:t xml:space="preserve">traditional practices by </w:t>
      </w:r>
      <w:r w:rsidR="00684D84" w:rsidRPr="001C0EEC">
        <w:rPr>
          <w:rFonts w:cstheme="minorHAnsi"/>
          <w:sz w:val="24"/>
          <w:szCs w:val="24"/>
        </w:rPr>
        <w:t xml:space="preserve">First Nations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commentRangeStart w:id="76"/>
      <w:r w:rsidR="00667BF2" w:rsidRPr="001C0EEC">
        <w:rPr>
          <w:rFonts w:cstheme="minorHAnsi"/>
          <w:sz w:val="24"/>
          <w:szCs w:val="24"/>
          <w:highlight w:val="lightGray"/>
        </w:rPr>
        <w:t>CITE</w:t>
      </w:r>
      <w:commentRangeEnd w:id="76"/>
      <w:r w:rsidR="00667BF2" w:rsidRPr="001C0EEC">
        <w:rPr>
          <w:rStyle w:val="CommentReference"/>
          <w:rFonts w:cstheme="minorHAnsi"/>
          <w:sz w:val="24"/>
          <w:szCs w:val="24"/>
          <w:highlight w:val="lightGray"/>
        </w:rPr>
        <w:commentReference w:id="76"/>
      </w:r>
      <w:r w:rsidR="00667BF2" w:rsidRPr="001C0EEC">
        <w:rPr>
          <w:rFonts w:cstheme="minorHAnsi"/>
          <w:sz w:val="24"/>
          <w:szCs w:val="24"/>
        </w:rPr>
        <w:t>)</w:t>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93010" cy="4467052"/>
                    </a:xfrm>
                    <a:prstGeom prst="rect">
                      <a:avLst/>
                    </a:prstGeom>
                  </pic:spPr>
                </pic:pic>
              </a:graphicData>
            </a:graphic>
          </wp:inline>
        </w:drawing>
      </w:r>
    </w:p>
    <w:p w14:paraId="67CA6128" w14:textId="002FAF26" w:rsidR="00341521" w:rsidRPr="001C0EEC" w:rsidRDefault="00341521" w:rsidP="00341521">
      <w:pPr>
        <w:pStyle w:val="Caption"/>
        <w:rPr>
          <w:rFonts w:cstheme="minorHAnsi"/>
          <w:sz w:val="24"/>
          <w:szCs w:val="24"/>
        </w:rPr>
      </w:pPr>
      <w:bookmarkStart w:id="77"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1</w:t>
      </w:r>
      <w:r w:rsidRPr="001C0EEC">
        <w:rPr>
          <w:rFonts w:cstheme="minorHAnsi"/>
          <w:noProof/>
          <w:sz w:val="24"/>
          <w:szCs w:val="24"/>
        </w:rPr>
        <w:fldChar w:fldCharType="end"/>
      </w:r>
      <w:bookmarkEnd w:id="77"/>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23E602AC"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Pr="001C0EEC">
        <w:rPr>
          <w:rFonts w:cstheme="minorHAnsi"/>
          <w:sz w:val="24"/>
          <w:szCs w:val="24"/>
        </w:rPr>
        <w:t>) were historically a migratory species to Vancouver Island</w:t>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populations were introduced to</w:t>
      </w:r>
      <w:r w:rsidR="00427FED" w:rsidRPr="001C0EEC">
        <w:rPr>
          <w:rFonts w:cstheme="minorHAnsi"/>
          <w:sz w:val="24"/>
          <w:szCs w:val="24"/>
        </w:rPr>
        <w:t xml:space="preserve"> the island</w:t>
      </w:r>
      <w:r w:rsidR="008B0923" w:rsidRPr="001C0EEC">
        <w:rPr>
          <w:rFonts w:cstheme="minorHAnsi"/>
          <w:sz w:val="24"/>
          <w:szCs w:val="24"/>
        </w:rPr>
        <w:t xml:space="preserve"> </w:t>
      </w:r>
      <w:ins w:id="78" w:author="n" w:date="2023-03-09T09:14:00Z">
        <w:r w:rsidR="00C138F5">
          <w:rPr>
            <w:rFonts w:cstheme="minorHAnsi"/>
            <w:sz w:val="24"/>
            <w:szCs w:val="24"/>
          </w:rPr>
          <w:t xml:space="preserve">to </w:t>
        </w:r>
      </w:ins>
      <w:r w:rsidR="008B0923" w:rsidRPr="001C0EEC">
        <w:rPr>
          <w:rFonts w:cstheme="minorHAnsi"/>
          <w:sz w:val="24"/>
          <w:szCs w:val="24"/>
        </w:rPr>
        <w:t xml:space="preserve">promote hunting tourism. </w:t>
      </w:r>
      <w:r w:rsidR="00427FED" w:rsidRPr="001C0EEC">
        <w:rPr>
          <w:rFonts w:cstheme="minorHAnsi"/>
          <w:sz w:val="24"/>
          <w:szCs w:val="24"/>
        </w:rPr>
        <w:t>In the absence of sufficient hunting pressure</w:t>
      </w:r>
      <w:ins w:id="79" w:author="n" w:date="2023-03-09T10:46:00Z">
        <w:r w:rsidR="00D84658">
          <w:rPr>
            <w:rFonts w:cstheme="minorHAnsi"/>
            <w:sz w:val="24"/>
            <w:szCs w:val="24"/>
          </w:rPr>
          <w:t>,</w:t>
        </w:r>
      </w:ins>
      <w:r w:rsidR="00427FED" w:rsidRPr="001C0EEC">
        <w:rPr>
          <w:rFonts w:cstheme="minorHAnsi"/>
          <w:sz w:val="24"/>
          <w:szCs w:val="24"/>
        </w:rPr>
        <w:t xml:space="preserve"> these</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del w:id="80" w:author="n" w:date="2023-03-09T10:46:00Z">
        <w:r w:rsidR="008B0923" w:rsidRPr="001C0EEC" w:rsidDel="00D84658">
          <w:rPr>
            <w:rFonts w:cstheme="minorHAnsi"/>
            <w:sz w:val="24"/>
            <w:szCs w:val="24"/>
          </w:rPr>
          <w:delText>,</w:delText>
        </w:r>
      </w:del>
      <w:r w:rsidR="008B0923" w:rsidRPr="001C0EEC">
        <w:rPr>
          <w:rFonts w:cstheme="minorHAnsi"/>
          <w:sz w:val="24"/>
          <w:szCs w:val="24"/>
        </w:rPr>
        <w:t xml:space="preserve"> and </w:t>
      </w:r>
      <w:r w:rsidR="00BC4A20" w:rsidRPr="001C0EEC">
        <w:rPr>
          <w:rFonts w:cstheme="minorHAnsi"/>
          <w:sz w:val="24"/>
          <w:szCs w:val="24"/>
        </w:rPr>
        <w:t>have become resident within the region rather than becoming migratory like their wild counterparts</w:t>
      </w:r>
      <w:del w:id="81" w:author="n" w:date="2023-03-09T10:46:00Z">
        <w:r w:rsidR="00085483" w:rsidRPr="001C0EEC" w:rsidDel="00D84658">
          <w:rPr>
            <w:rFonts w:cstheme="minorHAnsi"/>
            <w:sz w:val="24"/>
            <w:szCs w:val="24"/>
          </w:rPr>
          <w:delText>.</w:delText>
        </w:r>
      </w:del>
      <w:r w:rsidR="00BC4A20" w:rsidRPr="001C0EEC">
        <w:rPr>
          <w:rFonts w:cstheme="minorHAnsi"/>
          <w:sz w:val="24"/>
          <w:szCs w:val="24"/>
        </w:rPr>
        <w:t xml:space="preserve"> </w:t>
      </w:r>
      <w:r w:rsidR="00140D08" w:rsidRPr="001C0EEC">
        <w:rPr>
          <w:rFonts w:cstheme="minorHAnsi"/>
          <w:sz w:val="24"/>
          <w:szCs w:val="24"/>
        </w:rPr>
        <w:fldChar w:fldCharType="begin"/>
      </w:r>
      <w:r w:rsidR="0068405B">
        <w:rPr>
          <w:rFonts w:cstheme="minorHAnsi"/>
          <w:sz w:val="24"/>
          <w:szCs w:val="24"/>
        </w:rPr>
        <w:instrText xml:space="preserve"> ADDIN ZOTERO_ITEM CSL_CITATION {"citationID":"JwkWUaEU","properties":{"formattedCitation":"(N. K. Dawe &amp; Stewart, 2010)","plainCitation":"(N. K. Dawe &amp; Stewart, 2010)","noteIndex":0},"citationItems":[{"id":2045,"uris":["http://zotero.org/users/6092945/items/GLFKKZ6D"],"itemData":{"id":2045,"type":"article-journal","abstract":"We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ins w:id="82" w:author="n" w:date="2023-03-09T10:46:00Z">
        <w:r w:rsidR="00D84658">
          <w:rPr>
            <w:rFonts w:cstheme="minorHAnsi"/>
            <w:sz w:val="24"/>
            <w:szCs w:val="24"/>
          </w:rPr>
          <w:t>.</w:t>
        </w:r>
      </w:ins>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del w:id="83" w:author="n" w:date="2023-03-09T10:47:00Z">
        <w:r w:rsidR="0055274A" w:rsidDel="00D84658">
          <w:rPr>
            <w:rFonts w:cstheme="minorHAnsi"/>
            <w:sz w:val="24"/>
            <w:szCs w:val="24"/>
          </w:rPr>
          <w:delText xml:space="preserve">leading to </w:delText>
        </w:r>
      </w:del>
      <w:r w:rsidR="00EA1A81" w:rsidRPr="001C0EEC">
        <w:rPr>
          <w:rFonts w:cstheme="minorHAnsi"/>
          <w:sz w:val="24"/>
          <w:szCs w:val="24"/>
        </w:rPr>
        <w:t xml:space="preserve">denuded </w:t>
      </w:r>
      <w:r w:rsidR="0055274A">
        <w:rPr>
          <w:rFonts w:cstheme="minorHAnsi"/>
          <w:sz w:val="24"/>
          <w:szCs w:val="24"/>
        </w:rPr>
        <w:t>marsh platforms</w:t>
      </w:r>
      <w:ins w:id="84" w:author="n" w:date="2023-03-09T10:47:00Z">
        <w:r w:rsidR="00D84658">
          <w:rPr>
            <w:rFonts w:cstheme="minorHAnsi"/>
            <w:sz w:val="24"/>
            <w:szCs w:val="24"/>
          </w:rPr>
          <w:t>, and subsequent</w:t>
        </w:r>
      </w:ins>
      <w:r w:rsidR="0055274A">
        <w:rPr>
          <w:rFonts w:cstheme="minorHAnsi"/>
          <w:sz w:val="24"/>
          <w:szCs w:val="24"/>
        </w:rPr>
        <w:t xml:space="preserve"> </w:t>
      </w:r>
      <w:del w:id="85" w:author="n" w:date="2023-03-09T10:47:00Z">
        <w:r w:rsidR="0055274A" w:rsidDel="00D84658">
          <w:rPr>
            <w:rFonts w:cstheme="minorHAnsi"/>
            <w:sz w:val="24"/>
            <w:szCs w:val="24"/>
          </w:rPr>
          <w:delText>which result in</w:delText>
        </w:r>
        <w:r w:rsidR="00EA1A81" w:rsidRPr="001C0EEC" w:rsidDel="00D84658">
          <w:rPr>
            <w:rFonts w:cstheme="minorHAnsi"/>
            <w:sz w:val="24"/>
            <w:szCs w:val="24"/>
          </w:rPr>
          <w:delText xml:space="preserve"> </w:delText>
        </w:r>
      </w:del>
      <w:r w:rsidR="0055274A">
        <w:rPr>
          <w:rFonts w:cstheme="minorHAnsi"/>
          <w:sz w:val="24"/>
          <w:szCs w:val="24"/>
        </w:rPr>
        <w:t>sediment and seed bank loss through erosion</w:t>
      </w:r>
      <w:r w:rsidR="00EA1A81" w:rsidRPr="001C0EEC">
        <w:rPr>
          <w:rFonts w:cstheme="minorHAnsi"/>
          <w:sz w:val="24"/>
          <w:szCs w:val="24"/>
        </w:rPr>
        <w:t xml:space="preserve">. </w:t>
      </w:r>
    </w:p>
    <w:p w14:paraId="5036DE13" w14:textId="23BDDF9A" w:rsidR="00991310" w:rsidRDefault="007E6C2F" w:rsidP="00991310">
      <w:pPr>
        <w:rPr>
          <w:rFonts w:cstheme="minorHAnsi"/>
          <w:sz w:val="24"/>
          <w:szCs w:val="24"/>
        </w:rPr>
      </w:pPr>
      <w:r w:rsidRPr="001C0EEC">
        <w:rPr>
          <w:rFonts w:cstheme="minorHAnsi"/>
          <w:sz w:val="24"/>
          <w:szCs w:val="24"/>
        </w:rPr>
        <w:tab/>
        <w:t xml:space="preserve">Fences or “exclosures” are </w:t>
      </w:r>
      <w:r w:rsidR="00784935" w:rsidRPr="001C0EEC">
        <w:rPr>
          <w:rFonts w:cstheme="minorHAnsi"/>
          <w:sz w:val="24"/>
          <w:szCs w:val="24"/>
        </w:rPr>
        <w:t>an effective strategy</w:t>
      </w:r>
      <w:r w:rsidRPr="001C0EEC">
        <w:rPr>
          <w:rFonts w:cstheme="minorHAnsi"/>
          <w:sz w:val="24"/>
          <w:szCs w:val="24"/>
        </w:rPr>
        <w:t xml:space="preserve"> to exclude herbivores, including Canada geese, from </w:t>
      </w:r>
      <w:r w:rsidR="00842AD8" w:rsidRPr="001C0EEC">
        <w:rPr>
          <w:rFonts w:cstheme="minorHAnsi"/>
          <w:sz w:val="24"/>
          <w:szCs w:val="24"/>
        </w:rPr>
        <w:t>continued grazing</w:t>
      </w:r>
      <w:r w:rsidR="00784935" w:rsidRPr="001C0EEC">
        <w:rPr>
          <w:rFonts w:cstheme="minorHAnsi"/>
          <w:sz w:val="24"/>
          <w:szCs w:val="24"/>
        </w:rPr>
        <w:t xml:space="preserve"> (</w:t>
      </w:r>
      <w:r w:rsidR="00784935" w:rsidRPr="001C0EEC">
        <w:rPr>
          <w:rFonts w:cstheme="minorHAnsi"/>
          <w:sz w:val="24"/>
          <w:szCs w:val="24"/>
          <w:highlight w:val="lightGray"/>
        </w:rPr>
        <w:t>CITE</w:t>
      </w:r>
      <w:r w:rsidR="00784935" w:rsidRPr="001C0EEC">
        <w:rPr>
          <w:rFonts w:cstheme="minorHAnsi"/>
          <w:sz w:val="24"/>
          <w:szCs w:val="24"/>
        </w:rPr>
        <w:t>)</w:t>
      </w:r>
      <w:r w:rsidR="00842AD8" w:rsidRPr="001C0EEC">
        <w:rPr>
          <w:rFonts w:cstheme="minorHAnsi"/>
          <w:sz w:val="24"/>
          <w:szCs w:val="24"/>
        </w:rPr>
        <w:t>.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del w:id="86" w:author="n" w:date="2023-03-09T10:52:00Z">
        <w:r w:rsidR="00F06B87" w:rsidRPr="001C0EEC" w:rsidDel="00D84658">
          <w:rPr>
            <w:rFonts w:cstheme="minorHAnsi"/>
            <w:sz w:val="24"/>
            <w:szCs w:val="24"/>
          </w:rPr>
          <w:delText xml:space="preserve">broad </w:delText>
        </w:r>
      </w:del>
      <w:ins w:id="87" w:author="n" w:date="2023-03-09T10:52:00Z">
        <w:r w:rsidR="00D84658">
          <w:rPr>
            <w:rFonts w:cstheme="minorHAnsi"/>
            <w:sz w:val="24"/>
            <w:szCs w:val="24"/>
          </w:rPr>
          <w:t>coarse?</w:t>
        </w:r>
        <w:r w:rsidR="00D84658" w:rsidRPr="001C0EEC">
          <w:rPr>
            <w:rFonts w:cstheme="minorHAnsi"/>
            <w:sz w:val="24"/>
            <w:szCs w:val="24"/>
          </w:rPr>
          <w:t xml:space="preserve"> </w:t>
        </w:r>
      </w:ins>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del w:id="88" w:author="n" w:date="2023-03-09T10:52:00Z">
        <w:r w:rsidR="00060610" w:rsidRPr="001C0EEC" w:rsidDel="00D84658">
          <w:rPr>
            <w:rFonts w:cstheme="minorHAnsi"/>
            <w:sz w:val="24"/>
            <w:szCs w:val="24"/>
          </w:rPr>
          <w:delText>with comparison to</w:delText>
        </w:r>
      </w:del>
      <w:ins w:id="89" w:author="n" w:date="2023-03-09T10:52:00Z">
        <w:r w:rsidR="00D84658">
          <w:rPr>
            <w:rFonts w:cstheme="minorHAnsi"/>
            <w:sz w:val="24"/>
            <w:szCs w:val="24"/>
          </w:rPr>
          <w:t>and</w:t>
        </w:r>
      </w:ins>
      <w:r w:rsidR="00060610" w:rsidRPr="001C0EEC">
        <w:rPr>
          <w:rFonts w:cstheme="minorHAnsi"/>
          <w:sz w:val="24"/>
          <w:szCs w:val="24"/>
        </w:rPr>
        <w:t xml:space="preserve"> areas that have no known history of grazing (</w:t>
      </w:r>
      <w:del w:id="90" w:author="n" w:date="2023-03-09T10:53:00Z">
        <w:r w:rsidR="00772C0F" w:rsidDel="00D84658">
          <w:rPr>
            <w:rFonts w:cstheme="minorHAnsi"/>
            <w:sz w:val="24"/>
            <w:szCs w:val="24"/>
          </w:rPr>
          <w:delText>U</w:delText>
        </w:r>
      </w:del>
      <w:del w:id="91" w:author="n" w:date="2023-03-10T11:52:00Z">
        <w:r w:rsidR="00772C0F" w:rsidDel="001E233E">
          <w:rPr>
            <w:rFonts w:cstheme="minorHAnsi"/>
            <w:sz w:val="24"/>
            <w:szCs w:val="24"/>
          </w:rPr>
          <w:delText>ngrazed</w:delText>
        </w:r>
      </w:del>
      <w:r w:rsidR="00772C0F">
        <w:rPr>
          <w:rFonts w:cstheme="minorHAnsi"/>
          <w:sz w:val="24"/>
          <w:szCs w:val="24"/>
        </w:rPr>
        <w:t xml:space="preserve"> </w:t>
      </w:r>
      <w:ins w:id="92" w:author="n" w:date="2023-03-10T11:52:00Z">
        <w:r w:rsidR="001E233E">
          <w:rPr>
            <w:rFonts w:cstheme="minorHAnsi"/>
            <w:sz w:val="24"/>
            <w:szCs w:val="24"/>
          </w:rPr>
          <w:t>Undistur</w:t>
        </w:r>
      </w:ins>
      <w:ins w:id="93" w:author="n" w:date="2023-03-10T11:53:00Z">
        <w:r w:rsidR="001E233E">
          <w:rPr>
            <w:rFonts w:cstheme="minorHAnsi"/>
            <w:sz w:val="24"/>
            <w:szCs w:val="24"/>
          </w:rPr>
          <w:t xml:space="preserve">bed </w:t>
        </w:r>
      </w:ins>
      <w:r w:rsidR="00772C0F">
        <w:rPr>
          <w:rFonts w:cstheme="minorHAnsi"/>
          <w:sz w:val="24"/>
          <w:szCs w:val="24"/>
        </w:rPr>
        <w:t xml:space="preserve">or </w:t>
      </w:r>
      <w:r w:rsidR="00060610" w:rsidRPr="001C0EEC">
        <w:rPr>
          <w:rFonts w:cstheme="minorHAnsi"/>
          <w:sz w:val="24"/>
          <w:szCs w:val="24"/>
        </w:rPr>
        <w:t xml:space="preserve">“reference”).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 xml:space="preserve">grazing activity, with the rationale that remnant vegetation should recover towards a desired </w:t>
      </w:r>
      <w:r w:rsidR="00772C0F">
        <w:rPr>
          <w:rFonts w:cstheme="minorHAnsi"/>
          <w:sz w:val="24"/>
          <w:szCs w:val="24"/>
        </w:rPr>
        <w:t>U</w:t>
      </w:r>
      <w:r w:rsidR="00984443" w:rsidRPr="001C0EEC">
        <w:rPr>
          <w:rFonts w:cstheme="minorHAnsi"/>
          <w:sz w:val="24"/>
          <w:szCs w:val="24"/>
        </w:rPr>
        <w:t xml:space="preserve">ndisturbed or “reference” condition </w:t>
      </w:r>
      <w:r w:rsidR="00D46836" w:rsidRPr="001C0EEC">
        <w:rPr>
          <w:rFonts w:cstheme="minorHAnsi"/>
          <w:sz w:val="24"/>
          <w:szCs w:val="24"/>
        </w:rPr>
        <w:t>once grazing pressure is relieved.</w:t>
      </w:r>
      <w:r w:rsidR="00991310" w:rsidRPr="001C0EEC">
        <w:rPr>
          <w:rFonts w:cstheme="minorHAnsi"/>
          <w:sz w:val="24"/>
          <w:szCs w:val="24"/>
        </w:rPr>
        <w:t xml:space="preserve"> </w:t>
      </w:r>
    </w:p>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5772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D6B5AC8" id="Group 13" o:spid="_x0000_s1026" style="position:absolute;margin-left:0;margin-top:13.35pt;width:450.75pt;height:503.65pt;z-index:25165772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20"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21"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2" o:title=""/>
                </v:shape>
                <w10:wrap type="tight" anchorx="margin"/>
              </v:group>
            </w:pict>
          </mc:Fallback>
        </mc:AlternateContent>
      </w:r>
    </w:p>
    <w:p w14:paraId="076CEEAA" w14:textId="62F32E88" w:rsidR="006113A3" w:rsidRPr="00D7509E" w:rsidRDefault="006113A3" w:rsidP="006113A3">
      <w:pPr>
        <w:pStyle w:val="Caption"/>
      </w:pPr>
      <w:commentRangeStart w:id="94"/>
      <w:r>
        <w:t xml:space="preserve">Figure </w:t>
      </w:r>
      <w:commentRangeEnd w:id="94"/>
      <w:r w:rsidR="00D84658">
        <w:rPr>
          <w:rStyle w:val="CommentReference"/>
          <w:i w:val="0"/>
          <w:iCs w:val="0"/>
          <w:color w:val="auto"/>
        </w:rPr>
        <w:commentReference w:id="94"/>
      </w:r>
      <w:r w:rsidR="008E64CE">
        <w:fldChar w:fldCharType="begin"/>
      </w:r>
      <w:r w:rsidR="008E64CE">
        <w:instrText xml:space="preserve"> SEQ Figure \* A</w:instrText>
      </w:r>
      <w:r w:rsidR="008E64CE">
        <w:instrText xml:space="preserve">RABIC </w:instrText>
      </w:r>
      <w:r w:rsidR="008E64CE">
        <w:fldChar w:fldCharType="separate"/>
      </w:r>
      <w:r w:rsidR="00E92E67">
        <w:rPr>
          <w:noProof/>
        </w:rPr>
        <w:t>2</w:t>
      </w:r>
      <w:r w:rsidR="008E64CE">
        <w:rPr>
          <w:noProof/>
        </w:rPr>
        <w:fldChar w:fldCharType="end"/>
      </w:r>
      <w:r>
        <w:t xml:space="preserve">. Reference vegetation for this study was defined as areas with no known grazing disturbance and dominated by native species, including </w:t>
      </w:r>
      <w:r>
        <w:rPr>
          <w:i w:val="0"/>
          <w:iCs w:val="0"/>
        </w:rPr>
        <w:t xml:space="preserve">Carex </w:t>
      </w:r>
      <w:r w:rsidRPr="00D63C8F">
        <w:rPr>
          <w:i w:val="0"/>
          <w:iCs w:val="0"/>
        </w:rPr>
        <w:t>lyngbyei</w:t>
      </w:r>
      <w:r>
        <w:t xml:space="preserve"> in </w:t>
      </w:r>
      <w:r w:rsidRPr="003363C6">
        <w:t>in</w:t>
      </w:r>
      <w:r>
        <w:t xml:space="preserve"> the Little Qualicum River Estuary (A)</w:t>
      </w:r>
      <w:r w:rsidR="00421B23">
        <w:t xml:space="preserve">, and </w:t>
      </w:r>
      <w:r w:rsidR="00D63C8F">
        <w:rPr>
          <w:i w:val="0"/>
          <w:iCs w:val="0"/>
        </w:rPr>
        <w:t xml:space="preserve">Juncus balticus </w:t>
      </w:r>
      <w:r w:rsidR="00D63C8F" w:rsidRPr="00D63C8F">
        <w:t>or</w:t>
      </w:r>
      <w:r w:rsidR="00D63C8F">
        <w:rPr>
          <w:i w:val="0"/>
          <w:iCs w:val="0"/>
        </w:rPr>
        <w:t xml:space="preserve"> </w:t>
      </w:r>
      <w:r>
        <w:rPr>
          <w:i w:val="0"/>
          <w:iCs w:val="0"/>
        </w:rPr>
        <w:t>Deschampsia caespitosa</w:t>
      </w:r>
      <w:r>
        <w:t xml:space="preserve"> in the Nanaimo River Estuary (B). Intensive grubbing (C) by Canada geese (</w:t>
      </w:r>
      <w:r>
        <w:rPr>
          <w:i w:val="0"/>
          <w:iCs w:val="0"/>
        </w:rPr>
        <w:t>Branta canadensis</w:t>
      </w:r>
      <w:r>
        <w:t>) removes rhizomes and contributes to sediment loss, resulting in large areas of bare or “denuded” mudflat (D). Exclosures were constructed around the edges of these 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72D56447" w:rsidR="00991310" w:rsidRPr="001C0EEC" w:rsidRDefault="00991310" w:rsidP="00991310">
      <w:pPr>
        <w:rPr>
          <w:rFonts w:cstheme="minorHAnsi"/>
          <w:i/>
          <w:iCs/>
          <w:color w:val="44546A" w:themeColor="text2"/>
          <w:sz w:val="24"/>
          <w:szCs w:val="24"/>
        </w:rPr>
      </w:pPr>
    </w:p>
    <w:p w14:paraId="239E9640" w14:textId="77777777" w:rsidR="006113A3" w:rsidRDefault="006113A3" w:rsidP="00991310">
      <w:pPr>
        <w:pStyle w:val="Caption"/>
        <w:keepNext/>
        <w:rPr>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2BD5C1A0" w:rsidR="00991310" w:rsidRPr="001C0EEC" w:rsidRDefault="00991310" w:rsidP="00991310">
      <w:pPr>
        <w:pStyle w:val="Caption"/>
        <w:keepNext/>
        <w:rPr>
          <w:rFonts w:cstheme="minorHAnsi"/>
          <w:sz w:val="24"/>
          <w:szCs w:val="24"/>
        </w:rPr>
      </w:pPr>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E92E67">
        <w:rPr>
          <w:rFonts w:cstheme="minorHAnsi"/>
          <w:noProof/>
          <w:sz w:val="24"/>
          <w:szCs w:val="24"/>
        </w:rPr>
        <w:t>1</w:t>
      </w:r>
      <w:r w:rsidRPr="001C0EEC">
        <w:rPr>
          <w:rFonts w:cstheme="minorHAnsi"/>
          <w:noProof/>
          <w:sz w:val="24"/>
          <w:szCs w:val="24"/>
        </w:rPr>
        <w:fldChar w:fldCharType="end"/>
      </w:r>
      <w:r w:rsidRPr="001C0EEC">
        <w:rPr>
          <w:rFonts w:cstheme="minorHAnsi"/>
          <w:sz w:val="24"/>
          <w:szCs w:val="24"/>
        </w:rPr>
        <w:t>. Grazing disturbance conditions in the Little Qualicum River and Nanaimo Estuaries resulted in conversion of vegetated marsh to partially or fully grubbed mudflats; exclosures were installed to prevent further degradation into the marsh platform. Each estuary sampled n = 4 sites for disturbance category. Two 1 m</w:t>
      </w:r>
      <w:r w:rsidRPr="001C0EEC">
        <w:rPr>
          <w:rFonts w:cstheme="minorHAnsi"/>
          <w:sz w:val="24"/>
          <w:szCs w:val="24"/>
          <w:vertAlign w:val="superscript"/>
        </w:rPr>
        <w:t>2</w:t>
      </w:r>
      <w:r w:rsidRPr="001C0EEC">
        <w:rPr>
          <w:rFonts w:cstheme="minorHAnsi"/>
          <w:sz w:val="24"/>
          <w:szCs w:val="24"/>
        </w:rPr>
        <w:t xml:space="preserve"> plots were sampled within each site, and two surface seed banks samples were taken from each plot. </w:t>
      </w:r>
    </w:p>
    <w:tbl>
      <w:tblPr>
        <w:tblW w:w="10720" w:type="dxa"/>
        <w:tblInd w:w="-636" w:type="dxa"/>
        <w:tblLook w:val="04A0" w:firstRow="1" w:lastRow="0" w:firstColumn="1" w:lastColumn="0" w:noHBand="0" w:noVBand="1"/>
      </w:tblPr>
      <w:tblGrid>
        <w:gridCol w:w="1208"/>
        <w:gridCol w:w="1879"/>
        <w:gridCol w:w="1433"/>
        <w:gridCol w:w="1609"/>
        <w:gridCol w:w="1278"/>
        <w:gridCol w:w="1399"/>
        <w:gridCol w:w="1115"/>
        <w:gridCol w:w="1140"/>
      </w:tblGrid>
      <w:tr w:rsidR="00991310" w:rsidRPr="007C04F1" w14:paraId="740C7170" w14:textId="77777777" w:rsidTr="00D1345A">
        <w:trPr>
          <w:trHeight w:val="1460"/>
        </w:trPr>
        <w:tc>
          <w:tcPr>
            <w:tcW w:w="1432" w:type="dxa"/>
            <w:tcBorders>
              <w:top w:val="single" w:sz="4" w:space="0" w:color="auto"/>
              <w:left w:val="nil"/>
              <w:bottom w:val="single" w:sz="8" w:space="0" w:color="auto"/>
              <w:right w:val="nil"/>
            </w:tcBorders>
            <w:shd w:val="clear" w:color="auto" w:fill="auto"/>
            <w:vAlign w:val="center"/>
            <w:hideMark/>
          </w:tcPr>
          <w:p w14:paraId="26819D2A"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 xml:space="preserve">Estuary </w:t>
            </w:r>
          </w:p>
        </w:tc>
        <w:tc>
          <w:tcPr>
            <w:tcW w:w="1740" w:type="dxa"/>
            <w:tcBorders>
              <w:top w:val="single" w:sz="4" w:space="0" w:color="auto"/>
              <w:left w:val="nil"/>
              <w:bottom w:val="single" w:sz="8" w:space="0" w:color="auto"/>
              <w:right w:val="nil"/>
            </w:tcBorders>
            <w:shd w:val="clear" w:color="auto" w:fill="auto"/>
            <w:vAlign w:val="center"/>
            <w:hideMark/>
          </w:tcPr>
          <w:p w14:paraId="55770A21"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Time Since Disturbance</w:t>
            </w:r>
          </w:p>
        </w:tc>
        <w:tc>
          <w:tcPr>
            <w:tcW w:w="1338" w:type="dxa"/>
            <w:tcBorders>
              <w:top w:val="single" w:sz="4" w:space="0" w:color="auto"/>
              <w:left w:val="nil"/>
              <w:bottom w:val="single" w:sz="8" w:space="0" w:color="auto"/>
              <w:right w:val="nil"/>
            </w:tcBorders>
            <w:shd w:val="clear" w:color="auto" w:fill="auto"/>
            <w:vAlign w:val="center"/>
            <w:hideMark/>
          </w:tcPr>
          <w:p w14:paraId="52CC84D4"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 condition</w:t>
            </w:r>
          </w:p>
        </w:tc>
        <w:tc>
          <w:tcPr>
            <w:tcW w:w="1808" w:type="dxa"/>
            <w:tcBorders>
              <w:top w:val="single" w:sz="4" w:space="0" w:color="auto"/>
              <w:left w:val="nil"/>
              <w:bottom w:val="single" w:sz="8" w:space="0" w:color="auto"/>
              <w:right w:val="nil"/>
            </w:tcBorders>
            <w:shd w:val="clear" w:color="auto" w:fill="auto"/>
            <w:vAlign w:val="center"/>
            <w:hideMark/>
          </w:tcPr>
          <w:p w14:paraId="0B10A7FD" w14:textId="77777777" w:rsidR="00991310" w:rsidRPr="001C0EEC" w:rsidRDefault="00991310" w:rsidP="00D1345A">
            <w:pPr>
              <w:spacing w:after="0" w:line="240" w:lineRule="auto"/>
              <w:jc w:val="center"/>
              <w:rPr>
                <w:rFonts w:eastAsia="Times New Roman" w:cstheme="minorHAnsi"/>
                <w:b/>
                <w:bCs/>
                <w:color w:val="000000"/>
                <w:sz w:val="24"/>
                <w:szCs w:val="24"/>
              </w:rPr>
            </w:pPr>
            <w:commentRangeStart w:id="95"/>
            <w:r w:rsidRPr="001C0EEC">
              <w:rPr>
                <w:rFonts w:eastAsia="Times New Roman" w:cstheme="minorHAnsi"/>
                <w:b/>
                <w:bCs/>
                <w:color w:val="000000"/>
                <w:sz w:val="24"/>
                <w:szCs w:val="24"/>
              </w:rPr>
              <w:t>Revegetation status</w:t>
            </w:r>
            <w:commentRangeEnd w:id="95"/>
            <w:r w:rsidR="00D84658">
              <w:rPr>
                <w:rStyle w:val="CommentReference"/>
              </w:rPr>
              <w:commentReference w:id="95"/>
            </w:r>
          </w:p>
        </w:tc>
        <w:tc>
          <w:tcPr>
            <w:tcW w:w="1197" w:type="dxa"/>
            <w:tcBorders>
              <w:top w:val="single" w:sz="4" w:space="0" w:color="auto"/>
              <w:left w:val="nil"/>
              <w:bottom w:val="single" w:sz="8" w:space="0" w:color="auto"/>
              <w:right w:val="nil"/>
            </w:tcBorders>
            <w:shd w:val="clear" w:color="auto" w:fill="auto"/>
            <w:vAlign w:val="center"/>
            <w:hideMark/>
          </w:tcPr>
          <w:p w14:paraId="190948C3"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 xml:space="preserve">Protected by exclosure? </w:t>
            </w:r>
          </w:p>
        </w:tc>
        <w:tc>
          <w:tcPr>
            <w:tcW w:w="965" w:type="dxa"/>
            <w:tcBorders>
              <w:top w:val="single" w:sz="4" w:space="0" w:color="auto"/>
              <w:left w:val="nil"/>
              <w:bottom w:val="single" w:sz="8" w:space="0" w:color="auto"/>
              <w:right w:val="nil"/>
            </w:tcBorders>
            <w:shd w:val="clear" w:color="auto" w:fill="auto"/>
            <w:vAlign w:val="center"/>
            <w:hideMark/>
          </w:tcPr>
          <w:p w14:paraId="14392EFE"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Number of sites (exclosures, or comparably sized area)</w:t>
            </w:r>
          </w:p>
        </w:tc>
        <w:tc>
          <w:tcPr>
            <w:tcW w:w="1100" w:type="dxa"/>
            <w:tcBorders>
              <w:top w:val="single" w:sz="4" w:space="0" w:color="auto"/>
              <w:left w:val="nil"/>
              <w:bottom w:val="single" w:sz="8" w:space="0" w:color="auto"/>
              <w:right w:val="nil"/>
            </w:tcBorders>
            <w:shd w:val="clear" w:color="auto" w:fill="auto"/>
            <w:vAlign w:val="center"/>
            <w:hideMark/>
          </w:tcPr>
          <w:p w14:paraId="70CC8B0E" w14:textId="77777777" w:rsidR="00991310" w:rsidRPr="001C0EEC" w:rsidRDefault="00991310" w:rsidP="00D1345A">
            <w:pPr>
              <w:spacing w:after="0" w:line="240" w:lineRule="auto"/>
              <w:jc w:val="center"/>
              <w:rPr>
                <w:rFonts w:eastAsia="Times New Roman" w:cstheme="minorHAnsi"/>
                <w:b/>
                <w:bCs/>
                <w:color w:val="000000"/>
                <w:sz w:val="24"/>
                <w:szCs w:val="24"/>
              </w:rPr>
            </w:pPr>
            <w:commentRangeStart w:id="96"/>
            <w:r w:rsidRPr="001C0EEC">
              <w:rPr>
                <w:rFonts w:eastAsia="Times New Roman" w:cstheme="minorHAnsi"/>
                <w:b/>
                <w:bCs/>
                <w:color w:val="000000"/>
                <w:sz w:val="24"/>
                <w:szCs w:val="24"/>
              </w:rPr>
              <w:t>Number of sampling plots per site</w:t>
            </w:r>
            <w:commentRangeEnd w:id="96"/>
            <w:r w:rsidR="00D84658">
              <w:rPr>
                <w:rStyle w:val="CommentReference"/>
              </w:rPr>
              <w:commentReference w:id="96"/>
            </w:r>
          </w:p>
        </w:tc>
        <w:tc>
          <w:tcPr>
            <w:tcW w:w="1140" w:type="dxa"/>
            <w:tcBorders>
              <w:top w:val="single" w:sz="4" w:space="0" w:color="auto"/>
              <w:left w:val="nil"/>
              <w:bottom w:val="single" w:sz="8" w:space="0" w:color="auto"/>
              <w:right w:val="nil"/>
            </w:tcBorders>
            <w:shd w:val="clear" w:color="auto" w:fill="auto"/>
            <w:vAlign w:val="center"/>
            <w:hideMark/>
          </w:tcPr>
          <w:p w14:paraId="71FF8E8B"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Number of surface seed bank samples per plot</w:t>
            </w:r>
          </w:p>
        </w:tc>
      </w:tr>
      <w:tr w:rsidR="00991310" w:rsidRPr="007C04F1" w14:paraId="2D2C2B96" w14:textId="77777777" w:rsidTr="00D1345A">
        <w:trPr>
          <w:trHeight w:val="870"/>
        </w:trPr>
        <w:tc>
          <w:tcPr>
            <w:tcW w:w="1432" w:type="dxa"/>
            <w:tcBorders>
              <w:top w:val="nil"/>
              <w:left w:val="nil"/>
              <w:bottom w:val="single" w:sz="4" w:space="0" w:color="auto"/>
              <w:right w:val="nil"/>
            </w:tcBorders>
            <w:shd w:val="clear" w:color="auto" w:fill="auto"/>
            <w:vAlign w:val="center"/>
            <w:hideMark/>
          </w:tcPr>
          <w:p w14:paraId="1C68DB23"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 Nanaimo</w:t>
            </w:r>
          </w:p>
        </w:tc>
        <w:tc>
          <w:tcPr>
            <w:tcW w:w="1740" w:type="dxa"/>
            <w:tcBorders>
              <w:top w:val="nil"/>
              <w:left w:val="nil"/>
              <w:bottom w:val="single" w:sz="4" w:space="0" w:color="auto"/>
              <w:right w:val="nil"/>
            </w:tcBorders>
            <w:shd w:val="clear" w:color="auto" w:fill="auto"/>
            <w:vAlign w:val="center"/>
            <w:hideMark/>
          </w:tcPr>
          <w:p w14:paraId="7DAB9485"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 years (recent grubbing disturbance)</w:t>
            </w:r>
          </w:p>
        </w:tc>
        <w:tc>
          <w:tcPr>
            <w:tcW w:w="1338" w:type="dxa"/>
            <w:tcBorders>
              <w:top w:val="nil"/>
              <w:left w:val="nil"/>
              <w:bottom w:val="single" w:sz="4" w:space="0" w:color="auto"/>
              <w:right w:val="nil"/>
            </w:tcBorders>
            <w:shd w:val="clear" w:color="auto" w:fill="auto"/>
            <w:vAlign w:val="center"/>
            <w:hideMark/>
          </w:tcPr>
          <w:p w14:paraId="3A6DA51B"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1808" w:type="dxa"/>
            <w:tcBorders>
              <w:top w:val="nil"/>
              <w:left w:val="nil"/>
              <w:bottom w:val="single" w:sz="4" w:space="0" w:color="auto"/>
              <w:right w:val="nil"/>
            </w:tcBorders>
            <w:shd w:val="clear" w:color="auto" w:fill="auto"/>
            <w:vAlign w:val="center"/>
            <w:hideMark/>
          </w:tcPr>
          <w:p w14:paraId="1B63E12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manipulations</w:t>
            </w:r>
          </w:p>
        </w:tc>
        <w:tc>
          <w:tcPr>
            <w:tcW w:w="1197" w:type="dxa"/>
            <w:tcBorders>
              <w:top w:val="nil"/>
              <w:left w:val="nil"/>
              <w:bottom w:val="single" w:sz="4" w:space="0" w:color="auto"/>
              <w:right w:val="nil"/>
            </w:tcBorders>
            <w:shd w:val="clear" w:color="auto" w:fill="auto"/>
            <w:vAlign w:val="center"/>
            <w:hideMark/>
          </w:tcPr>
          <w:p w14:paraId="61C0DDDF"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w:t>
            </w:r>
          </w:p>
        </w:tc>
        <w:tc>
          <w:tcPr>
            <w:tcW w:w="965" w:type="dxa"/>
            <w:tcBorders>
              <w:top w:val="nil"/>
              <w:left w:val="nil"/>
              <w:bottom w:val="single" w:sz="4" w:space="0" w:color="auto"/>
              <w:right w:val="nil"/>
            </w:tcBorders>
            <w:shd w:val="clear" w:color="auto" w:fill="auto"/>
            <w:noWrap/>
            <w:vAlign w:val="center"/>
            <w:hideMark/>
          </w:tcPr>
          <w:p w14:paraId="3F0C8BE7"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8</w:t>
            </w:r>
          </w:p>
        </w:tc>
        <w:tc>
          <w:tcPr>
            <w:tcW w:w="1100" w:type="dxa"/>
            <w:tcBorders>
              <w:top w:val="nil"/>
              <w:left w:val="nil"/>
              <w:bottom w:val="single" w:sz="4" w:space="0" w:color="auto"/>
              <w:right w:val="nil"/>
            </w:tcBorders>
            <w:shd w:val="clear" w:color="auto" w:fill="auto"/>
            <w:noWrap/>
            <w:vAlign w:val="center"/>
            <w:hideMark/>
          </w:tcPr>
          <w:p w14:paraId="5F5FF93A"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single" w:sz="4" w:space="0" w:color="auto"/>
              <w:right w:val="nil"/>
            </w:tcBorders>
            <w:shd w:val="clear" w:color="auto" w:fill="auto"/>
            <w:noWrap/>
            <w:vAlign w:val="center"/>
            <w:hideMark/>
          </w:tcPr>
          <w:p w14:paraId="7FE91DE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4CF81E3C" w14:textId="77777777" w:rsidTr="00D1345A">
        <w:trPr>
          <w:trHeight w:val="1160"/>
        </w:trPr>
        <w:tc>
          <w:tcPr>
            <w:tcW w:w="1432" w:type="dxa"/>
            <w:tcBorders>
              <w:top w:val="nil"/>
              <w:left w:val="nil"/>
              <w:bottom w:val="nil"/>
              <w:right w:val="nil"/>
            </w:tcBorders>
            <w:shd w:val="clear" w:color="auto" w:fill="auto"/>
            <w:vAlign w:val="center"/>
            <w:hideMark/>
          </w:tcPr>
          <w:p w14:paraId="1290F43C"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Nanaimo</w:t>
            </w:r>
          </w:p>
        </w:tc>
        <w:tc>
          <w:tcPr>
            <w:tcW w:w="1740" w:type="dxa"/>
            <w:tcBorders>
              <w:top w:val="nil"/>
              <w:left w:val="nil"/>
              <w:bottom w:val="nil"/>
              <w:right w:val="nil"/>
            </w:tcBorders>
            <w:shd w:val="clear" w:color="auto" w:fill="auto"/>
            <w:vAlign w:val="center"/>
            <w:hideMark/>
          </w:tcPr>
          <w:p w14:paraId="5DF653FF"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1-year post-grazing/grubbing disturbance</w:t>
            </w:r>
          </w:p>
        </w:tc>
        <w:tc>
          <w:tcPr>
            <w:tcW w:w="1338" w:type="dxa"/>
            <w:tcBorders>
              <w:top w:val="nil"/>
              <w:left w:val="nil"/>
              <w:bottom w:val="nil"/>
              <w:right w:val="nil"/>
            </w:tcBorders>
            <w:shd w:val="clear" w:color="auto" w:fill="auto"/>
            <w:vAlign w:val="center"/>
            <w:hideMark/>
          </w:tcPr>
          <w:p w14:paraId="4E01524D" w14:textId="77777777" w:rsidR="00991310" w:rsidRPr="001C0EEC" w:rsidRDefault="00991310" w:rsidP="00D1345A">
            <w:pPr>
              <w:spacing w:after="0" w:line="240" w:lineRule="auto"/>
              <w:jc w:val="center"/>
              <w:rPr>
                <w:rFonts w:eastAsia="Times New Roman" w:cstheme="minorHAnsi"/>
                <w:color w:val="000000"/>
                <w:sz w:val="24"/>
                <w:szCs w:val="24"/>
              </w:rPr>
            </w:pPr>
            <w:commentRangeStart w:id="97"/>
            <w:r w:rsidRPr="001C0EEC">
              <w:rPr>
                <w:rFonts w:eastAsia="Times New Roman" w:cstheme="minorHAnsi"/>
                <w:color w:val="000000"/>
                <w:sz w:val="24"/>
                <w:szCs w:val="24"/>
              </w:rPr>
              <w:t>Partially grubbed</w:t>
            </w:r>
            <w:commentRangeEnd w:id="97"/>
            <w:r w:rsidR="00D84658">
              <w:rPr>
                <w:rStyle w:val="CommentReference"/>
              </w:rPr>
              <w:commentReference w:id="97"/>
            </w:r>
          </w:p>
        </w:tc>
        <w:tc>
          <w:tcPr>
            <w:tcW w:w="1808" w:type="dxa"/>
            <w:tcBorders>
              <w:top w:val="nil"/>
              <w:left w:val="nil"/>
              <w:bottom w:val="nil"/>
              <w:right w:val="nil"/>
            </w:tcBorders>
            <w:shd w:val="clear" w:color="auto" w:fill="auto"/>
            <w:vAlign w:val="center"/>
            <w:hideMark/>
          </w:tcPr>
          <w:p w14:paraId="23BF26B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transplants; vegetation recovery from remnant and adjacent vegetation</w:t>
            </w:r>
          </w:p>
        </w:tc>
        <w:tc>
          <w:tcPr>
            <w:tcW w:w="1197" w:type="dxa"/>
            <w:tcBorders>
              <w:top w:val="nil"/>
              <w:left w:val="nil"/>
              <w:bottom w:val="nil"/>
              <w:right w:val="nil"/>
            </w:tcBorders>
            <w:shd w:val="clear" w:color="auto" w:fill="auto"/>
            <w:vAlign w:val="center"/>
            <w:hideMark/>
          </w:tcPr>
          <w:p w14:paraId="773C428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Yes</w:t>
            </w:r>
          </w:p>
        </w:tc>
        <w:tc>
          <w:tcPr>
            <w:tcW w:w="965" w:type="dxa"/>
            <w:tcBorders>
              <w:top w:val="nil"/>
              <w:left w:val="nil"/>
              <w:bottom w:val="nil"/>
              <w:right w:val="nil"/>
            </w:tcBorders>
            <w:shd w:val="clear" w:color="auto" w:fill="auto"/>
            <w:noWrap/>
            <w:vAlign w:val="center"/>
            <w:hideMark/>
          </w:tcPr>
          <w:p w14:paraId="5DD0C99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4</w:t>
            </w:r>
          </w:p>
        </w:tc>
        <w:tc>
          <w:tcPr>
            <w:tcW w:w="1100" w:type="dxa"/>
            <w:tcBorders>
              <w:top w:val="nil"/>
              <w:left w:val="nil"/>
              <w:bottom w:val="nil"/>
              <w:right w:val="nil"/>
            </w:tcBorders>
            <w:shd w:val="clear" w:color="auto" w:fill="auto"/>
            <w:noWrap/>
            <w:vAlign w:val="center"/>
            <w:hideMark/>
          </w:tcPr>
          <w:p w14:paraId="2DD1DD8D"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nil"/>
              <w:right w:val="nil"/>
            </w:tcBorders>
            <w:shd w:val="clear" w:color="auto" w:fill="auto"/>
            <w:noWrap/>
            <w:vAlign w:val="center"/>
            <w:hideMark/>
          </w:tcPr>
          <w:p w14:paraId="672D393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39806566" w14:textId="77777777" w:rsidTr="00D1345A">
        <w:trPr>
          <w:trHeight w:val="1160"/>
        </w:trPr>
        <w:tc>
          <w:tcPr>
            <w:tcW w:w="1432" w:type="dxa"/>
            <w:tcBorders>
              <w:top w:val="single" w:sz="4" w:space="0" w:color="auto"/>
              <w:left w:val="nil"/>
              <w:bottom w:val="single" w:sz="4" w:space="0" w:color="auto"/>
              <w:right w:val="nil"/>
            </w:tcBorders>
            <w:shd w:val="clear" w:color="auto" w:fill="auto"/>
            <w:vAlign w:val="center"/>
            <w:hideMark/>
          </w:tcPr>
          <w:p w14:paraId="65ACD34A"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w:t>
            </w:r>
          </w:p>
        </w:tc>
        <w:tc>
          <w:tcPr>
            <w:tcW w:w="1740" w:type="dxa"/>
            <w:tcBorders>
              <w:top w:val="single" w:sz="4" w:space="0" w:color="auto"/>
              <w:left w:val="nil"/>
              <w:bottom w:val="single" w:sz="4" w:space="0" w:color="auto"/>
              <w:right w:val="nil"/>
            </w:tcBorders>
            <w:shd w:val="clear" w:color="auto" w:fill="auto"/>
            <w:vAlign w:val="center"/>
            <w:hideMark/>
          </w:tcPr>
          <w:p w14:paraId="3232A283"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 years post-grazing/grubbing disturbance</w:t>
            </w:r>
          </w:p>
        </w:tc>
        <w:tc>
          <w:tcPr>
            <w:tcW w:w="1338" w:type="dxa"/>
            <w:tcBorders>
              <w:top w:val="single" w:sz="4" w:space="0" w:color="auto"/>
              <w:left w:val="nil"/>
              <w:bottom w:val="single" w:sz="4" w:space="0" w:color="auto"/>
              <w:right w:val="nil"/>
            </w:tcBorders>
            <w:shd w:val="clear" w:color="auto" w:fill="auto"/>
            <w:vAlign w:val="center"/>
            <w:hideMark/>
          </w:tcPr>
          <w:p w14:paraId="5B91534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Partially grubbed</w:t>
            </w:r>
          </w:p>
        </w:tc>
        <w:tc>
          <w:tcPr>
            <w:tcW w:w="1808" w:type="dxa"/>
            <w:tcBorders>
              <w:top w:val="single" w:sz="4" w:space="0" w:color="auto"/>
              <w:left w:val="nil"/>
              <w:bottom w:val="single" w:sz="4" w:space="0" w:color="auto"/>
              <w:right w:val="nil"/>
            </w:tcBorders>
            <w:shd w:val="clear" w:color="auto" w:fill="auto"/>
            <w:vAlign w:val="center"/>
            <w:hideMark/>
          </w:tcPr>
          <w:p w14:paraId="7133D26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transplants; vegetation recovery from remnant and adjacent vegetation</w:t>
            </w:r>
          </w:p>
        </w:tc>
        <w:tc>
          <w:tcPr>
            <w:tcW w:w="1197" w:type="dxa"/>
            <w:tcBorders>
              <w:top w:val="single" w:sz="4" w:space="0" w:color="auto"/>
              <w:left w:val="nil"/>
              <w:bottom w:val="single" w:sz="4" w:space="0" w:color="auto"/>
              <w:right w:val="nil"/>
            </w:tcBorders>
            <w:shd w:val="clear" w:color="auto" w:fill="auto"/>
            <w:vAlign w:val="center"/>
            <w:hideMark/>
          </w:tcPr>
          <w:p w14:paraId="6C1AD769"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Yes</w:t>
            </w:r>
          </w:p>
        </w:tc>
        <w:tc>
          <w:tcPr>
            <w:tcW w:w="965" w:type="dxa"/>
            <w:tcBorders>
              <w:top w:val="single" w:sz="4" w:space="0" w:color="auto"/>
              <w:left w:val="nil"/>
              <w:bottom w:val="single" w:sz="4" w:space="0" w:color="auto"/>
              <w:right w:val="nil"/>
            </w:tcBorders>
            <w:shd w:val="clear" w:color="auto" w:fill="auto"/>
            <w:noWrap/>
            <w:vAlign w:val="center"/>
            <w:hideMark/>
          </w:tcPr>
          <w:p w14:paraId="5CC6C0DE"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4</w:t>
            </w:r>
          </w:p>
        </w:tc>
        <w:tc>
          <w:tcPr>
            <w:tcW w:w="1100" w:type="dxa"/>
            <w:tcBorders>
              <w:top w:val="single" w:sz="4" w:space="0" w:color="auto"/>
              <w:left w:val="nil"/>
              <w:bottom w:val="single" w:sz="4" w:space="0" w:color="auto"/>
              <w:right w:val="nil"/>
            </w:tcBorders>
            <w:shd w:val="clear" w:color="auto" w:fill="auto"/>
            <w:noWrap/>
            <w:vAlign w:val="center"/>
            <w:hideMark/>
          </w:tcPr>
          <w:p w14:paraId="4FE1E9E0"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single" w:sz="4" w:space="0" w:color="auto"/>
              <w:left w:val="nil"/>
              <w:bottom w:val="single" w:sz="4" w:space="0" w:color="auto"/>
              <w:right w:val="nil"/>
            </w:tcBorders>
            <w:shd w:val="clear" w:color="auto" w:fill="auto"/>
            <w:noWrap/>
            <w:vAlign w:val="center"/>
            <w:hideMark/>
          </w:tcPr>
          <w:p w14:paraId="28D61F6D"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5446AA58" w14:textId="77777777" w:rsidTr="00D1345A">
        <w:trPr>
          <w:trHeight w:val="850"/>
        </w:trPr>
        <w:tc>
          <w:tcPr>
            <w:tcW w:w="1432" w:type="dxa"/>
            <w:tcBorders>
              <w:top w:val="nil"/>
              <w:left w:val="nil"/>
              <w:bottom w:val="single" w:sz="4" w:space="0" w:color="auto"/>
              <w:right w:val="nil"/>
            </w:tcBorders>
            <w:shd w:val="clear" w:color="auto" w:fill="auto"/>
            <w:vAlign w:val="center"/>
            <w:hideMark/>
          </w:tcPr>
          <w:p w14:paraId="0DBEDADE"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 Nanaimo</w:t>
            </w:r>
          </w:p>
        </w:tc>
        <w:tc>
          <w:tcPr>
            <w:tcW w:w="1740" w:type="dxa"/>
            <w:tcBorders>
              <w:top w:val="nil"/>
              <w:left w:val="nil"/>
              <w:bottom w:val="single" w:sz="4" w:space="0" w:color="auto"/>
              <w:right w:val="nil"/>
            </w:tcBorders>
            <w:shd w:val="clear" w:color="auto" w:fill="auto"/>
            <w:vAlign w:val="center"/>
            <w:hideMark/>
          </w:tcPr>
          <w:p w14:paraId="6DDF1DD5"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known grazing disturbance</w:t>
            </w:r>
          </w:p>
        </w:tc>
        <w:tc>
          <w:tcPr>
            <w:tcW w:w="1338" w:type="dxa"/>
            <w:tcBorders>
              <w:top w:val="nil"/>
              <w:left w:val="nil"/>
              <w:bottom w:val="single" w:sz="4" w:space="0" w:color="auto"/>
              <w:right w:val="nil"/>
            </w:tcBorders>
            <w:shd w:val="clear" w:color="auto" w:fill="auto"/>
            <w:vAlign w:val="center"/>
            <w:hideMark/>
          </w:tcPr>
          <w:p w14:paraId="2388748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1808" w:type="dxa"/>
            <w:tcBorders>
              <w:top w:val="nil"/>
              <w:left w:val="nil"/>
              <w:bottom w:val="single" w:sz="4" w:space="0" w:color="auto"/>
              <w:right w:val="nil"/>
            </w:tcBorders>
            <w:shd w:val="clear" w:color="auto" w:fill="auto"/>
            <w:vAlign w:val="center"/>
            <w:hideMark/>
          </w:tcPr>
          <w:p w14:paraId="44EA6A1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manipulations</w:t>
            </w:r>
          </w:p>
        </w:tc>
        <w:tc>
          <w:tcPr>
            <w:tcW w:w="1197" w:type="dxa"/>
            <w:tcBorders>
              <w:top w:val="nil"/>
              <w:left w:val="nil"/>
              <w:bottom w:val="single" w:sz="4" w:space="0" w:color="auto"/>
              <w:right w:val="nil"/>
            </w:tcBorders>
            <w:shd w:val="clear" w:color="auto" w:fill="auto"/>
            <w:vAlign w:val="center"/>
            <w:hideMark/>
          </w:tcPr>
          <w:p w14:paraId="6FF46CB6"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w:t>
            </w:r>
          </w:p>
        </w:tc>
        <w:tc>
          <w:tcPr>
            <w:tcW w:w="965" w:type="dxa"/>
            <w:tcBorders>
              <w:top w:val="nil"/>
              <w:left w:val="nil"/>
              <w:bottom w:val="single" w:sz="4" w:space="0" w:color="auto"/>
              <w:right w:val="nil"/>
            </w:tcBorders>
            <w:shd w:val="clear" w:color="auto" w:fill="auto"/>
            <w:noWrap/>
            <w:vAlign w:val="center"/>
            <w:hideMark/>
          </w:tcPr>
          <w:p w14:paraId="0EFB6E18"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8</w:t>
            </w:r>
          </w:p>
        </w:tc>
        <w:tc>
          <w:tcPr>
            <w:tcW w:w="1100" w:type="dxa"/>
            <w:tcBorders>
              <w:top w:val="nil"/>
              <w:left w:val="nil"/>
              <w:bottom w:val="single" w:sz="4" w:space="0" w:color="auto"/>
              <w:right w:val="nil"/>
            </w:tcBorders>
            <w:shd w:val="clear" w:color="auto" w:fill="auto"/>
            <w:noWrap/>
            <w:vAlign w:val="center"/>
            <w:hideMark/>
          </w:tcPr>
          <w:p w14:paraId="5EBB387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single" w:sz="4" w:space="0" w:color="auto"/>
              <w:right w:val="nil"/>
            </w:tcBorders>
            <w:shd w:val="clear" w:color="auto" w:fill="auto"/>
            <w:noWrap/>
            <w:vAlign w:val="center"/>
            <w:hideMark/>
          </w:tcPr>
          <w:p w14:paraId="4F719AA6"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bl>
    <w:p w14:paraId="3601DC38" w14:textId="77777777" w:rsidR="00991310" w:rsidRPr="001C0EEC" w:rsidRDefault="00991310" w:rsidP="00991310">
      <w:pPr>
        <w:rPr>
          <w:rFonts w:cstheme="minorHAnsi"/>
          <w:sz w:val="24"/>
          <w:szCs w:val="24"/>
        </w:rPr>
      </w:pPr>
    </w:p>
    <w:p w14:paraId="006A198E" w14:textId="77777777" w:rsidR="00991310" w:rsidRPr="001C0EEC" w:rsidRDefault="00991310" w:rsidP="00991310">
      <w:pPr>
        <w:rPr>
          <w:rFonts w:eastAsiaTheme="majorEastAsia" w:cstheme="minorHAnsi"/>
          <w:color w:val="2F5496" w:themeColor="accent1" w:themeShade="BF"/>
          <w:sz w:val="24"/>
          <w:szCs w:val="24"/>
        </w:rPr>
      </w:pPr>
      <w:r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0EACA8FB" w:rsidR="00991310" w:rsidRPr="001C0EEC" w:rsidRDefault="00991310" w:rsidP="00D30397">
      <w:pPr>
        <w:ind w:firstLine="720"/>
        <w:rPr>
          <w:rFonts w:cstheme="minorHAnsi"/>
          <w:sz w:val="24"/>
          <w:szCs w:val="24"/>
        </w:rPr>
      </w:pPr>
      <w:r w:rsidRPr="001C0EEC">
        <w:rPr>
          <w:rFonts w:cstheme="minorHAnsi"/>
          <w:sz w:val="24"/>
          <w:szCs w:val="24"/>
        </w:rPr>
        <w:t>Vegetation sampling was conducted once in mid-July, 2021.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w:t>
      </w:r>
      <w:ins w:id="98" w:author="n" w:date="2023-03-09T11:47:00Z">
        <w:r w:rsidR="00E41E85">
          <w:rPr>
            <w:rFonts w:cstheme="minorHAnsi"/>
            <w:sz w:val="24"/>
            <w:szCs w:val="24"/>
          </w:rPr>
          <w:t xml:space="preserve"> disturbance condition in each?</w:t>
        </w:r>
      </w:ins>
      <w:r w:rsidRPr="001C0EEC">
        <w:rPr>
          <w:rFonts w:cstheme="minorHAnsi"/>
          <w:sz w:val="24"/>
          <w:szCs w:val="24"/>
        </w:rPr>
        <w:t xml:space="preserve"> estuary), at least 1 m from the bank edge and any exclosure boundary, and at least 3 m apart within the exclosure. Quadrats were placed so that the plot edge nearest creek was parallel to the bank. </w:t>
      </w:r>
    </w:p>
    <w:p w14:paraId="35980956" w14:textId="1DF4585E"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w:t>
      </w:r>
      <w:commentRangeStart w:id="99"/>
      <w:r w:rsidRPr="001C0EEC">
        <w:rPr>
          <w:rFonts w:cstheme="minorHAnsi"/>
          <w:sz w:val="24"/>
          <w:szCs w:val="24"/>
        </w:rPr>
        <w:t xml:space="preserve"> </w:t>
      </w:r>
      <w:commentRangeEnd w:id="99"/>
      <w:r w:rsidR="005B5A29">
        <w:rPr>
          <w:rStyle w:val="CommentReference"/>
        </w:rPr>
        <w:commentReference w:id="99"/>
      </w:r>
      <w:r w:rsidRPr="001C0EEC">
        <w:rPr>
          <w:rFonts w:cstheme="minorHAnsi"/>
          <w:sz w:val="24"/>
          <w:szCs w:val="24"/>
        </w:rPr>
        <w:t>% (1/32 m</w:t>
      </w:r>
      <w:r w:rsidRPr="001C0EEC">
        <w:rPr>
          <w:rFonts w:cstheme="minorHAnsi"/>
          <w:sz w:val="24"/>
          <w:szCs w:val="24"/>
          <w:vertAlign w:val="superscript"/>
        </w:rPr>
        <w:t>2</w:t>
      </w:r>
      <w:r w:rsidRPr="001C0EEC">
        <w:rPr>
          <w:rFonts w:cstheme="minorHAnsi"/>
          <w:sz w:val="24"/>
          <w:szCs w:val="24"/>
        </w:rPr>
        <w:t xml:space="preserve">). For any species present with less than 3 % cover, species were assigned 2% cover if &gt; 20 individuals were present, 1 % cover if 2-20 individuals were present, and 0.1% cover for single individuals. Bare ground was estimated as the remainder of the plot area not covered by above-ground vegetation. </w:t>
      </w:r>
      <w:commentRangeStart w:id="100"/>
      <w:r w:rsidRPr="001C0EEC">
        <w:rPr>
          <w:rFonts w:cstheme="minorHAnsi"/>
          <w:sz w:val="24"/>
          <w:szCs w:val="24"/>
        </w:rPr>
        <w:t>Any plots with &gt; 100% cover were standardized relative to 100%</w:t>
      </w:r>
      <w:commentRangeEnd w:id="100"/>
      <w:r w:rsidR="005B5A29">
        <w:rPr>
          <w:rStyle w:val="CommentReference"/>
        </w:rPr>
        <w:commentReference w:id="100"/>
      </w:r>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 xml:space="preserve">Our key species of interest, tall perennial graminoids (TPGs)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1BA143F9"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hyperlink r:id="rId23"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ins w:id="101" w:author="n" w:date="2023-03-09T11:48:00Z">
        <w:r w:rsidR="00E41E85">
          <w:rPr>
            <w:rFonts w:cstheme="minorHAnsi"/>
            <w:sz w:val="24"/>
            <w:szCs w:val="24"/>
          </w:rPr>
          <w:t xml:space="preserve"> the</w:t>
        </w:r>
      </w:ins>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Pr="001C0EEC">
        <w:rPr>
          <w:rFonts w:cstheme="minorHAnsi"/>
          <w:sz w:val="24"/>
          <w:szCs w:val="24"/>
          <w:highlight w:val="lightGray"/>
        </w:rPr>
        <w:t>CITE</w:t>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3C08F079"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t>
      </w:r>
      <w:r w:rsidRPr="001C0EEC">
        <w:rPr>
          <w:rFonts w:cstheme="minorHAnsi"/>
          <w:sz w:val="24"/>
          <w:szCs w:val="24"/>
          <w:highlight w:val="lightGray"/>
        </w:rPr>
        <w:t>BRAND</w:t>
      </w:r>
      <w:r w:rsidRPr="001C0EEC">
        <w:rPr>
          <w:rFonts w:cstheme="minorHAnsi"/>
          <w:sz w:val="24"/>
          <w:szCs w:val="24"/>
        </w:rPr>
        <w:t>) were filled with moist, sterile potting media (Sunshine Mix No. 4, Sun Gro Horticulture, Agawam, MA, United States). Pots were 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per estuary and disturbance condition) while </w:t>
      </w:r>
      <w:commentRangeStart w:id="102"/>
      <w:r w:rsidRPr="001C0EEC">
        <w:rPr>
          <w:rFonts w:cstheme="minorHAnsi"/>
          <w:sz w:val="24"/>
          <w:szCs w:val="24"/>
        </w:rPr>
        <w:t xml:space="preserve">constantly agitating </w:t>
      </w:r>
      <w:commentRangeEnd w:id="102"/>
      <w:r w:rsidR="00E41E85">
        <w:rPr>
          <w:rStyle w:val="CommentReference"/>
        </w:rPr>
        <w:commentReference w:id="102"/>
      </w:r>
      <w:r w:rsidRPr="001C0EEC">
        <w:rPr>
          <w:rFonts w:cstheme="minorHAnsi"/>
          <w:sz w:val="24"/>
          <w:szCs w:val="24"/>
        </w:rPr>
        <w:t xml:space="preserve">the homogenized seed bank </w:t>
      </w:r>
      <w:r w:rsidRPr="001C0EEC">
        <w:rPr>
          <w:rFonts w:cstheme="minorHAnsi"/>
          <w:sz w:val="24"/>
          <w:szCs w:val="24"/>
        </w:rPr>
        <w:lastRenderedPageBreak/>
        <w:t>sample. Seeds were allowed to germinate for 5 weeks, at which time all individuals were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t>
      </w:r>
      <w:r w:rsidRPr="001C0EEC">
        <w:rPr>
          <w:rFonts w:cstheme="minorHAnsi"/>
          <w:sz w:val="24"/>
          <w:szCs w:val="24"/>
          <w:highlight w:val="lightGray"/>
        </w:rPr>
        <w:t>BRAND</w:t>
      </w:r>
      <w:r w:rsidRPr="001C0EEC">
        <w:rPr>
          <w:rFonts w:cstheme="minorHAnsi"/>
          <w:sz w:val="24"/>
          <w:szCs w:val="24"/>
        </w:rPr>
        <w:t xml:space="preserve">)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commentRangeStart w:id="103"/>
      <w:r w:rsidRPr="001C0EEC">
        <w:rPr>
          <w:rFonts w:asciiTheme="minorHAnsi" w:hAnsiTheme="minorHAnsi" w:cstheme="minorHAnsi"/>
          <w:sz w:val="24"/>
          <w:szCs w:val="24"/>
        </w:rPr>
        <w:t>Analysis</w:t>
      </w:r>
      <w:commentRangeEnd w:id="103"/>
      <w:r w:rsidR="00426D70">
        <w:rPr>
          <w:rStyle w:val="CommentReference"/>
          <w:rFonts w:asciiTheme="minorHAnsi" w:eastAsiaTheme="minorHAnsi" w:hAnsiTheme="minorHAnsi" w:cstheme="minorBidi"/>
          <w:color w:val="auto"/>
        </w:rPr>
        <w:commentReference w:id="103"/>
      </w:r>
    </w:p>
    <w:p w14:paraId="10CBECFE" w14:textId="604D6FA4" w:rsidR="00D212EA" w:rsidRPr="001C0EEC" w:rsidRDefault="00D657DC" w:rsidP="001C0EEC">
      <w:pPr>
        <w:ind w:firstLine="720"/>
        <w:rPr>
          <w:rFonts w:cstheme="minorHAnsi"/>
          <w:sz w:val="24"/>
          <w:szCs w:val="24"/>
        </w:rPr>
      </w:pPr>
      <w:commentRangeStart w:id="104"/>
      <w:r w:rsidRPr="001C0EEC">
        <w:rPr>
          <w:rFonts w:cstheme="minorHAnsi"/>
          <w:sz w:val="24"/>
          <w:szCs w:val="24"/>
        </w:rPr>
        <w:t xml:space="preserve">Because </w:t>
      </w:r>
      <w:commentRangeEnd w:id="104"/>
      <w:r w:rsidR="001E233E">
        <w:rPr>
          <w:rStyle w:val="CommentReference"/>
        </w:rPr>
        <w:commentReference w:id="104"/>
      </w:r>
      <w:r w:rsidRPr="001C0EEC">
        <w:rPr>
          <w:rFonts w:cstheme="minorHAnsi"/>
          <w:sz w:val="24"/>
          <w:szCs w:val="24"/>
        </w:rPr>
        <w:t xml:space="preserve">tall, perennial graminoids (TPGs) </w:t>
      </w:r>
      <w:r w:rsidR="007B6F00" w:rsidRPr="001C0EEC">
        <w:rPr>
          <w:rFonts w:cstheme="minorHAnsi"/>
          <w:sz w:val="24"/>
          <w:szCs w:val="24"/>
        </w:rPr>
        <w:t>are the dominant species group in intact tidal marsh plant communities, we focused our analyses</w:t>
      </w:r>
      <w:ins w:id="105" w:author="n" w:date="2023-03-09T11:49:00Z">
        <w:r w:rsidR="00E41E85">
          <w:rPr>
            <w:rFonts w:cstheme="minorHAnsi"/>
            <w:sz w:val="24"/>
            <w:szCs w:val="24"/>
          </w:rPr>
          <w:t xml:space="preserve"> on the</w:t>
        </w:r>
      </w:ins>
      <w:r w:rsidR="007B6F00" w:rsidRPr="001C0EEC">
        <w:rPr>
          <w:rFonts w:cstheme="minorHAnsi"/>
          <w:sz w:val="24"/>
          <w:szCs w:val="24"/>
        </w:rPr>
        <w:t xml:space="preserve"> relative abundance of this taxonomic group.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 having </w:t>
      </w:r>
      <w:r w:rsidR="009A269C" w:rsidRPr="001C0EEC">
        <w:rPr>
          <w:rFonts w:cstheme="minorHAnsi"/>
          <w:sz w:val="24"/>
          <w:szCs w:val="24"/>
          <w:u w:val="single"/>
        </w:rPr>
        <w:t>&gt;</w:t>
      </w:r>
      <w:r w:rsidR="009A269C" w:rsidRPr="001C0EEC">
        <w:rPr>
          <w:rFonts w:cstheme="minorHAnsi"/>
          <w:sz w:val="24"/>
          <w:szCs w:val="24"/>
        </w:rPr>
        <w:t xml:space="preserve"> 25% relative abundance</w:t>
      </w:r>
      <w:r w:rsidR="00BA136A" w:rsidRPr="001C0EEC">
        <w:rPr>
          <w:rFonts w:cstheme="minorHAnsi"/>
          <w:sz w:val="24"/>
          <w:szCs w:val="24"/>
        </w:rPr>
        <w:t xml:space="preserve">. </w:t>
      </w:r>
      <w:r w:rsidR="00D212EA" w:rsidRPr="001C0EEC">
        <w:rPr>
          <w:rFonts w:cstheme="minorHAnsi"/>
          <w:sz w:val="24"/>
          <w:szCs w:val="24"/>
        </w:rPr>
        <w:t xml:space="preserve">Relative abundance was calculated as </w:t>
      </w:r>
      <w:r w:rsidR="00676AF1" w:rsidRPr="001C0EEC">
        <w:rPr>
          <w:rFonts w:cstheme="minorHAnsi"/>
          <w:sz w:val="24"/>
          <w:szCs w:val="24"/>
        </w:rPr>
        <w:t>the percent vegetation cover (including bare ground)</w:t>
      </w:r>
      <w:r w:rsidR="00070254">
        <w:rPr>
          <w:rFonts w:cstheme="minorHAnsi"/>
          <w:sz w:val="24"/>
          <w:szCs w:val="24"/>
        </w:rPr>
        <w:t xml:space="preserve"> as a proportion of cover within each plot,</w:t>
      </w:r>
      <w:r w:rsidR="00676AF1" w:rsidRPr="001C0EEC">
        <w:rPr>
          <w:rFonts w:cstheme="minorHAnsi"/>
          <w:sz w:val="24"/>
          <w:szCs w:val="24"/>
        </w:rPr>
        <w:t xml:space="preserve"> or percent of seeds germinated</w:t>
      </w:r>
      <w:r w:rsidR="00D31BFA" w:rsidRPr="001C0EEC">
        <w:rPr>
          <w:rFonts w:cstheme="minorHAnsi"/>
          <w:sz w:val="24"/>
          <w:szCs w:val="24"/>
        </w:rPr>
        <w:t xml:space="preserve"> </w:t>
      </w:r>
      <w:commentRangeStart w:id="106"/>
      <w:commentRangeStart w:id="107"/>
      <w:r w:rsidR="00D31BFA" w:rsidRPr="001C0EEC">
        <w:rPr>
          <w:rFonts w:cstheme="minorHAnsi"/>
          <w:sz w:val="24"/>
          <w:szCs w:val="24"/>
        </w:rPr>
        <w:t xml:space="preserve">as a proportion of </w:t>
      </w:r>
      <w:r w:rsidR="00E20130">
        <w:rPr>
          <w:rFonts w:cstheme="minorHAnsi"/>
          <w:sz w:val="24"/>
          <w:szCs w:val="24"/>
        </w:rPr>
        <w:t xml:space="preserve">each </w:t>
      </w:r>
      <w:r w:rsidR="00070254">
        <w:rPr>
          <w:rFonts w:cstheme="minorHAnsi"/>
          <w:sz w:val="24"/>
          <w:szCs w:val="24"/>
        </w:rPr>
        <w:t>germination</w:t>
      </w:r>
      <w:r w:rsidR="00D31BFA" w:rsidRPr="001C0EEC">
        <w:rPr>
          <w:rFonts w:cstheme="minorHAnsi"/>
          <w:sz w:val="24"/>
          <w:szCs w:val="24"/>
        </w:rPr>
        <w:t xml:space="preserve"> sample</w:t>
      </w:r>
      <w:commentRangeEnd w:id="106"/>
      <w:r w:rsidR="00D31BFA" w:rsidRPr="001C0EEC">
        <w:rPr>
          <w:rStyle w:val="CommentReference"/>
          <w:rFonts w:cstheme="minorHAnsi"/>
          <w:sz w:val="24"/>
          <w:szCs w:val="24"/>
        </w:rPr>
        <w:commentReference w:id="106"/>
      </w:r>
      <w:commentRangeEnd w:id="107"/>
      <w:r w:rsidR="00E41E85">
        <w:rPr>
          <w:rStyle w:val="CommentReference"/>
        </w:rPr>
        <w:commentReference w:id="107"/>
      </w:r>
      <w:r w:rsidR="00D31BFA" w:rsidRPr="001C0EEC">
        <w:rPr>
          <w:rFonts w:cstheme="minorHAnsi"/>
          <w:sz w:val="24"/>
          <w:szCs w:val="24"/>
        </w:rPr>
        <w:t xml:space="preserve">. </w:t>
      </w:r>
    </w:p>
    <w:p w14:paraId="287DA6DB" w14:textId="5A192F09" w:rsidR="00D31BFA" w:rsidRPr="001C0EEC" w:rsidRDefault="00BA136A" w:rsidP="001C0EEC">
      <w:pPr>
        <w:ind w:firstLine="720"/>
        <w:rPr>
          <w:rFonts w:cstheme="minorHAnsi"/>
          <w:sz w:val="24"/>
          <w:szCs w:val="24"/>
        </w:rPr>
      </w:pPr>
      <w:r w:rsidRPr="001C0EEC">
        <w:rPr>
          <w:rFonts w:cstheme="minorHAnsi"/>
          <w:sz w:val="24"/>
          <w:szCs w:val="24"/>
        </w:rPr>
        <w:t xml:space="preserve">To understand </w:t>
      </w:r>
      <w:r w:rsidR="0088050F" w:rsidRPr="001C0EEC">
        <w:rPr>
          <w:rFonts w:cstheme="minorHAnsi"/>
          <w:sz w:val="24"/>
          <w:szCs w:val="24"/>
        </w:rPr>
        <w:t>which</w:t>
      </w:r>
      <w:r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Pr="001C0EEC">
        <w:rPr>
          <w:rFonts w:cstheme="minorHAnsi"/>
          <w:sz w:val="24"/>
          <w:szCs w:val="24"/>
        </w:rPr>
        <w:t xml:space="preserve"> </w:t>
      </w:r>
      <w:r w:rsidR="0088050F" w:rsidRPr="001C0EEC">
        <w:rPr>
          <w:rFonts w:cstheme="minorHAnsi"/>
          <w:sz w:val="24"/>
          <w:szCs w:val="24"/>
        </w:rPr>
        <w:t>grazing disturbance conditions</w:t>
      </w:r>
      <w:r w:rsidR="008757D6" w:rsidRPr="001C0EEC">
        <w:rPr>
          <w:rFonts w:cstheme="minorHAnsi"/>
          <w:sz w:val="24"/>
          <w:szCs w:val="24"/>
        </w:rPr>
        <w:t xml:space="preserve"> in the above-ground vegetation and surface seed banks</w:t>
      </w:r>
      <w:r w:rsidR="0088050F" w:rsidRPr="001C0EEC">
        <w:rPr>
          <w:rFonts w:cstheme="minorHAnsi"/>
          <w:sz w:val="24"/>
          <w:szCs w:val="24"/>
        </w:rPr>
        <w:t>, we used indicator species analysis (“</w:t>
      </w:r>
      <w:proofErr w:type="spellStart"/>
      <w:r w:rsidR="0088050F" w:rsidRPr="001C0EEC">
        <w:rPr>
          <w:rFonts w:cstheme="minorHAnsi"/>
          <w:sz w:val="24"/>
          <w:szCs w:val="24"/>
        </w:rPr>
        <w:t>indicspecies</w:t>
      </w:r>
      <w:proofErr w:type="spellEnd"/>
      <w:r w:rsidR="0088050F" w:rsidRPr="001C0EEC">
        <w:rPr>
          <w:rFonts w:cstheme="minorHAnsi"/>
          <w:sz w:val="24"/>
          <w:szCs w:val="24"/>
        </w:rPr>
        <w:t>,” R package De Caceres &amp; Jansen, 2016)</w:t>
      </w:r>
      <w:r w:rsidR="00D31BFA" w:rsidRPr="001C0EEC">
        <w:rPr>
          <w:rFonts w:cstheme="minorHAnsi"/>
          <w:sz w:val="24"/>
          <w:szCs w:val="24"/>
        </w:rPr>
        <w:t>. Species significantly driving compositional abundance in each disturbance category were defined by a biserial correlation coefficient (</w:t>
      </w:r>
      <w:proofErr w:type="spellStart"/>
      <w:r w:rsidR="00D31BFA" w:rsidRPr="001C0EEC">
        <w:rPr>
          <w:rFonts w:cstheme="minorHAnsi"/>
          <w:sz w:val="24"/>
          <w:szCs w:val="24"/>
        </w:rPr>
        <w:t>multipatt</w:t>
      </w:r>
      <w:proofErr w:type="spellEnd"/>
      <w:r w:rsidR="00D31BFA" w:rsidRPr="001C0EEC">
        <w:rPr>
          <w:rFonts w:cstheme="minorHAnsi"/>
          <w:sz w:val="24"/>
          <w:szCs w:val="24"/>
        </w:rPr>
        <w:t xml:space="preserve"> </w:t>
      </w:r>
      <w:proofErr w:type="spellStart"/>
      <w:r w:rsidR="00D31BFA" w:rsidRPr="001C0EEC">
        <w:rPr>
          <w:rFonts w:cstheme="minorHAnsi"/>
          <w:sz w:val="24"/>
          <w:szCs w:val="24"/>
        </w:rPr>
        <w:t>func</w:t>
      </w:r>
      <w:proofErr w:type="spellEnd"/>
      <w:r w:rsidR="00D31BFA" w:rsidRPr="001C0EEC">
        <w:rPr>
          <w:rFonts w:cstheme="minorHAnsi"/>
          <w:sz w:val="24"/>
          <w:szCs w:val="24"/>
        </w:rPr>
        <w:t xml:space="preserve"> = “</w:t>
      </w:r>
      <w:proofErr w:type="spellStart"/>
      <w:r w:rsidR="00D31BFA" w:rsidRPr="001C0EEC">
        <w:rPr>
          <w:rFonts w:cstheme="minorHAnsi"/>
          <w:sz w:val="24"/>
          <w:szCs w:val="24"/>
        </w:rPr>
        <w:t>r.g.</w:t>
      </w:r>
      <w:proofErr w:type="spellEnd"/>
      <w:r w:rsidR="00D31BFA" w:rsidRPr="001C0EEC">
        <w:rPr>
          <w:rFonts w:cstheme="minorHAnsi"/>
          <w:sz w:val="24"/>
          <w:szCs w:val="24"/>
        </w:rPr>
        <w:t xml:space="preserve">”) and permutational analysis (Dufrene &amp; Legendre, 1997). </w:t>
      </w:r>
      <w:ins w:id="108" w:author="n" w:date="2023-03-09T12:08:00Z">
        <w:r w:rsidR="00CA167A">
          <w:rPr>
            <w:rFonts w:cstheme="minorHAnsi"/>
            <w:sz w:val="24"/>
            <w:szCs w:val="24"/>
          </w:rPr>
          <w:t>Maybe a quick line about how this is distinctive from the dominant species analysis above?</w:t>
        </w:r>
      </w:ins>
    </w:p>
    <w:p w14:paraId="58DED7BD" w14:textId="05B207C4" w:rsidR="004870BC" w:rsidRPr="001C0EEC" w:rsidRDefault="008E062D" w:rsidP="001C0EEC">
      <w:pPr>
        <w:ind w:firstLine="720"/>
        <w:rPr>
          <w:rFonts w:cstheme="minorHAnsi"/>
          <w:sz w:val="24"/>
          <w:szCs w:val="24"/>
        </w:rPr>
      </w:pPr>
      <w:r w:rsidRPr="001C0EEC">
        <w:rPr>
          <w:rFonts w:cstheme="minorHAnsi"/>
          <w:sz w:val="24"/>
          <w:szCs w:val="24"/>
        </w:rPr>
        <w:t xml:space="preserve">To test whether species </w:t>
      </w:r>
      <w:commentRangeStart w:id="109"/>
      <w:r w:rsidRPr="001C0EEC">
        <w:rPr>
          <w:rFonts w:cstheme="minorHAnsi"/>
          <w:sz w:val="24"/>
          <w:szCs w:val="24"/>
        </w:rPr>
        <w:t xml:space="preserve">compositional abundance </w:t>
      </w:r>
      <w:commentRangeEnd w:id="109"/>
      <w:r w:rsidR="00CA167A">
        <w:rPr>
          <w:rStyle w:val="CommentReference"/>
        </w:rPr>
        <w:commentReference w:id="109"/>
      </w:r>
      <w:r w:rsidRPr="001C0EEC">
        <w:rPr>
          <w:rFonts w:cstheme="minorHAnsi"/>
          <w:sz w:val="24"/>
          <w:szCs w:val="24"/>
        </w:rPr>
        <w:t>differed among disturbance recovery categories in the above-ground and surface seed bank, respectively, w</w:t>
      </w:r>
      <w:r w:rsidR="00BF5B6C" w:rsidRPr="001C0EEC">
        <w:rPr>
          <w:rFonts w:cstheme="minorHAnsi"/>
          <w:sz w:val="24"/>
          <w:szCs w:val="24"/>
        </w:rPr>
        <w:t>e used generalized linear models 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R</w:t>
      </w:r>
      <w:r w:rsidRPr="001C0EEC">
        <w:rPr>
          <w:rFonts w:cstheme="minorHAnsi"/>
          <w:sz w:val="24"/>
          <w:szCs w:val="24"/>
        </w:rPr>
        <w:t xml:space="preserve"> </w:t>
      </w:r>
      <w:r w:rsidR="00D934D9" w:rsidRPr="001C0EEC">
        <w:rPr>
          <w:rFonts w:cstheme="minorHAnsi"/>
          <w:sz w:val="24"/>
          <w:szCs w:val="24"/>
        </w:rPr>
        <w:t>stats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ins w:id="110" w:author="n" w:date="2023-03-09T12:09:00Z">
        <w:r w:rsidR="00CA167A">
          <w:rPr>
            <w:rFonts w:cstheme="minorHAnsi"/>
            <w:sz w:val="24"/>
            <w:szCs w:val="24"/>
          </w:rPr>
          <w:t>,</w:t>
        </w:r>
      </w:ins>
      <w:del w:id="111" w:author="n" w:date="2023-03-09T12:09:00Z">
        <w:r w:rsidR="007928AB" w:rsidRPr="001C0EEC" w:rsidDel="00CA167A">
          <w:rPr>
            <w:rFonts w:cstheme="minorHAnsi"/>
            <w:sz w:val="24"/>
            <w:szCs w:val="24"/>
          </w:rPr>
          <w:delText xml:space="preserve"> of </w:delText>
        </w:r>
      </w:del>
      <w:ins w:id="112" w:author="n" w:date="2023-03-09T12:09:00Z">
        <w:r w:rsidR="00CA167A">
          <w:rPr>
            <w:rFonts w:cstheme="minorHAnsi"/>
            <w:sz w:val="24"/>
            <w:szCs w:val="24"/>
          </w:rPr>
          <w:t xml:space="preserve"> the </w:t>
        </w:r>
      </w:ins>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ins w:id="113" w:author="n" w:date="2023-03-09T12:09:00Z">
        <w:r w:rsidR="00CA167A">
          <w:rPr>
            <w:rFonts w:cstheme="minorHAnsi"/>
            <w:sz w:val="24"/>
            <w:szCs w:val="24"/>
          </w:rPr>
          <w:t>,</w:t>
        </w:r>
      </w:ins>
      <w:r w:rsidR="007928AB" w:rsidRPr="001C0EEC">
        <w:rPr>
          <w:rFonts w:cstheme="minorHAnsi"/>
          <w:sz w:val="24"/>
          <w:szCs w:val="24"/>
        </w:rPr>
        <w:t xml:space="preserve"> </w:t>
      </w:r>
      <w:r w:rsidR="003F7510" w:rsidRPr="001C0EEC">
        <w:rPr>
          <w:rFonts w:cstheme="minorHAnsi"/>
          <w:sz w:val="24"/>
          <w:szCs w:val="24"/>
        </w:rPr>
        <w:t xml:space="preserve">was </w:t>
      </w:r>
      <w:del w:id="114" w:author="n" w:date="2023-03-09T12:09:00Z">
        <w:r w:rsidR="0042382D" w:rsidRPr="001C0EEC" w:rsidDel="00CA167A">
          <w:rPr>
            <w:rFonts w:cstheme="minorHAnsi"/>
            <w:sz w:val="24"/>
            <w:szCs w:val="24"/>
          </w:rPr>
          <w:delText>tested</w:delText>
        </w:r>
      </w:del>
      <w:ins w:id="115" w:author="n" w:date="2023-03-09T12:09:00Z">
        <w:r w:rsidR="00CA167A">
          <w:rPr>
            <w:rFonts w:cstheme="minorHAnsi"/>
            <w:sz w:val="24"/>
            <w:szCs w:val="24"/>
          </w:rPr>
          <w:t>fit against</w:t>
        </w:r>
      </w:ins>
      <w:r w:rsidR="0042382D" w:rsidRPr="001C0EEC">
        <w:rPr>
          <w:rFonts w:cstheme="minorHAnsi"/>
          <w:sz w:val="24"/>
          <w:szCs w:val="24"/>
        </w:rPr>
        <w:t xml:space="preserve"> </w:t>
      </w:r>
      <w:del w:id="116" w:author="n" w:date="2023-03-09T12:09:00Z">
        <w:r w:rsidR="0042382D" w:rsidRPr="001C0EEC" w:rsidDel="00CA167A">
          <w:rPr>
            <w:rFonts w:cstheme="minorHAnsi"/>
            <w:sz w:val="24"/>
            <w:szCs w:val="24"/>
          </w:rPr>
          <w:delText xml:space="preserve">for </w:delText>
        </w:r>
      </w:del>
      <w:r w:rsidR="0042382D" w:rsidRPr="001C0EEC">
        <w:rPr>
          <w:rFonts w:cstheme="minorHAnsi"/>
          <w:sz w:val="24"/>
          <w:szCs w:val="24"/>
        </w:rPr>
        <w:t xml:space="preserve">each </w:t>
      </w:r>
      <w:r w:rsidR="00AE372C" w:rsidRPr="001C0EEC">
        <w:rPr>
          <w:rFonts w:cstheme="minorHAnsi"/>
          <w:sz w:val="24"/>
          <w:szCs w:val="24"/>
        </w:rPr>
        <w:t>disturbance category</w:t>
      </w:r>
      <w:ins w:id="117" w:author="n" w:date="2023-03-09T12:09:00Z">
        <w:r w:rsidR="00CA167A">
          <w:rPr>
            <w:rFonts w:cstheme="minorHAnsi"/>
            <w:sz w:val="24"/>
            <w:szCs w:val="24"/>
          </w:rPr>
          <w:t xml:space="preserve"> as the primary</w:t>
        </w:r>
      </w:ins>
      <w:r w:rsidR="00AE372C" w:rsidRPr="001C0EEC">
        <w:rPr>
          <w:rFonts w:cstheme="minorHAnsi"/>
          <w:sz w:val="24"/>
          <w:szCs w:val="24"/>
        </w:rPr>
        <w:t xml:space="preserve"> predictor, </w:t>
      </w:r>
      <w:ins w:id="118" w:author="n" w:date="2023-03-09T12:09:00Z">
        <w:r w:rsidR="00CA167A">
          <w:rPr>
            <w:rFonts w:cstheme="minorHAnsi"/>
            <w:sz w:val="24"/>
            <w:szCs w:val="24"/>
          </w:rPr>
          <w:t>with</w:t>
        </w:r>
      </w:ins>
      <w:del w:id="119" w:author="n" w:date="2023-03-09T12:09:00Z">
        <w:r w:rsidR="0037157D" w:rsidRPr="001C0EEC" w:rsidDel="00CA167A">
          <w:rPr>
            <w:rFonts w:cstheme="minorHAnsi"/>
            <w:sz w:val="24"/>
            <w:szCs w:val="24"/>
          </w:rPr>
          <w:delText>including</w:delText>
        </w:r>
      </w:del>
      <w:r w:rsidR="00AE372C" w:rsidRPr="001C0EEC">
        <w:rPr>
          <w:rFonts w:cstheme="minorHAnsi"/>
          <w:sz w:val="24"/>
          <w:szCs w:val="24"/>
        </w:rPr>
        <w:t xml:space="preserve"> estuary location as a</w:t>
      </w:r>
      <w:ins w:id="120" w:author="n" w:date="2023-03-09T12:09:00Z">
        <w:r w:rsidR="00CA167A">
          <w:rPr>
            <w:rFonts w:cstheme="minorHAnsi"/>
            <w:sz w:val="24"/>
            <w:szCs w:val="24"/>
          </w:rPr>
          <w:t>n additional</w:t>
        </w:r>
      </w:ins>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commentRangeStart w:id="121"/>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commentRangeEnd w:id="121"/>
      <w:r w:rsidR="00CA167A">
        <w:rPr>
          <w:rStyle w:val="CommentReference"/>
        </w:rPr>
        <w:commentReference w:id="121"/>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4D7D888A" w:rsidR="000F44AA" w:rsidRPr="001C0EEC" w:rsidRDefault="00581E0C">
      <w:pPr>
        <w:ind w:firstLine="720"/>
        <w:rPr>
          <w:rFonts w:cstheme="minorHAnsi"/>
          <w:sz w:val="24"/>
          <w:szCs w:val="24"/>
        </w:rPr>
      </w:pPr>
      <w:r w:rsidRPr="001C0EEC">
        <w:rPr>
          <w:rFonts w:cstheme="minorHAnsi"/>
          <w:sz w:val="24"/>
          <w:szCs w:val="24"/>
        </w:rPr>
        <w:t>We found</w:t>
      </w:r>
      <w:r w:rsidR="002C0CA4" w:rsidRPr="001C0EEC">
        <w:rPr>
          <w:rFonts w:cstheme="minorHAnsi"/>
          <w:sz w:val="24"/>
          <w:szCs w:val="24"/>
        </w:rPr>
        <w:t xml:space="preserve"> evidence</w:t>
      </w:r>
      <w:r w:rsidRPr="001C0EEC">
        <w:rPr>
          <w:rFonts w:cstheme="minorHAnsi"/>
          <w:sz w:val="24"/>
          <w:szCs w:val="24"/>
        </w:rPr>
        <w:t xml:space="preserve"> that the dominant group of tall, perennial graminoids (TPGs) recovered</w:t>
      </w:r>
      <w:r w:rsidR="008E5F98" w:rsidRPr="001C0EEC">
        <w:rPr>
          <w:rFonts w:cstheme="minorHAnsi"/>
          <w:sz w:val="24"/>
          <w:szCs w:val="24"/>
        </w:rPr>
        <w:t xml:space="preserve"> similarly to </w:t>
      </w:r>
      <w:r w:rsidR="00464042" w:rsidRPr="001C0EEC">
        <w:rPr>
          <w:rFonts w:cstheme="minorHAnsi"/>
          <w:sz w:val="24"/>
          <w:szCs w:val="24"/>
        </w:rPr>
        <w:t>undisturbed</w:t>
      </w:r>
      <w:r w:rsidR="008E5F98" w:rsidRPr="001C0EEC">
        <w:rPr>
          <w:rFonts w:cstheme="minorHAnsi"/>
          <w:sz w:val="24"/>
          <w:szCs w:val="24"/>
        </w:rPr>
        <w:t xml:space="preserve"> sites</w:t>
      </w:r>
      <w:r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older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E92E67" w:rsidRPr="001C0EEC">
        <w:rPr>
          <w:rFonts w:cstheme="minorHAnsi"/>
          <w:sz w:val="24"/>
          <w:szCs w:val="24"/>
        </w:rPr>
        <w:t xml:space="preserve">Figure </w:t>
      </w:r>
      <w:r w:rsidR="00E92E67">
        <w:rPr>
          <w:rFonts w:cstheme="minorHAnsi"/>
          <w:noProof/>
          <w:sz w:val="24"/>
          <w:szCs w:val="24"/>
        </w:rPr>
        <w:t>3</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 xml:space="preserve">Dominant species were often the same as those identified by indicator species analysis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sidR="000F44AA" w:rsidRPr="001C0EEC">
        <w:rPr>
          <w:rFonts w:cstheme="minorHAnsi"/>
          <w:sz w:val="24"/>
          <w:szCs w:val="24"/>
        </w:rPr>
        <w:t xml:space="preserve">. </w:t>
      </w:r>
    </w:p>
    <w:p w14:paraId="4FDF15D3" w14:textId="41531F65" w:rsidR="00BB1A84" w:rsidRPr="001C0EEC" w:rsidRDefault="002C5BE2" w:rsidP="001C0EEC">
      <w:pPr>
        <w:ind w:firstLine="720"/>
        <w:rPr>
          <w:rFonts w:cstheme="minorHAnsi"/>
          <w:sz w:val="24"/>
          <w:szCs w:val="24"/>
        </w:rPr>
      </w:pPr>
      <w:commentRangeStart w:id="122"/>
      <w:r>
        <w:rPr>
          <w:rFonts w:cstheme="minorHAnsi"/>
          <w:sz w:val="24"/>
          <w:szCs w:val="24"/>
        </w:rPr>
        <w:t xml:space="preserve">Grubbed </w:t>
      </w:r>
      <w:commentRangeEnd w:id="122"/>
      <w:r w:rsidR="003732D4">
        <w:rPr>
          <w:rStyle w:val="CommentReference"/>
        </w:rPr>
        <w:commentReference w:id="122"/>
      </w:r>
      <w:r w:rsidR="00536447">
        <w:rPr>
          <w:rFonts w:cstheme="minorHAnsi"/>
          <w:sz w:val="24"/>
          <w:szCs w:val="24"/>
        </w:rPr>
        <w:t xml:space="preserve">sites in both estuaries </w:t>
      </w:r>
      <w:r>
        <w:rPr>
          <w:rFonts w:cstheme="minorHAnsi"/>
          <w:sz w:val="24"/>
          <w:szCs w:val="24"/>
        </w:rPr>
        <w:t xml:space="preserve">and 1-year old </w:t>
      </w:r>
      <w:r w:rsidR="00536447">
        <w:rPr>
          <w:rFonts w:cstheme="minorHAnsi"/>
          <w:sz w:val="24"/>
          <w:szCs w:val="24"/>
        </w:rPr>
        <w:t>exclosures</w:t>
      </w:r>
      <w:r>
        <w:rPr>
          <w:rFonts w:cstheme="minorHAnsi"/>
          <w:sz w:val="24"/>
          <w:szCs w:val="24"/>
        </w:rPr>
        <w:t xml:space="preserve"> </w:t>
      </w:r>
      <w:r w:rsidR="00536447">
        <w:rPr>
          <w:rFonts w:cstheme="minorHAnsi"/>
          <w:sz w:val="24"/>
          <w:szCs w:val="24"/>
        </w:rPr>
        <w:t xml:space="preserve">in the Nanaimo River Estuary (NRE) </w:t>
      </w:r>
      <w:r w:rsidR="000777EE">
        <w:rPr>
          <w:rFonts w:cstheme="minorHAnsi"/>
          <w:sz w:val="24"/>
          <w:szCs w:val="24"/>
        </w:rPr>
        <w:t xml:space="preserve">shared </w:t>
      </w:r>
      <w:r w:rsidR="00D57510">
        <w:rPr>
          <w:rFonts w:cstheme="minorHAnsi"/>
          <w:sz w:val="24"/>
          <w:szCs w:val="24"/>
        </w:rPr>
        <w:t>common dominant species</w:t>
      </w:r>
      <w:ins w:id="123" w:author="n" w:date="2023-03-10T11:45:00Z">
        <w:r w:rsidR="003732D4">
          <w:rPr>
            <w:rFonts w:cstheme="minorHAnsi"/>
            <w:sz w:val="24"/>
            <w:szCs w:val="24"/>
          </w:rPr>
          <w:t xml:space="preserve">. </w:t>
        </w:r>
      </w:ins>
      <w:del w:id="124" w:author="n" w:date="2023-03-10T11:45:00Z">
        <w:r w:rsidR="00D57510" w:rsidDel="003732D4">
          <w:rPr>
            <w:rFonts w:cstheme="minorHAnsi"/>
            <w:sz w:val="24"/>
            <w:szCs w:val="24"/>
          </w:rPr>
          <w:delText xml:space="preserve">, </w:delText>
        </w:r>
        <w:r w:rsidR="00126C67" w:rsidDel="003732D4">
          <w:rPr>
            <w:rFonts w:cstheme="minorHAnsi"/>
            <w:sz w:val="24"/>
            <w:szCs w:val="24"/>
          </w:rPr>
          <w:delText xml:space="preserve">but </w:delText>
        </w:r>
      </w:del>
      <w:ins w:id="125" w:author="n" w:date="2023-03-10T11:47:00Z">
        <w:r w:rsidR="003732D4">
          <w:rPr>
            <w:rFonts w:cstheme="minorHAnsi"/>
            <w:sz w:val="24"/>
            <w:szCs w:val="24"/>
          </w:rPr>
          <w:t xml:space="preserve"> </w:t>
        </w:r>
      </w:ins>
      <w:ins w:id="126" w:author="n" w:date="2023-03-10T11:46:00Z">
        <w:r w:rsidR="003732D4">
          <w:rPr>
            <w:rFonts w:cstheme="minorHAnsi"/>
            <w:sz w:val="24"/>
            <w:szCs w:val="24"/>
          </w:rPr>
          <w:t>Of the three</w:t>
        </w:r>
      </w:ins>
      <w:ins w:id="127" w:author="n" w:date="2023-03-10T11:47:00Z">
        <w:r w:rsidR="003732D4">
          <w:rPr>
            <w:rFonts w:cstheme="minorHAnsi"/>
            <w:sz w:val="24"/>
            <w:szCs w:val="24"/>
          </w:rPr>
          <w:t xml:space="preserve"> sites</w:t>
        </w:r>
      </w:ins>
      <w:ins w:id="128" w:author="n" w:date="2023-03-10T11:46:00Z">
        <w:r w:rsidR="003732D4">
          <w:rPr>
            <w:rFonts w:cstheme="minorHAnsi"/>
            <w:sz w:val="24"/>
            <w:szCs w:val="24"/>
          </w:rPr>
          <w:t xml:space="preserve"> (</w:t>
        </w:r>
      </w:ins>
      <w:ins w:id="129" w:author="n" w:date="2023-03-10T11:47:00Z">
        <w:r w:rsidR="003732D4">
          <w:rPr>
            <w:rFonts w:cstheme="minorHAnsi"/>
            <w:sz w:val="24"/>
            <w:szCs w:val="24"/>
          </w:rPr>
          <w:t xml:space="preserve">two </w:t>
        </w:r>
      </w:ins>
      <w:ins w:id="130" w:author="n" w:date="2023-03-10T11:46:00Z">
        <w:r w:rsidR="003732D4">
          <w:rPr>
            <w:rFonts w:cstheme="minorHAnsi"/>
            <w:sz w:val="24"/>
            <w:szCs w:val="24"/>
          </w:rPr>
          <w:t>grubbed and</w:t>
        </w:r>
      </w:ins>
      <w:ins w:id="131" w:author="n" w:date="2023-03-10T11:47:00Z">
        <w:r w:rsidR="003732D4">
          <w:rPr>
            <w:rFonts w:cstheme="minorHAnsi"/>
            <w:sz w:val="24"/>
            <w:szCs w:val="24"/>
          </w:rPr>
          <w:t xml:space="preserve"> the</w:t>
        </w:r>
      </w:ins>
      <w:ins w:id="132" w:author="n" w:date="2023-03-10T11:46:00Z">
        <w:r w:rsidR="003732D4">
          <w:rPr>
            <w:rFonts w:cstheme="minorHAnsi"/>
            <w:sz w:val="24"/>
            <w:szCs w:val="24"/>
          </w:rPr>
          <w:t xml:space="preserve"> 1-year old), </w:t>
        </w:r>
      </w:ins>
      <w:r w:rsidR="00126C67">
        <w:rPr>
          <w:rFonts w:cstheme="minorHAnsi"/>
          <w:sz w:val="24"/>
          <w:szCs w:val="24"/>
        </w:rPr>
        <w:t>only</w:t>
      </w:r>
      <w:r w:rsidR="00D57510">
        <w:rPr>
          <w:rFonts w:cstheme="minorHAnsi"/>
          <w:sz w:val="24"/>
          <w:szCs w:val="24"/>
        </w:rPr>
        <w:t xml:space="preserve"> the 1-year old exclosures </w:t>
      </w:r>
      <w:commentRangeStart w:id="133"/>
      <w:r w:rsidR="00126C67">
        <w:rPr>
          <w:rFonts w:cstheme="minorHAnsi"/>
          <w:sz w:val="24"/>
          <w:szCs w:val="24"/>
        </w:rPr>
        <w:t>retained</w:t>
      </w:r>
      <w:r w:rsidR="00D57510">
        <w:rPr>
          <w:rFonts w:cstheme="minorHAnsi"/>
          <w:sz w:val="24"/>
          <w:szCs w:val="24"/>
        </w:rPr>
        <w:t xml:space="preserve"> </w:t>
      </w:r>
      <w:commentRangeEnd w:id="133"/>
      <w:r w:rsidR="003732D4">
        <w:rPr>
          <w:rStyle w:val="CommentReference"/>
        </w:rPr>
        <w:commentReference w:id="133"/>
      </w:r>
      <w:r w:rsidR="00D57510">
        <w:rPr>
          <w:rFonts w:cstheme="minorHAnsi"/>
          <w:sz w:val="24"/>
          <w:szCs w:val="24"/>
        </w:rPr>
        <w:t xml:space="preserve">dominance of </w:t>
      </w:r>
      <w:r w:rsidR="004155E8">
        <w:rPr>
          <w:rFonts w:cstheme="minorHAnsi"/>
          <w:sz w:val="24"/>
          <w:szCs w:val="24"/>
        </w:rPr>
        <w:t xml:space="preserve">TPG </w:t>
      </w:r>
      <w:r w:rsidR="004155E8">
        <w:rPr>
          <w:rFonts w:cstheme="minorHAnsi"/>
          <w:i/>
          <w:iCs/>
          <w:sz w:val="24"/>
          <w:szCs w:val="24"/>
        </w:rPr>
        <w:t>Carex lyngbyei</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7406C1" w:rsidRPr="001C0EEC">
        <w:rPr>
          <w:rFonts w:cstheme="minorHAnsi"/>
          <w:sz w:val="24"/>
          <w:szCs w:val="24"/>
        </w:rPr>
        <w:t xml:space="preserve"> </w:t>
      </w:r>
      <w:commentRangeStart w:id="134"/>
      <w:r w:rsidR="00633B00" w:rsidRPr="001C0EEC">
        <w:rPr>
          <w:rFonts w:cstheme="minorHAnsi"/>
          <w:i/>
          <w:iCs/>
          <w:sz w:val="24"/>
          <w:szCs w:val="24"/>
        </w:rPr>
        <w:t>Eleocharis parvula</w:t>
      </w:r>
      <w:r w:rsidR="00633B00" w:rsidRPr="001C0EEC">
        <w:rPr>
          <w:rFonts w:cstheme="minorHAnsi"/>
          <w:sz w:val="24"/>
          <w:szCs w:val="24"/>
        </w:rPr>
        <w:t xml:space="preserve"> and </w:t>
      </w:r>
      <w:r w:rsidR="00633B00" w:rsidRPr="001C0EEC">
        <w:rPr>
          <w:rFonts w:cstheme="minorHAnsi"/>
          <w:i/>
          <w:iCs/>
          <w:sz w:val="24"/>
          <w:szCs w:val="24"/>
        </w:rPr>
        <w:t>Glaux maritima</w:t>
      </w:r>
      <w:commentRangeEnd w:id="134"/>
      <w:r w:rsidR="003732D4">
        <w:rPr>
          <w:rStyle w:val="CommentReference"/>
        </w:rPr>
        <w:commentReference w:id="134"/>
      </w:r>
      <w:r w:rsidR="00633B00" w:rsidRPr="001C0EEC">
        <w:rPr>
          <w:rFonts w:cstheme="minorHAnsi"/>
          <w:sz w:val="24"/>
          <w:szCs w:val="24"/>
        </w:rPr>
        <w:t xml:space="preserve">, with the additional dominant species </w:t>
      </w:r>
      <w:r w:rsidR="00633B00" w:rsidRPr="001C0EEC">
        <w:rPr>
          <w:rFonts w:cstheme="minorHAnsi"/>
          <w:i/>
          <w:iCs/>
          <w:sz w:val="24"/>
          <w:szCs w:val="24"/>
        </w:rPr>
        <w:t>Spergularia canadensis</w:t>
      </w:r>
      <w:r w:rsidR="00633B00" w:rsidRPr="001C0EEC">
        <w:rPr>
          <w:rFonts w:cstheme="minorHAnsi"/>
          <w:sz w:val="24"/>
          <w:szCs w:val="24"/>
        </w:rPr>
        <w:t xml:space="preserve"> in Little </w:t>
      </w:r>
      <w:r w:rsidR="00370F1C" w:rsidRPr="001C0EEC">
        <w:rPr>
          <w:rFonts w:cstheme="minorHAnsi"/>
          <w:sz w:val="24"/>
          <w:szCs w:val="24"/>
        </w:rPr>
        <w:t>Qualicum River Estuary (LQRE)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Nanaimo River Estuary (NRE), 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r w:rsidR="00FD7EC7" w:rsidRPr="001C0EEC">
        <w:rPr>
          <w:rFonts w:cstheme="minorHAnsi"/>
          <w:sz w:val="24"/>
          <w:szCs w:val="24"/>
        </w:rPr>
        <w:t xml:space="preserve">Indicator species analysis identified </w:t>
      </w:r>
      <w:r w:rsidR="00FD7EC7" w:rsidRPr="001C0EEC">
        <w:rPr>
          <w:rFonts w:cstheme="minorHAnsi"/>
          <w:i/>
          <w:iCs/>
          <w:sz w:val="24"/>
          <w:szCs w:val="24"/>
        </w:rPr>
        <w:t xml:space="preserve">S. canadensis </w:t>
      </w:r>
      <w:r w:rsidR="00FD7EC7" w:rsidRPr="001C0EEC">
        <w:rPr>
          <w:rFonts w:cstheme="minorHAnsi"/>
          <w:sz w:val="24"/>
          <w:szCs w:val="24"/>
        </w:rPr>
        <w:t xml:space="preserve">and </w:t>
      </w:r>
      <w:r w:rsidR="00FD7EC7" w:rsidRPr="001C0EEC">
        <w:rPr>
          <w:rFonts w:cstheme="minorHAnsi"/>
          <w:i/>
          <w:iCs/>
          <w:sz w:val="24"/>
          <w:szCs w:val="24"/>
        </w:rPr>
        <w:t>G. maritima</w:t>
      </w:r>
      <w:r w:rsidR="00FD7EC7" w:rsidRPr="001C0EEC">
        <w:rPr>
          <w:sz w:val="24"/>
          <w:szCs w:val="24"/>
        </w:rPr>
        <w:t xml:space="preserve"> as species significantly characterizing both </w:t>
      </w:r>
      <w:r w:rsidR="004B12FA" w:rsidRPr="001C0EEC">
        <w:rPr>
          <w:sz w:val="24"/>
          <w:szCs w:val="24"/>
        </w:rPr>
        <w:t xml:space="preserve">Grubbed and 1-year old exclosures, while </w:t>
      </w:r>
      <w:r w:rsidR="004B12FA" w:rsidRPr="001C0EEC">
        <w:rPr>
          <w:i/>
          <w:iCs/>
          <w:sz w:val="24"/>
          <w:szCs w:val="24"/>
        </w:rPr>
        <w:t xml:space="preserve">E. parvula </w:t>
      </w:r>
      <w:r w:rsidR="004B12FA" w:rsidRPr="001C0EEC">
        <w:rPr>
          <w:sz w:val="24"/>
          <w:szCs w:val="24"/>
        </w:rPr>
        <w:t xml:space="preserve">and non-native </w:t>
      </w:r>
      <w:r w:rsidR="004B12FA" w:rsidRPr="001C0EEC">
        <w:rPr>
          <w:i/>
          <w:iCs/>
          <w:sz w:val="24"/>
          <w:szCs w:val="24"/>
        </w:rPr>
        <w:t xml:space="preserve">Cotula coronopifolia </w:t>
      </w:r>
      <w:r w:rsidR="004B12FA" w:rsidRPr="001C0EEC">
        <w:rPr>
          <w:sz w:val="24"/>
          <w:szCs w:val="24"/>
        </w:rPr>
        <w:t xml:space="preserve">significantly </w:t>
      </w:r>
      <w:r w:rsidR="008F627B" w:rsidRPr="001C0EEC">
        <w:rPr>
          <w:sz w:val="24"/>
          <w:szCs w:val="24"/>
        </w:rPr>
        <w:t>characterized just the Grubbed sites (</w:t>
      </w:r>
      <w:r w:rsidR="008F627B" w:rsidRPr="001C0EEC">
        <w:rPr>
          <w:sz w:val="24"/>
          <w:szCs w:val="24"/>
        </w:rPr>
        <w:fldChar w:fldCharType="begin"/>
      </w:r>
      <w:r w:rsidR="008F627B" w:rsidRPr="001C0EEC">
        <w:rPr>
          <w:sz w:val="24"/>
          <w:szCs w:val="24"/>
        </w:rPr>
        <w:instrText xml:space="preserve"> REF _Ref127953140 \h </w:instrText>
      </w:r>
      <w:r w:rsidR="008F627B" w:rsidRPr="001C0EEC">
        <w:rPr>
          <w:sz w:val="24"/>
          <w:szCs w:val="24"/>
        </w:rPr>
      </w:r>
      <w:r w:rsidR="008F627B" w:rsidRPr="001C0EEC">
        <w:rPr>
          <w:sz w:val="24"/>
          <w:szCs w:val="24"/>
        </w:rPr>
        <w:fldChar w:fldCharType="separate"/>
      </w:r>
      <w:r w:rsidR="00E92E67" w:rsidRPr="001C0EEC">
        <w:rPr>
          <w:rFonts w:cstheme="minorHAnsi"/>
          <w:color w:val="44546A" w:themeColor="text2"/>
          <w:sz w:val="24"/>
          <w:szCs w:val="24"/>
        </w:rPr>
        <w:t xml:space="preserve">Table </w:t>
      </w:r>
      <w:r w:rsidR="00E92E67">
        <w:rPr>
          <w:rFonts w:cstheme="minorHAnsi"/>
          <w:noProof/>
          <w:sz w:val="24"/>
          <w:szCs w:val="24"/>
        </w:rPr>
        <w:t>2</w:t>
      </w:r>
      <w:r w:rsidR="008F627B" w:rsidRPr="001C0EEC">
        <w:rPr>
          <w:sz w:val="24"/>
          <w:szCs w:val="24"/>
        </w:rPr>
        <w:fldChar w:fldCharType="end"/>
      </w:r>
      <w:r w:rsidR="008F627B" w:rsidRPr="001C0EEC">
        <w:rPr>
          <w:sz w:val="24"/>
          <w:szCs w:val="24"/>
        </w:rPr>
        <w:t xml:space="preserve">). </w:t>
      </w:r>
    </w:p>
    <w:p w14:paraId="40A1CF56" w14:textId="77777777" w:rsidR="003732D4" w:rsidRDefault="004C4682" w:rsidP="001C0EEC">
      <w:pPr>
        <w:ind w:firstLine="720"/>
        <w:rPr>
          <w:ins w:id="135" w:author="n" w:date="2023-03-10T11:52:00Z"/>
          <w:rFonts w:cstheme="minorHAnsi"/>
          <w:sz w:val="24"/>
          <w:szCs w:val="24"/>
        </w:rPr>
      </w:pPr>
      <w:r w:rsidRPr="001C0EEC">
        <w:rPr>
          <w:rFonts w:cstheme="minorHAnsi"/>
          <w:sz w:val="24"/>
          <w:szCs w:val="24"/>
        </w:rPr>
        <w:t>Dominant species in r</w:t>
      </w:r>
      <w:r w:rsidR="00301660" w:rsidRPr="001C0EEC">
        <w:rPr>
          <w:rFonts w:cstheme="minorHAnsi"/>
          <w:sz w:val="24"/>
          <w:szCs w:val="24"/>
        </w:rPr>
        <w:t>ecently disturbed sites differed from the dominant species i</w:t>
      </w:r>
      <w:r w:rsidR="000F44AA" w:rsidRPr="001C0EEC">
        <w:rPr>
          <w:rFonts w:cstheme="minorHAnsi"/>
          <w:sz w:val="24"/>
          <w:szCs w:val="24"/>
        </w:rPr>
        <w:t>n Undisturbed sites</w:t>
      </w:r>
      <w:r w:rsidR="00B738DF" w:rsidRPr="001C0EEC">
        <w:rPr>
          <w:rFonts w:cstheme="minorHAnsi"/>
          <w:sz w:val="24"/>
          <w:szCs w:val="24"/>
        </w:rPr>
        <w:t xml:space="preserve"> in both estuaries</w:t>
      </w:r>
      <w:r w:rsidR="000F44AA" w:rsidRPr="001C0EEC">
        <w:rPr>
          <w:rFonts w:cstheme="minorHAnsi"/>
          <w:sz w:val="24"/>
          <w:szCs w:val="24"/>
        </w:rPr>
        <w:t xml:space="preserve">, </w:t>
      </w:r>
      <w:commentRangeStart w:id="136"/>
      <w:r w:rsidR="00301660" w:rsidRPr="001C0EEC">
        <w:rPr>
          <w:rFonts w:cstheme="minorHAnsi"/>
          <w:sz w:val="24"/>
          <w:szCs w:val="24"/>
        </w:rPr>
        <w:t>which</w:t>
      </w:r>
      <w:r w:rsidR="000F44AA" w:rsidRPr="001C0EEC">
        <w:rPr>
          <w:rFonts w:cstheme="minorHAnsi"/>
          <w:sz w:val="24"/>
          <w:szCs w:val="24"/>
        </w:rPr>
        <w:t xml:space="preserve"> </w:t>
      </w:r>
      <w:r w:rsidR="00F97114" w:rsidRPr="001C0EEC">
        <w:rPr>
          <w:rFonts w:cstheme="minorHAnsi"/>
          <w:sz w:val="24"/>
          <w:szCs w:val="24"/>
        </w:rPr>
        <w:t>included</w:t>
      </w:r>
      <w:r w:rsidR="0098684A" w:rsidRPr="001C0EEC">
        <w:rPr>
          <w:rFonts w:cstheme="minorHAnsi"/>
          <w:sz w:val="24"/>
          <w:szCs w:val="24"/>
        </w:rPr>
        <w:t xml:space="preserve"> </w:t>
      </w:r>
      <w:r w:rsidR="00E02C48" w:rsidRPr="001C0EEC">
        <w:rPr>
          <w:rFonts w:cstheme="minorHAnsi"/>
          <w:sz w:val="24"/>
          <w:szCs w:val="24"/>
        </w:rPr>
        <w:t>several</w:t>
      </w:r>
      <w:r w:rsidR="0098684A" w:rsidRPr="001C0EEC">
        <w:rPr>
          <w:rFonts w:cstheme="minorHAnsi"/>
          <w:sz w:val="24"/>
          <w:szCs w:val="24"/>
        </w:rPr>
        <w:t xml:space="preserve"> TPGs</w:t>
      </w:r>
      <w:r w:rsidR="00135624" w:rsidRPr="001C0EEC">
        <w:rPr>
          <w:rFonts w:cstheme="minorHAnsi"/>
          <w:sz w:val="24"/>
          <w:szCs w:val="24"/>
        </w:rPr>
        <w:t xml:space="preserve"> (</w:t>
      </w:r>
      <w:r w:rsidR="002F2A4D" w:rsidRPr="001C0EEC">
        <w:rPr>
          <w:rFonts w:cstheme="minorHAnsi"/>
          <w:sz w:val="24"/>
          <w:szCs w:val="24"/>
        </w:rPr>
        <w:t xml:space="preserve">non-native </w:t>
      </w:r>
      <w:r w:rsidR="0098684A" w:rsidRPr="001C0EEC">
        <w:rPr>
          <w:rFonts w:cstheme="minorHAnsi"/>
          <w:i/>
          <w:iCs/>
          <w:sz w:val="24"/>
          <w:szCs w:val="24"/>
        </w:rPr>
        <w:t>Agrostis stolonifera</w:t>
      </w:r>
      <w:r w:rsidR="0098684A" w:rsidRPr="001C0EEC">
        <w:rPr>
          <w:rFonts w:cstheme="minorHAnsi"/>
          <w:sz w:val="24"/>
          <w:szCs w:val="24"/>
        </w:rPr>
        <w:t>,</w:t>
      </w:r>
      <w:r w:rsidR="002F2A4D" w:rsidRPr="001C0EEC">
        <w:rPr>
          <w:rFonts w:cstheme="minorHAnsi"/>
          <w:sz w:val="24"/>
          <w:szCs w:val="24"/>
        </w:rPr>
        <w:t xml:space="preserve"> and native species</w:t>
      </w:r>
      <w:r w:rsidR="0098684A" w:rsidRPr="001C0EEC">
        <w:rPr>
          <w:rFonts w:cstheme="minorHAnsi"/>
          <w:sz w:val="24"/>
          <w:szCs w:val="24"/>
        </w:rPr>
        <w:t xml:space="preserve"> </w:t>
      </w:r>
      <w:r w:rsidR="005C3E4C">
        <w:rPr>
          <w:rFonts w:cstheme="minorHAnsi"/>
          <w:i/>
          <w:iCs/>
          <w:sz w:val="24"/>
          <w:szCs w:val="24"/>
        </w:rPr>
        <w:t>C.</w:t>
      </w:r>
      <w:r w:rsidR="0098684A" w:rsidRPr="001C0EEC">
        <w:rPr>
          <w:rFonts w:cstheme="minorHAnsi"/>
          <w:i/>
          <w:iCs/>
          <w:sz w:val="24"/>
          <w:szCs w:val="24"/>
        </w:rPr>
        <w:t xml:space="preserve"> lyngbyei</w:t>
      </w:r>
      <w:r w:rsidR="002F2A4D" w:rsidRPr="001C0EEC">
        <w:rPr>
          <w:rFonts w:cstheme="minorHAnsi"/>
          <w:sz w:val="24"/>
          <w:szCs w:val="24"/>
        </w:rPr>
        <w:t xml:space="preserve"> and</w:t>
      </w:r>
      <w:r w:rsidR="0098684A" w:rsidRPr="001C0EEC">
        <w:rPr>
          <w:rFonts w:cstheme="minorHAnsi"/>
          <w:sz w:val="24"/>
          <w:szCs w:val="24"/>
        </w:rPr>
        <w:t xml:space="preserve"> </w:t>
      </w:r>
      <w:r w:rsidR="0098684A" w:rsidRPr="001C0EEC">
        <w:rPr>
          <w:rFonts w:cstheme="minorHAnsi"/>
          <w:i/>
          <w:iCs/>
          <w:sz w:val="24"/>
          <w:szCs w:val="24"/>
        </w:rPr>
        <w:t>Juncus balticus</w:t>
      </w:r>
      <w:r w:rsidR="00135624" w:rsidRPr="001C0EEC">
        <w:rPr>
          <w:rFonts w:cstheme="minorHAnsi"/>
          <w:sz w:val="24"/>
          <w:szCs w:val="24"/>
        </w:rPr>
        <w:t xml:space="preserve">) </w:t>
      </w:r>
      <w:commentRangeEnd w:id="136"/>
      <w:r w:rsidR="003732D4">
        <w:rPr>
          <w:rStyle w:val="CommentReference"/>
        </w:rPr>
        <w:commentReference w:id="136"/>
      </w:r>
      <w:r w:rsidR="00135624" w:rsidRPr="001C0EEC">
        <w:rPr>
          <w:rFonts w:cstheme="minorHAnsi"/>
          <w:sz w:val="24"/>
          <w:szCs w:val="24"/>
        </w:rPr>
        <w:t>in addition to</w:t>
      </w:r>
      <w:r w:rsidR="002F2A4D" w:rsidRPr="001C0EEC">
        <w:rPr>
          <w:rFonts w:cstheme="minorHAnsi"/>
          <w:sz w:val="24"/>
          <w:szCs w:val="24"/>
        </w:rPr>
        <w:t xml:space="preserve"> native</w:t>
      </w:r>
      <w:r w:rsidR="00135624" w:rsidRPr="001C0EEC">
        <w:rPr>
          <w:rFonts w:cstheme="minorHAnsi"/>
          <w:sz w:val="24"/>
          <w:szCs w:val="24"/>
        </w:rPr>
        <w:t xml:space="preserve"> </w:t>
      </w:r>
      <w:r w:rsidR="00375884" w:rsidRPr="001C0EEC">
        <w:rPr>
          <w:rFonts w:cstheme="minorHAnsi"/>
          <w:sz w:val="24"/>
          <w:szCs w:val="24"/>
        </w:rPr>
        <w:t xml:space="preserve">broadleaf flowering species </w:t>
      </w:r>
      <w:r w:rsidR="00375884" w:rsidRPr="001C0EEC">
        <w:rPr>
          <w:rFonts w:cstheme="minorHAnsi"/>
          <w:i/>
          <w:iCs/>
          <w:sz w:val="24"/>
          <w:szCs w:val="24"/>
        </w:rPr>
        <w:t>Potentilla pacifica</w:t>
      </w:r>
      <w:r w:rsidR="00375884" w:rsidRPr="001C0EEC">
        <w:rPr>
          <w:rFonts w:cstheme="minorHAnsi"/>
          <w:sz w:val="24"/>
          <w:szCs w:val="24"/>
        </w:rPr>
        <w:t xml:space="preserve"> </w:t>
      </w:r>
      <w:r w:rsidR="000D1785" w:rsidRPr="001C0EEC">
        <w:rPr>
          <w:rFonts w:cstheme="minorHAnsi"/>
          <w:sz w:val="24"/>
          <w:szCs w:val="24"/>
        </w:rPr>
        <w:t xml:space="preserve">in LQRE, </w:t>
      </w:r>
      <w:r w:rsidR="00375884" w:rsidRPr="001C0EEC">
        <w:rPr>
          <w:rFonts w:cstheme="minorHAnsi"/>
          <w:sz w:val="24"/>
          <w:szCs w:val="24"/>
        </w:rPr>
        <w:t xml:space="preserve">and </w:t>
      </w:r>
      <w:r w:rsidR="00375884" w:rsidRPr="001C0EEC">
        <w:rPr>
          <w:rFonts w:cstheme="minorHAnsi"/>
          <w:i/>
          <w:iCs/>
          <w:sz w:val="24"/>
          <w:szCs w:val="24"/>
        </w:rPr>
        <w:t>Symphyotrichum subspicatum</w:t>
      </w:r>
      <w:r w:rsidR="000D1785" w:rsidRPr="001C0EEC">
        <w:rPr>
          <w:rFonts w:cstheme="minorHAnsi"/>
          <w:sz w:val="24"/>
          <w:szCs w:val="24"/>
        </w:rPr>
        <w:t xml:space="preserve"> in both estuaries (</w:t>
      </w:r>
      <w:r w:rsidR="000D1785" w:rsidRPr="001C0EEC">
        <w:rPr>
          <w:rFonts w:cstheme="minorHAnsi"/>
          <w:sz w:val="24"/>
          <w:szCs w:val="24"/>
        </w:rPr>
        <w:fldChar w:fldCharType="begin"/>
      </w:r>
      <w:r w:rsidR="000D1785" w:rsidRPr="001C0EEC">
        <w:rPr>
          <w:rFonts w:cstheme="minorHAnsi"/>
          <w:sz w:val="24"/>
          <w:szCs w:val="24"/>
        </w:rPr>
        <w:instrText xml:space="preserve"> REF _Ref127953458 \h </w:instrText>
      </w:r>
      <w:r w:rsidR="000D1785" w:rsidRPr="001C0EEC">
        <w:rPr>
          <w:rFonts w:cstheme="minorHAnsi"/>
          <w:sz w:val="24"/>
          <w:szCs w:val="24"/>
        </w:rPr>
      </w:r>
      <w:r w:rsidR="000D1785" w:rsidRPr="001C0EEC">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0D1785" w:rsidRPr="001C0EEC">
        <w:rPr>
          <w:rFonts w:cstheme="minorHAnsi"/>
          <w:sz w:val="24"/>
          <w:szCs w:val="24"/>
        </w:rPr>
        <w:fldChar w:fldCharType="end"/>
      </w:r>
      <w:r w:rsidR="000D1785" w:rsidRPr="001C0EEC">
        <w:rPr>
          <w:rFonts w:cstheme="minorHAnsi"/>
          <w:sz w:val="24"/>
          <w:szCs w:val="24"/>
        </w:rPr>
        <w:t>)</w:t>
      </w:r>
      <w:r w:rsidR="00375884" w:rsidRPr="001C0EEC">
        <w:rPr>
          <w:rFonts w:cstheme="minorHAnsi"/>
          <w:sz w:val="24"/>
          <w:szCs w:val="24"/>
        </w:rPr>
        <w:t xml:space="preserve">. </w:t>
      </w:r>
      <w:r w:rsidR="0098684A" w:rsidRPr="001C0EEC">
        <w:rPr>
          <w:rFonts w:cstheme="minorHAnsi"/>
          <w:sz w:val="24"/>
          <w:szCs w:val="24"/>
        </w:rPr>
        <w:t xml:space="preserve"> </w:t>
      </w:r>
      <w:r w:rsidR="005B1BF4" w:rsidRPr="001C0EEC">
        <w:rPr>
          <w:rFonts w:cstheme="minorHAnsi"/>
          <w:sz w:val="24"/>
          <w:szCs w:val="24"/>
        </w:rPr>
        <w:t>The 10-year old exclosures in LQRE shared similar dominant species, however</w:t>
      </w:r>
      <w:r w:rsidR="002F2A4D" w:rsidRPr="001C0EEC">
        <w:rPr>
          <w:rFonts w:cstheme="minorHAnsi"/>
          <w:sz w:val="24"/>
          <w:szCs w:val="24"/>
        </w:rPr>
        <w:t xml:space="preserve"> non-native </w:t>
      </w:r>
      <w:r w:rsidR="002F2A4D" w:rsidRPr="001C0EEC">
        <w:rPr>
          <w:rFonts w:cstheme="minorHAnsi"/>
          <w:i/>
          <w:iCs/>
          <w:sz w:val="24"/>
          <w:szCs w:val="24"/>
        </w:rPr>
        <w:t>A. stolonifera</w:t>
      </w:r>
      <w:r w:rsidR="002F2A4D" w:rsidRPr="001C0EEC">
        <w:rPr>
          <w:rFonts w:cstheme="minorHAnsi"/>
          <w:sz w:val="24"/>
          <w:szCs w:val="24"/>
        </w:rPr>
        <w:t xml:space="preserve"> had greater abundance than native </w:t>
      </w:r>
      <w:r w:rsidR="002F2A4D" w:rsidRPr="001C0EEC">
        <w:rPr>
          <w:rFonts w:cstheme="minorHAnsi"/>
          <w:i/>
          <w:iCs/>
          <w:sz w:val="24"/>
          <w:szCs w:val="24"/>
        </w:rPr>
        <w:t>C. lyngbyei</w:t>
      </w:r>
      <w:r w:rsidR="002F2A4D" w:rsidRPr="001C0EEC">
        <w:rPr>
          <w:rFonts w:cstheme="minorHAnsi"/>
          <w:sz w:val="24"/>
          <w:szCs w:val="24"/>
        </w:rPr>
        <w:t>;</w:t>
      </w:r>
      <w:r w:rsidR="007F43F0" w:rsidRPr="001C0EEC">
        <w:rPr>
          <w:rFonts w:cstheme="minorHAnsi"/>
          <w:sz w:val="24"/>
          <w:szCs w:val="24"/>
        </w:rPr>
        <w:t xml:space="preserve"> native</w:t>
      </w:r>
      <w:r w:rsidR="005B1BF4" w:rsidRPr="001C0EEC">
        <w:rPr>
          <w:rFonts w:cstheme="minorHAnsi"/>
          <w:sz w:val="24"/>
          <w:szCs w:val="24"/>
        </w:rPr>
        <w:t xml:space="preserve"> TPG </w:t>
      </w:r>
      <w:r w:rsidR="005B1BF4" w:rsidRPr="001C0EEC">
        <w:rPr>
          <w:rFonts w:cstheme="minorHAnsi"/>
          <w:i/>
          <w:iCs/>
          <w:sz w:val="24"/>
          <w:szCs w:val="24"/>
        </w:rPr>
        <w:t>Juncus balticus</w:t>
      </w:r>
      <w:r w:rsidR="005B1BF4" w:rsidRPr="001C0EEC">
        <w:rPr>
          <w:rFonts w:cstheme="minorHAnsi"/>
          <w:sz w:val="24"/>
          <w:szCs w:val="24"/>
        </w:rPr>
        <w:t xml:space="preserve"> </w:t>
      </w:r>
      <w:r w:rsidR="002F2A4D" w:rsidRPr="001C0EEC">
        <w:rPr>
          <w:rFonts w:cstheme="minorHAnsi"/>
          <w:sz w:val="24"/>
          <w:szCs w:val="24"/>
        </w:rPr>
        <w:t xml:space="preserve">was not dominant, and </w:t>
      </w:r>
      <w:r w:rsidR="002F2A4D" w:rsidRPr="001C0EEC">
        <w:rPr>
          <w:rFonts w:cstheme="minorHAnsi"/>
          <w:i/>
          <w:iCs/>
          <w:sz w:val="24"/>
          <w:szCs w:val="24"/>
        </w:rPr>
        <w:t>S. subspicatum</w:t>
      </w:r>
      <w:r w:rsidR="002F2A4D" w:rsidRPr="001C0EEC">
        <w:rPr>
          <w:rFonts w:cstheme="minorHAnsi"/>
          <w:sz w:val="24"/>
          <w:szCs w:val="24"/>
        </w:rPr>
        <w:t xml:space="preserve"> was not present</w:t>
      </w:r>
      <w:commentRangeStart w:id="137"/>
      <w:r w:rsidR="002F2A4D" w:rsidRPr="001C0EEC">
        <w:rPr>
          <w:rFonts w:cstheme="minorHAnsi"/>
          <w:sz w:val="24"/>
          <w:szCs w:val="24"/>
        </w:rPr>
        <w:t xml:space="preserve">. </w:t>
      </w:r>
      <w:commentRangeEnd w:id="137"/>
      <w:r w:rsidR="003732D4">
        <w:rPr>
          <w:rStyle w:val="CommentReference"/>
        </w:rPr>
        <w:commentReference w:id="137"/>
      </w:r>
    </w:p>
    <w:p w14:paraId="1A2C7DC4" w14:textId="77777777" w:rsidR="001E233E" w:rsidRDefault="00224B5C" w:rsidP="001C0EEC">
      <w:pPr>
        <w:ind w:firstLine="720"/>
        <w:rPr>
          <w:ins w:id="138" w:author="n" w:date="2023-03-10T11:57:00Z"/>
          <w:rFonts w:cstheme="minorHAnsi"/>
          <w:sz w:val="24"/>
          <w:szCs w:val="24"/>
        </w:rPr>
      </w:pPr>
      <w:r w:rsidRPr="00A333F4">
        <w:rPr>
          <w:rFonts w:cstheme="minorHAnsi"/>
          <w:sz w:val="24"/>
          <w:szCs w:val="24"/>
        </w:rPr>
        <w:t xml:space="preserve">Generalized linear models showed </w:t>
      </w:r>
      <w:commentRangeStart w:id="139"/>
      <w:r w:rsidRPr="00A333F4">
        <w:rPr>
          <w:rFonts w:cstheme="minorHAnsi"/>
          <w:sz w:val="24"/>
          <w:szCs w:val="24"/>
        </w:rPr>
        <w:t>Grubbed sites had significantly lower TPG above-ground cover than Undisturbed sites (p = 0.02), although this was not statistically significant in 1-year old exclosures (p = 0.09)</w:t>
      </w:r>
      <w:commentRangeEnd w:id="139"/>
      <w:r w:rsidR="001E233E">
        <w:rPr>
          <w:rStyle w:val="CommentReference"/>
        </w:rPr>
        <w:commentReference w:id="139"/>
      </w:r>
      <w:r w:rsidRPr="00A333F4">
        <w:rPr>
          <w:rFonts w:cstheme="minorHAnsi"/>
          <w:sz w:val="24"/>
          <w:szCs w:val="24"/>
        </w:rPr>
        <w:t xml:space="preserve"> (</w:t>
      </w:r>
      <w:r>
        <w:rPr>
          <w:rFonts w:cstheme="minorHAnsi"/>
          <w:sz w:val="24"/>
          <w:szCs w:val="24"/>
          <w:highlight w:val="lightGray"/>
        </w:rPr>
        <w:fldChar w:fldCharType="begin"/>
      </w:r>
      <w:r>
        <w:rPr>
          <w:rFonts w:cstheme="minorHAnsi"/>
          <w:sz w:val="24"/>
          <w:szCs w:val="24"/>
          <w:highlight w:val="lightGray"/>
        </w:rPr>
        <w:instrText xml:space="preserve"> REF _Ref127956402 \h </w:instrText>
      </w:r>
      <w:r>
        <w:rPr>
          <w:rFonts w:cstheme="minorHAnsi"/>
          <w:sz w:val="24"/>
          <w:szCs w:val="24"/>
          <w:highlight w:val="lightGray"/>
        </w:rPr>
      </w:r>
      <w:r>
        <w:rPr>
          <w:rFonts w:cstheme="minorHAnsi"/>
          <w:sz w:val="24"/>
          <w:szCs w:val="24"/>
          <w:highlight w:val="lightGray"/>
        </w:rPr>
        <w:fldChar w:fldCharType="separate"/>
      </w:r>
      <w:r w:rsidR="00E92E67" w:rsidRPr="001C0EEC">
        <w:rPr>
          <w:rFonts w:cstheme="minorHAnsi"/>
          <w:sz w:val="24"/>
          <w:szCs w:val="24"/>
        </w:rPr>
        <w:t xml:space="preserve">Figure </w:t>
      </w:r>
      <w:r w:rsidR="00E92E67">
        <w:rPr>
          <w:rFonts w:cstheme="minorHAnsi"/>
          <w:noProof/>
          <w:sz w:val="24"/>
          <w:szCs w:val="24"/>
        </w:rPr>
        <w:t>6</w:t>
      </w:r>
      <w:r>
        <w:rPr>
          <w:rFonts w:cstheme="minorHAnsi"/>
          <w:sz w:val="24"/>
          <w:szCs w:val="24"/>
          <w:highlight w:val="lightGray"/>
        </w:rPr>
        <w:fldChar w:fldCharType="end"/>
      </w:r>
      <w:r w:rsidRPr="00A333F4">
        <w:rPr>
          <w:rFonts w:cstheme="minorHAnsi"/>
          <w:sz w:val="24"/>
          <w:szCs w:val="24"/>
        </w:rPr>
        <w:t xml:space="preserve">). </w:t>
      </w:r>
    </w:p>
    <w:p w14:paraId="7D275954" w14:textId="4DADA8AB" w:rsidR="002A1853" w:rsidRPr="002A1853" w:rsidRDefault="0072301F" w:rsidP="001C0EEC">
      <w:pPr>
        <w:ind w:firstLine="720"/>
      </w:pPr>
      <w:commentRangeStart w:id="140"/>
      <w:r w:rsidRPr="001C0EEC">
        <w:rPr>
          <w:rFonts w:cstheme="minorHAnsi"/>
          <w:sz w:val="24"/>
          <w:szCs w:val="24"/>
        </w:rPr>
        <w:t>Indicator</w:t>
      </w:r>
      <w:commentRangeEnd w:id="140"/>
      <w:r w:rsidR="001E233E">
        <w:rPr>
          <w:rStyle w:val="CommentReference"/>
        </w:rPr>
        <w:commentReference w:id="140"/>
      </w:r>
      <w:r w:rsidRPr="001C0EEC">
        <w:rPr>
          <w:rFonts w:cstheme="minorHAnsi"/>
          <w:sz w:val="24"/>
          <w:szCs w:val="24"/>
        </w:rPr>
        <w:t xml:space="preserve"> species analysis identified non-native </w:t>
      </w:r>
      <w:r w:rsidRPr="001C0EEC">
        <w:rPr>
          <w:rFonts w:cstheme="minorHAnsi"/>
          <w:i/>
          <w:iCs/>
          <w:sz w:val="24"/>
          <w:szCs w:val="24"/>
        </w:rPr>
        <w:t>A. stolonifera</w:t>
      </w:r>
      <w:r w:rsidRPr="001C0EEC">
        <w:rPr>
          <w:rFonts w:cstheme="minorHAnsi"/>
          <w:sz w:val="24"/>
          <w:szCs w:val="24"/>
        </w:rPr>
        <w:t xml:space="preserve"> as significantly characterizing the 10-year old exclosures, and native broadleaf flowering species </w:t>
      </w:r>
      <w:r w:rsidRPr="001C0EEC">
        <w:rPr>
          <w:rFonts w:cstheme="minorHAnsi"/>
          <w:i/>
          <w:iCs/>
          <w:sz w:val="24"/>
          <w:szCs w:val="24"/>
        </w:rPr>
        <w:t>P. pacifica</w:t>
      </w:r>
      <w:r w:rsidRPr="001C0EEC">
        <w:rPr>
          <w:rFonts w:cstheme="minorHAnsi"/>
          <w:sz w:val="24"/>
          <w:szCs w:val="24"/>
        </w:rPr>
        <w:t xml:space="preserve"> as characterizing both 10-year old exclosures and Undisturbed sites.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commentRangeStart w:id="141"/>
      <w:r w:rsidRPr="001C0EEC">
        <w:rPr>
          <w:rFonts w:asciiTheme="minorHAnsi" w:hAnsiTheme="minorHAnsi" w:cstheme="minorHAnsi"/>
          <w:b/>
          <w:bCs/>
          <w:sz w:val="24"/>
          <w:szCs w:val="24"/>
        </w:rPr>
        <w:t xml:space="preserve">Surface </w:t>
      </w:r>
      <w:commentRangeEnd w:id="141"/>
      <w:r w:rsidR="00426D70">
        <w:rPr>
          <w:rStyle w:val="CommentReference"/>
          <w:rFonts w:asciiTheme="minorHAnsi" w:eastAsiaTheme="minorHAnsi" w:hAnsiTheme="minorHAnsi" w:cstheme="minorBidi"/>
          <w:color w:val="auto"/>
        </w:rPr>
        <w:commentReference w:id="141"/>
      </w:r>
      <w:r w:rsidRPr="001C0EEC">
        <w:rPr>
          <w:rFonts w:asciiTheme="minorHAnsi" w:hAnsiTheme="minorHAnsi" w:cstheme="minorHAnsi"/>
          <w:b/>
          <w:bCs/>
          <w:sz w:val="24"/>
          <w:szCs w:val="24"/>
        </w:rPr>
        <w:t>seed banks</w:t>
      </w:r>
      <w:r w:rsidR="00580E55">
        <w:rPr>
          <w:rFonts w:asciiTheme="minorHAnsi" w:hAnsiTheme="minorHAnsi" w:cstheme="minorHAnsi"/>
          <w:b/>
          <w:bCs/>
          <w:sz w:val="24"/>
          <w:szCs w:val="24"/>
        </w:rPr>
        <w:t xml:space="preserve"> and comparison to above-ground vegetation</w:t>
      </w:r>
    </w:p>
    <w:p w14:paraId="44C94D79" w14:textId="77777777" w:rsidR="00C1568B" w:rsidRDefault="006D6BBA" w:rsidP="001C0EEC">
      <w:pPr>
        <w:ind w:firstLine="720"/>
        <w:rPr>
          <w:ins w:id="142" w:author="n" w:date="2023-03-10T12:24:00Z"/>
          <w:rFonts w:cstheme="minorHAnsi"/>
          <w:sz w:val="24"/>
          <w:szCs w:val="24"/>
        </w:rPr>
      </w:pPr>
      <w:r>
        <w:rPr>
          <w:rFonts w:cstheme="minorHAnsi"/>
          <w:sz w:val="24"/>
          <w:szCs w:val="24"/>
        </w:rPr>
        <w:t>W</w:t>
      </w:r>
      <w:r w:rsidR="00C40905">
        <w:rPr>
          <w:rFonts w:cstheme="minorHAnsi"/>
          <w:sz w:val="24"/>
          <w:szCs w:val="24"/>
        </w:rPr>
        <w:t>e</w:t>
      </w:r>
      <w:r>
        <w:rPr>
          <w:rFonts w:cstheme="minorHAnsi"/>
          <w:sz w:val="24"/>
          <w:szCs w:val="24"/>
        </w:rPr>
        <w:t xml:space="preserve"> found evidence for </w:t>
      </w:r>
      <w:commentRangeStart w:id="143"/>
      <w:r>
        <w:rPr>
          <w:rFonts w:cstheme="minorHAnsi"/>
          <w:sz w:val="24"/>
          <w:szCs w:val="24"/>
        </w:rPr>
        <w:t xml:space="preserve">even </w:t>
      </w:r>
      <w:r w:rsidR="005B6CAA">
        <w:rPr>
          <w:rFonts w:cstheme="minorHAnsi"/>
          <w:sz w:val="24"/>
          <w:szCs w:val="24"/>
        </w:rPr>
        <w:t>richness</w:t>
      </w:r>
      <w:r>
        <w:rPr>
          <w:rFonts w:cstheme="minorHAnsi"/>
          <w:sz w:val="24"/>
          <w:szCs w:val="24"/>
        </w:rPr>
        <w:t xml:space="preserve"> </w:t>
      </w:r>
      <w:commentRangeEnd w:id="143"/>
      <w:r w:rsidR="001E233E">
        <w:rPr>
          <w:rStyle w:val="CommentReference"/>
        </w:rPr>
        <w:commentReference w:id="143"/>
      </w:r>
      <w:r>
        <w:rPr>
          <w:rFonts w:cstheme="minorHAnsi"/>
          <w:sz w:val="24"/>
          <w:szCs w:val="24"/>
        </w:rPr>
        <w:t xml:space="preserve">in surface seed banks </w:t>
      </w:r>
      <w:r w:rsidR="00E342E5">
        <w:rPr>
          <w:rFonts w:cstheme="minorHAnsi"/>
          <w:sz w:val="24"/>
          <w:szCs w:val="24"/>
        </w:rPr>
        <w:t>between</w:t>
      </w:r>
      <w:r>
        <w:rPr>
          <w:rFonts w:cstheme="minorHAnsi"/>
          <w:sz w:val="24"/>
          <w:szCs w:val="24"/>
        </w:rPr>
        <w:t xml:space="preserve"> all disturbance categories</w:t>
      </w:r>
      <w:r w:rsidR="00E342E5">
        <w:rPr>
          <w:rFonts w:cstheme="minorHAnsi"/>
          <w:sz w:val="24"/>
          <w:szCs w:val="24"/>
        </w:rPr>
        <w:t xml:space="preserve"> within each </w:t>
      </w:r>
      <w:r w:rsidR="00E342E5" w:rsidRPr="005B6CAA">
        <w:rPr>
          <w:rFonts w:cstheme="minorHAnsi"/>
          <w:sz w:val="24"/>
          <w:szCs w:val="24"/>
        </w:rPr>
        <w:t>estuary</w:t>
      </w:r>
      <w:r w:rsidR="005B6CAA" w:rsidRPr="005B6CAA">
        <w:rPr>
          <w:rFonts w:cstheme="minorHAnsi"/>
          <w:sz w:val="24"/>
          <w:szCs w:val="24"/>
        </w:rPr>
        <w:t xml:space="preserve"> (</w:t>
      </w:r>
      <w:r w:rsidR="005B6CAA" w:rsidRPr="005B6CAA">
        <w:rPr>
          <w:rFonts w:cstheme="minorHAnsi"/>
          <w:sz w:val="24"/>
          <w:szCs w:val="24"/>
        </w:rPr>
        <w:fldChar w:fldCharType="begin"/>
      </w:r>
      <w:r w:rsidR="005B6CAA" w:rsidRPr="005B6CAA">
        <w:rPr>
          <w:rFonts w:cstheme="minorHAnsi"/>
          <w:sz w:val="24"/>
          <w:szCs w:val="24"/>
        </w:rPr>
        <w:instrText xml:space="preserve"> REF _Ref128237364 \h </w:instrText>
      </w:r>
      <w:r w:rsidR="005B6CAA">
        <w:rPr>
          <w:rFonts w:cstheme="minorHAnsi"/>
          <w:sz w:val="24"/>
          <w:szCs w:val="24"/>
        </w:rPr>
        <w:instrText xml:space="preserve"> \* MERGEFORMAT </w:instrText>
      </w:r>
      <w:r w:rsidR="005B6CAA" w:rsidRPr="005B6CAA">
        <w:rPr>
          <w:rFonts w:cstheme="minorHAnsi"/>
          <w:sz w:val="24"/>
          <w:szCs w:val="24"/>
        </w:rPr>
      </w:r>
      <w:r w:rsidR="005B6CAA" w:rsidRPr="005B6CAA">
        <w:rPr>
          <w:rFonts w:cstheme="minorHAnsi"/>
          <w:sz w:val="24"/>
          <w:szCs w:val="24"/>
        </w:rPr>
        <w:fldChar w:fldCharType="separate"/>
      </w:r>
      <w:r w:rsidR="005B6CAA" w:rsidRPr="001C0EEC">
        <w:rPr>
          <w:sz w:val="24"/>
          <w:szCs w:val="24"/>
        </w:rPr>
        <w:t xml:space="preserve">Figure </w:t>
      </w:r>
      <w:r w:rsidR="005B6CAA" w:rsidRPr="001C0EEC">
        <w:rPr>
          <w:noProof/>
          <w:sz w:val="24"/>
          <w:szCs w:val="24"/>
        </w:rPr>
        <w:t>5</w:t>
      </w:r>
      <w:r w:rsidR="005B6CAA" w:rsidRPr="005B6CAA">
        <w:rPr>
          <w:rFonts w:cstheme="minorHAnsi"/>
          <w:sz w:val="24"/>
          <w:szCs w:val="24"/>
        </w:rPr>
        <w:fldChar w:fldCharType="end"/>
      </w:r>
      <w:r w:rsidR="005B6CAA" w:rsidRPr="005B6CAA">
        <w:rPr>
          <w:rFonts w:cstheme="minorHAnsi"/>
          <w:sz w:val="24"/>
          <w:szCs w:val="24"/>
        </w:rPr>
        <w:t>)</w:t>
      </w:r>
      <w:r w:rsidR="00C40905" w:rsidRPr="005B6CAA">
        <w:rPr>
          <w:rFonts w:cstheme="minorHAnsi"/>
          <w:sz w:val="24"/>
          <w:szCs w:val="24"/>
        </w:rPr>
        <w:t>,</w:t>
      </w:r>
      <w:r w:rsidR="00C40905">
        <w:rPr>
          <w:rFonts w:cstheme="minorHAnsi"/>
          <w:sz w:val="24"/>
          <w:szCs w:val="24"/>
        </w:rPr>
        <w:t xml:space="preserve"> </w:t>
      </w:r>
      <w:r>
        <w:rPr>
          <w:rFonts w:cstheme="minorHAnsi"/>
          <w:sz w:val="24"/>
          <w:szCs w:val="24"/>
        </w:rPr>
        <w:t>however</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9F4793" w:rsidRPr="001C0EEC">
        <w:rPr>
          <w:rFonts w:cstheme="minorHAnsi"/>
          <w:sz w:val="24"/>
          <w:szCs w:val="24"/>
        </w:rPr>
        <w:t xml:space="preserve">Figure </w:t>
      </w:r>
      <w:r w:rsidR="009F4793">
        <w:rPr>
          <w:rFonts w:cstheme="minorHAnsi"/>
          <w:noProof/>
          <w:sz w:val="24"/>
          <w:szCs w:val="24"/>
        </w:rPr>
        <w:t>4</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r w:rsidR="00F5298D" w:rsidRPr="001C0EEC">
        <w:rPr>
          <w:rFonts w:cstheme="minorHAnsi"/>
          <w:sz w:val="24"/>
          <w:szCs w:val="24"/>
        </w:rPr>
        <w:t>Grubbed sites</w:t>
      </w:r>
      <w:r w:rsidR="009B408A" w:rsidRPr="001C0EEC">
        <w:rPr>
          <w:rFonts w:cstheme="minorHAnsi"/>
          <w:sz w:val="24"/>
          <w:szCs w:val="24"/>
        </w:rPr>
        <w:t xml:space="preserve"> in both estuaries</w:t>
      </w:r>
      <w:r w:rsidR="002D5B8F">
        <w:rPr>
          <w:rFonts w:cstheme="minorHAnsi"/>
          <w:sz w:val="24"/>
          <w:szCs w:val="24"/>
        </w:rPr>
        <w:t>’ surface seed banks</w:t>
      </w:r>
      <w:r w:rsidR="00F5298D" w:rsidRPr="001C0EEC">
        <w:rPr>
          <w:rFonts w:cstheme="minorHAnsi"/>
          <w:sz w:val="24"/>
          <w:szCs w:val="24"/>
        </w:rPr>
        <w:t xml:space="preserve"> were dominated by </w:t>
      </w:r>
      <w:r w:rsidR="009B408A" w:rsidRPr="001C0EEC">
        <w:rPr>
          <w:rFonts w:cstheme="minorHAnsi"/>
          <w:i/>
          <w:iCs/>
          <w:sz w:val="24"/>
          <w:szCs w:val="24"/>
        </w:rPr>
        <w:t>E.</w:t>
      </w:r>
      <w:r w:rsidR="00F5298D" w:rsidRPr="001C0EEC">
        <w:rPr>
          <w:rFonts w:cstheme="minorHAnsi"/>
          <w:i/>
          <w:iCs/>
          <w:sz w:val="24"/>
          <w:szCs w:val="24"/>
        </w:rPr>
        <w:t xml:space="preserve"> </w:t>
      </w:r>
      <w:r w:rsidR="009B408A" w:rsidRPr="001C0EEC">
        <w:rPr>
          <w:rFonts w:cstheme="minorHAnsi"/>
          <w:i/>
          <w:iCs/>
          <w:sz w:val="24"/>
          <w:szCs w:val="24"/>
        </w:rPr>
        <w:t>parvula</w:t>
      </w:r>
      <w:r w:rsidR="009B408A" w:rsidRPr="001C0EEC">
        <w:rPr>
          <w:rFonts w:cstheme="minorHAnsi"/>
          <w:sz w:val="24"/>
          <w:szCs w:val="24"/>
        </w:rPr>
        <w:t xml:space="preserve">, </w:t>
      </w:r>
      <w:r w:rsidR="002D5B8F">
        <w:rPr>
          <w:rFonts w:cstheme="minorHAnsi"/>
          <w:sz w:val="24"/>
          <w:szCs w:val="24"/>
        </w:rPr>
        <w:t xml:space="preserve">while </w:t>
      </w:r>
      <w:r w:rsidR="002D5B8F">
        <w:rPr>
          <w:rFonts w:cstheme="minorHAnsi"/>
          <w:i/>
          <w:iCs/>
          <w:sz w:val="24"/>
          <w:szCs w:val="24"/>
        </w:rPr>
        <w:t xml:space="preserve">S. canadensis </w:t>
      </w:r>
      <w:r w:rsidR="002D5B8F">
        <w:rPr>
          <w:rFonts w:cstheme="minorHAnsi"/>
          <w:sz w:val="24"/>
          <w:szCs w:val="24"/>
        </w:rPr>
        <w:lastRenderedPageBreak/>
        <w:t>was dominant only in</w:t>
      </w:r>
      <w:r w:rsidR="00D13FE3">
        <w:rPr>
          <w:rFonts w:cstheme="minorHAnsi"/>
          <w:sz w:val="24"/>
          <w:szCs w:val="24"/>
        </w:rPr>
        <w:t xml:space="preserve"> seed bank samples from</w:t>
      </w:r>
      <w:r w:rsidR="002D5B8F">
        <w:rPr>
          <w:rFonts w:cstheme="minorHAnsi"/>
          <w:sz w:val="24"/>
          <w:szCs w:val="24"/>
        </w:rPr>
        <w:t xml:space="preserve"> </w:t>
      </w:r>
      <w:r w:rsidR="00D13FE3">
        <w:rPr>
          <w:rFonts w:cstheme="minorHAnsi"/>
          <w:sz w:val="24"/>
          <w:szCs w:val="24"/>
        </w:rPr>
        <w:t xml:space="preserve">Grubbed sites at </w:t>
      </w:r>
      <w:r w:rsidR="002D5B8F">
        <w:rPr>
          <w:rFonts w:cstheme="minorHAnsi"/>
          <w:sz w:val="24"/>
          <w:szCs w:val="24"/>
        </w:rPr>
        <w:t>LQRE</w:t>
      </w:r>
      <w:r w:rsidR="00573AA5">
        <w:rPr>
          <w:rFonts w:cstheme="minorHAnsi"/>
          <w:sz w:val="24"/>
          <w:szCs w:val="24"/>
        </w:rPr>
        <w:t xml:space="preserve">. No species was </w:t>
      </w:r>
      <w:r w:rsidR="00B36981">
        <w:rPr>
          <w:rFonts w:cstheme="minorHAnsi"/>
          <w:sz w:val="24"/>
          <w:szCs w:val="24"/>
        </w:rPr>
        <w:t>seed-</w:t>
      </w:r>
      <w:r w:rsidR="00573AA5">
        <w:rPr>
          <w:rFonts w:cstheme="minorHAnsi"/>
          <w:sz w:val="24"/>
          <w:szCs w:val="24"/>
        </w:rPr>
        <w:t>dominant in 1-year old exclosures in NRE</w:t>
      </w:r>
      <w:r w:rsidR="003B6CC3">
        <w:rPr>
          <w:rFonts w:cstheme="minorHAnsi"/>
          <w:sz w:val="24"/>
          <w:szCs w:val="24"/>
        </w:rPr>
        <w:t>, while</w:t>
      </w:r>
      <w:r w:rsidR="00D41F87">
        <w:rPr>
          <w:rFonts w:cstheme="minorHAnsi"/>
          <w:sz w:val="24"/>
          <w:szCs w:val="24"/>
        </w:rPr>
        <w:t xml:space="preserve"> surface seed banks in</w:t>
      </w:r>
      <w:r w:rsidR="003B6CC3">
        <w:rPr>
          <w:rFonts w:cstheme="minorHAnsi"/>
          <w:sz w:val="24"/>
          <w:szCs w:val="24"/>
        </w:rPr>
        <w:t xml:space="preserve"> </w:t>
      </w:r>
      <w:r w:rsidR="0081688E">
        <w:rPr>
          <w:rFonts w:cstheme="minorHAnsi"/>
          <w:sz w:val="24"/>
          <w:szCs w:val="24"/>
        </w:rPr>
        <w:t xml:space="preserve">10-year old exclosures </w:t>
      </w:r>
      <w:r w:rsidR="003B6CC3">
        <w:rPr>
          <w:rFonts w:cstheme="minorHAnsi"/>
          <w:sz w:val="24"/>
          <w:szCs w:val="24"/>
        </w:rPr>
        <w:t xml:space="preserve">in LQRE </w:t>
      </w:r>
      <w:r w:rsidR="0081688E">
        <w:rPr>
          <w:rFonts w:cstheme="minorHAnsi"/>
          <w:sz w:val="24"/>
          <w:szCs w:val="24"/>
        </w:rPr>
        <w:t>were dominated by</w:t>
      </w:r>
      <w:r w:rsidR="0000182A">
        <w:rPr>
          <w:rFonts w:cstheme="minorHAnsi"/>
          <w:sz w:val="24"/>
          <w:szCs w:val="24"/>
        </w:rPr>
        <w:t xml:space="preserve"> TPG species</w:t>
      </w:r>
      <w:r w:rsidR="0081688E">
        <w:rPr>
          <w:rFonts w:cstheme="minorHAnsi"/>
          <w:sz w:val="24"/>
          <w:szCs w:val="24"/>
        </w:rPr>
        <w:t xml:space="preserve"> </w:t>
      </w:r>
      <w:r w:rsidR="0081688E">
        <w:rPr>
          <w:rFonts w:cstheme="minorHAnsi"/>
          <w:i/>
          <w:iCs/>
          <w:sz w:val="24"/>
          <w:szCs w:val="24"/>
        </w:rPr>
        <w:t>A. stolonifera</w:t>
      </w:r>
      <w:r w:rsidR="0000182A">
        <w:rPr>
          <w:rFonts w:cstheme="minorHAnsi"/>
          <w:sz w:val="24"/>
          <w:szCs w:val="24"/>
        </w:rPr>
        <w:t xml:space="preserve"> </w:t>
      </w:r>
      <w:r w:rsidR="0081688E">
        <w:rPr>
          <w:rFonts w:cstheme="minorHAnsi"/>
          <w:sz w:val="24"/>
          <w:szCs w:val="24"/>
        </w:rPr>
        <w:t xml:space="preserve">and </w:t>
      </w:r>
      <w:r w:rsidR="0081688E">
        <w:rPr>
          <w:rFonts w:cstheme="minorHAnsi"/>
          <w:i/>
          <w:iCs/>
          <w:sz w:val="24"/>
          <w:szCs w:val="24"/>
        </w:rPr>
        <w:t xml:space="preserve">J. </w:t>
      </w:r>
      <w:r w:rsidR="003B6CC3">
        <w:rPr>
          <w:rFonts w:cstheme="minorHAnsi"/>
          <w:i/>
          <w:iCs/>
          <w:sz w:val="24"/>
          <w:szCs w:val="24"/>
        </w:rPr>
        <w:t>balticus</w:t>
      </w:r>
      <w:r w:rsidR="003B6CC3">
        <w:rPr>
          <w:rFonts w:cstheme="minorHAnsi"/>
          <w:sz w:val="24"/>
          <w:szCs w:val="24"/>
        </w:rPr>
        <w:t xml:space="preserve">. Dominant </w:t>
      </w:r>
      <w:r w:rsidR="00D41F87">
        <w:rPr>
          <w:rFonts w:cstheme="minorHAnsi"/>
          <w:sz w:val="24"/>
          <w:szCs w:val="24"/>
        </w:rPr>
        <w:t xml:space="preserve">surface seed bank </w:t>
      </w:r>
      <w:r w:rsidR="003B6CC3">
        <w:rPr>
          <w:rFonts w:cstheme="minorHAnsi"/>
          <w:sz w:val="24"/>
          <w:szCs w:val="24"/>
        </w:rPr>
        <w:t xml:space="preserve">species in </w:t>
      </w:r>
      <w:r w:rsidR="00D41F87">
        <w:rPr>
          <w:rFonts w:cstheme="minorHAnsi"/>
          <w:sz w:val="24"/>
          <w:szCs w:val="24"/>
        </w:rPr>
        <w:t>Undisturbed sites varied by estuary, with</w:t>
      </w:r>
      <w:r w:rsidR="0000182A">
        <w:rPr>
          <w:rFonts w:cstheme="minorHAnsi"/>
          <w:sz w:val="24"/>
          <w:szCs w:val="24"/>
        </w:rPr>
        <w:t xml:space="preserve"> no TPG species</w:t>
      </w:r>
      <w:r w:rsidR="00D41F87">
        <w:rPr>
          <w:rFonts w:cstheme="minorHAnsi"/>
          <w:sz w:val="24"/>
          <w:szCs w:val="24"/>
        </w:rPr>
        <w:t xml:space="preserve"> dominating in NRE, and</w:t>
      </w:r>
      <w:r w:rsidR="0000182A">
        <w:rPr>
          <w:rFonts w:cstheme="minorHAnsi"/>
          <w:sz w:val="24"/>
          <w:szCs w:val="24"/>
        </w:rPr>
        <w:t xml:space="preserve"> TPG </w:t>
      </w:r>
      <w:r w:rsidR="0000182A" w:rsidRPr="00C34119">
        <w:rPr>
          <w:rFonts w:cstheme="minorHAnsi"/>
          <w:sz w:val="24"/>
          <w:szCs w:val="24"/>
        </w:rPr>
        <w:t>species</w:t>
      </w:r>
      <w:r w:rsidR="00D41F87" w:rsidRPr="00C34119">
        <w:rPr>
          <w:rFonts w:cstheme="minorHAnsi"/>
          <w:sz w:val="24"/>
          <w:szCs w:val="24"/>
        </w:rPr>
        <w:t xml:space="preserve"> </w:t>
      </w:r>
      <w:r w:rsidR="004D2705" w:rsidRPr="00C34119">
        <w:rPr>
          <w:rFonts w:cstheme="minorHAnsi"/>
          <w:i/>
          <w:iCs/>
          <w:sz w:val="24"/>
          <w:szCs w:val="24"/>
        </w:rPr>
        <w:t>A. stolonifera</w:t>
      </w:r>
      <w:r w:rsidR="004D2705" w:rsidRPr="00C34119">
        <w:rPr>
          <w:rFonts w:cstheme="minorHAnsi"/>
          <w:sz w:val="24"/>
          <w:szCs w:val="24"/>
        </w:rPr>
        <w:t xml:space="preserve"> and </w:t>
      </w:r>
      <w:r w:rsidR="004D2705" w:rsidRPr="00C34119">
        <w:rPr>
          <w:rFonts w:cstheme="minorHAnsi"/>
          <w:i/>
          <w:iCs/>
          <w:sz w:val="24"/>
          <w:szCs w:val="24"/>
        </w:rPr>
        <w:t>J. balticus</w:t>
      </w:r>
      <w:r w:rsidR="004D2705" w:rsidRPr="00C34119">
        <w:rPr>
          <w:rFonts w:cstheme="minorHAnsi"/>
          <w:sz w:val="24"/>
          <w:szCs w:val="24"/>
        </w:rPr>
        <w:t xml:space="preserve"> dominating in LQRE</w:t>
      </w:r>
      <w:r w:rsidR="00DF03FA" w:rsidRPr="00C34119">
        <w:rPr>
          <w:rFonts w:cstheme="minorHAnsi"/>
          <w:sz w:val="24"/>
          <w:szCs w:val="24"/>
        </w:rPr>
        <w:t xml:space="preserve"> </w:t>
      </w:r>
      <w:r w:rsidR="00D42B03" w:rsidRPr="00C34119">
        <w:rPr>
          <w:rFonts w:cstheme="minorHAnsi"/>
          <w:sz w:val="24"/>
          <w:szCs w:val="24"/>
        </w:rPr>
        <w:t>(</w:t>
      </w:r>
      <w:r w:rsidR="00D42B03" w:rsidRPr="00C34119">
        <w:rPr>
          <w:rFonts w:cstheme="minorHAnsi"/>
          <w:sz w:val="24"/>
          <w:szCs w:val="24"/>
        </w:rPr>
        <w:fldChar w:fldCharType="begin"/>
      </w:r>
      <w:r w:rsidR="00D42B03" w:rsidRPr="00C34119">
        <w:rPr>
          <w:rFonts w:cstheme="minorHAnsi"/>
          <w:sz w:val="24"/>
          <w:szCs w:val="24"/>
        </w:rPr>
        <w:instrText xml:space="preserve"> REF _Ref127953458 \h </w:instrText>
      </w:r>
      <w:r w:rsidR="00C34119">
        <w:rPr>
          <w:rFonts w:cstheme="minorHAnsi"/>
          <w:sz w:val="24"/>
          <w:szCs w:val="24"/>
        </w:rPr>
        <w:instrText xml:space="preserve"> \* MERGEFORMAT </w:instrText>
      </w:r>
      <w:r w:rsidR="00D42B03" w:rsidRPr="00C34119">
        <w:rPr>
          <w:rFonts w:cstheme="minorHAnsi"/>
          <w:sz w:val="24"/>
          <w:szCs w:val="24"/>
        </w:rPr>
      </w:r>
      <w:r w:rsidR="00D42B03" w:rsidRPr="00C34119">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42B03" w:rsidRPr="00C34119">
        <w:rPr>
          <w:rFonts w:cstheme="minorHAnsi"/>
          <w:sz w:val="24"/>
          <w:szCs w:val="24"/>
        </w:rPr>
        <w:fldChar w:fldCharType="end"/>
      </w:r>
      <w:r w:rsidR="00D42B03" w:rsidRPr="00C34119">
        <w:rPr>
          <w:rFonts w:cstheme="minorHAnsi"/>
          <w:sz w:val="24"/>
          <w:szCs w:val="24"/>
        </w:rPr>
        <w:t>)</w:t>
      </w:r>
      <w:r w:rsidR="004D2705" w:rsidRPr="00C34119">
        <w:rPr>
          <w:rFonts w:cstheme="minorHAnsi"/>
          <w:sz w:val="24"/>
          <w:szCs w:val="24"/>
        </w:rPr>
        <w:t xml:space="preserve">. </w:t>
      </w:r>
      <w:r w:rsidR="00D41F87" w:rsidRPr="00C34119">
        <w:rPr>
          <w:rFonts w:cstheme="minorHAnsi"/>
          <w:sz w:val="24"/>
          <w:szCs w:val="24"/>
        </w:rPr>
        <w:t xml:space="preserve"> </w:t>
      </w:r>
    </w:p>
    <w:p w14:paraId="4887490C" w14:textId="68BD649A" w:rsidR="00ED1FBF" w:rsidRPr="001C0EEC" w:rsidRDefault="00C34119" w:rsidP="001C0EEC">
      <w:pPr>
        <w:ind w:firstLine="720"/>
        <w:rPr>
          <w:rFonts w:cstheme="minorHAnsi"/>
          <w:sz w:val="24"/>
          <w:szCs w:val="24"/>
        </w:rPr>
      </w:pPr>
      <w:r w:rsidRPr="001C0EEC">
        <w:rPr>
          <w:sz w:val="24"/>
          <w:szCs w:val="24"/>
        </w:rPr>
        <w:t>Our generalized linear models showed Nanaimo River Estuary had significantly lower TPG seed abundance overall (p = 0.02), and Grubbed sites have 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6</w:t>
      </w:r>
      <w:r w:rsidR="00332266">
        <w:rPr>
          <w:sz w:val="24"/>
          <w:szCs w:val="24"/>
        </w:rPr>
        <w:fldChar w:fldCharType="end"/>
      </w:r>
      <w:r w:rsidRPr="001C0EEC">
        <w:rPr>
          <w:sz w:val="24"/>
          <w:szCs w:val="24"/>
        </w:rPr>
        <w:t>)</w:t>
      </w:r>
      <w:r w:rsidR="00332266">
        <w:rPr>
          <w:sz w:val="24"/>
          <w:szCs w:val="24"/>
        </w:rPr>
        <w:t xml:space="preserve">. </w:t>
      </w:r>
      <w:r w:rsidR="00F85B99">
        <w:rPr>
          <w:rFonts w:cstheme="minorHAnsi"/>
          <w:sz w:val="24"/>
          <w:szCs w:val="24"/>
        </w:rPr>
        <w:t xml:space="preserve">Indicator species analysis </w:t>
      </w:r>
      <w:r w:rsidR="001155A2">
        <w:rPr>
          <w:rFonts w:cstheme="minorHAnsi"/>
          <w:sz w:val="24"/>
          <w:szCs w:val="24"/>
        </w:rPr>
        <w:t xml:space="preserve">identified </w:t>
      </w:r>
      <w:r w:rsidR="00D6429E">
        <w:rPr>
          <w:rFonts w:cstheme="minorHAnsi"/>
          <w:i/>
          <w:iCs/>
          <w:sz w:val="24"/>
          <w:szCs w:val="24"/>
        </w:rPr>
        <w:t>Salicornia depressa</w:t>
      </w:r>
      <w:r w:rsidR="00D6429E">
        <w:rPr>
          <w:rFonts w:cstheme="minorHAnsi"/>
          <w:sz w:val="24"/>
          <w:szCs w:val="24"/>
        </w:rPr>
        <w:t xml:space="preserve"> as significantly characterizing Grubbed sites, and </w:t>
      </w:r>
      <w:r w:rsidR="00D6429E">
        <w:rPr>
          <w:rFonts w:cstheme="minorHAnsi"/>
          <w:i/>
          <w:iCs/>
          <w:sz w:val="24"/>
          <w:szCs w:val="24"/>
        </w:rPr>
        <w:t xml:space="preserve">E. parvula </w:t>
      </w:r>
      <w:r w:rsidR="00D6429E">
        <w:rPr>
          <w:rFonts w:cstheme="minorHAnsi"/>
          <w:sz w:val="24"/>
          <w:szCs w:val="24"/>
        </w:rPr>
        <w:t xml:space="preserve">and </w:t>
      </w:r>
      <w:r w:rsidR="00D6429E">
        <w:rPr>
          <w:rFonts w:cstheme="minorHAnsi"/>
          <w:i/>
          <w:iCs/>
          <w:sz w:val="24"/>
          <w:szCs w:val="24"/>
        </w:rPr>
        <w:t>S. canadensis</w:t>
      </w:r>
      <w:r w:rsidR="007075F0">
        <w:rPr>
          <w:rFonts w:cstheme="minorHAnsi"/>
          <w:sz w:val="24"/>
          <w:szCs w:val="24"/>
        </w:rPr>
        <w:t xml:space="preserve"> as characterizing both Grubbed and 1-year old exclosures. </w:t>
      </w:r>
      <w:r w:rsidR="002E4C29">
        <w:rPr>
          <w:rFonts w:cstheme="minorHAnsi"/>
          <w:sz w:val="24"/>
          <w:szCs w:val="24"/>
        </w:rPr>
        <w:t xml:space="preserve">Non-native </w:t>
      </w:r>
      <w:r w:rsidR="002E4C29">
        <w:rPr>
          <w:rFonts w:cstheme="minorHAnsi"/>
          <w:i/>
          <w:iCs/>
          <w:sz w:val="24"/>
          <w:szCs w:val="24"/>
        </w:rPr>
        <w:t>A.</w:t>
      </w:r>
      <w:r w:rsidR="00ED1FBF" w:rsidRPr="001C0EEC">
        <w:rPr>
          <w:rFonts w:cstheme="minorHAnsi"/>
          <w:i/>
          <w:sz w:val="24"/>
          <w:szCs w:val="24"/>
        </w:rPr>
        <w:t xml:space="preserve"> stolonifera</w:t>
      </w:r>
      <w:r w:rsidR="00ED1FBF" w:rsidRPr="001C0EEC">
        <w:rPr>
          <w:rFonts w:cstheme="minorHAnsi"/>
          <w:sz w:val="24"/>
          <w:szCs w:val="24"/>
        </w:rPr>
        <w:t xml:space="preserve"> was both a dominant and indicator species for the surface seed bank in </w:t>
      </w:r>
      <w:r w:rsidR="00383A3A" w:rsidRPr="001C0EEC">
        <w:rPr>
          <w:rFonts w:cstheme="minorHAnsi"/>
          <w:sz w:val="24"/>
          <w:szCs w:val="24"/>
        </w:rPr>
        <w:t>Undisturbed</w:t>
      </w:r>
      <w:r w:rsidR="00ED1FBF" w:rsidRPr="001C0EEC">
        <w:rPr>
          <w:rFonts w:cstheme="minorHAnsi"/>
          <w:sz w:val="24"/>
          <w:szCs w:val="24"/>
        </w:rPr>
        <w:t xml:space="preserve"> and 10-year old exclosures in the Little Qualicum River Estuary</w:t>
      </w:r>
      <w:r w:rsidR="002E4C29">
        <w:rPr>
          <w:rFonts w:cstheme="minorHAnsi"/>
          <w:sz w:val="24"/>
          <w:szCs w:val="24"/>
        </w:rPr>
        <w:t xml:space="preserve">, while native species </w:t>
      </w:r>
      <w:r w:rsidR="002E4C29">
        <w:rPr>
          <w:rFonts w:cstheme="minorHAnsi"/>
          <w:i/>
          <w:iCs/>
          <w:sz w:val="24"/>
          <w:szCs w:val="24"/>
        </w:rPr>
        <w:t>C. lyngbyei</w:t>
      </w:r>
      <w:r w:rsidR="002E4C29">
        <w:rPr>
          <w:rFonts w:cstheme="minorHAnsi"/>
          <w:sz w:val="24"/>
          <w:szCs w:val="24"/>
        </w:rPr>
        <w:t xml:space="preserve"> was an indicator </w:t>
      </w:r>
      <w:r w:rsidR="002E4C29" w:rsidRPr="00E13A11">
        <w:rPr>
          <w:rFonts w:cstheme="minorHAnsi"/>
          <w:sz w:val="24"/>
          <w:szCs w:val="24"/>
        </w:rPr>
        <w:t xml:space="preserve">of Undisturbed surface seed banks. </w:t>
      </w:r>
    </w:p>
    <w:p w14:paraId="13B98635" w14:textId="2802F745" w:rsidR="006A7E5E" w:rsidRPr="001C0EEC" w:rsidRDefault="004C5824" w:rsidP="001E61C3">
      <w:pPr>
        <w:rPr>
          <w:rFonts w:cstheme="minorHAnsi"/>
          <w:sz w:val="24"/>
          <w:szCs w:val="24"/>
        </w:rPr>
      </w:pPr>
      <w:r w:rsidRPr="001C0EEC">
        <w:rPr>
          <w:rFonts w:cstheme="minorHAnsi"/>
          <w:sz w:val="24"/>
          <w:szCs w:val="24"/>
        </w:rPr>
        <w:tab/>
      </w:r>
      <w:del w:id="144" w:author="n" w:date="2023-03-10T12:26:00Z">
        <w:r w:rsidR="004D4636" w:rsidRPr="001C0EEC" w:rsidDel="00C1568B">
          <w:rPr>
            <w:sz w:val="24"/>
            <w:szCs w:val="24"/>
          </w:rPr>
          <w:delText xml:space="preserve">We expected to find greater similarity </w:delText>
        </w:r>
        <w:r w:rsidR="000A55A3" w:rsidRPr="001C0EEC" w:rsidDel="00C1568B">
          <w:rPr>
            <w:sz w:val="24"/>
            <w:szCs w:val="24"/>
          </w:rPr>
          <w:delText xml:space="preserve">of species compositional abundance </w:delText>
        </w:r>
        <w:r w:rsidR="004D4636" w:rsidRPr="001C0EEC" w:rsidDel="00C1568B">
          <w:rPr>
            <w:sz w:val="24"/>
            <w:szCs w:val="24"/>
          </w:rPr>
          <w:delText>between surface seed bank</w:delText>
        </w:r>
        <w:r w:rsidR="000A55A3" w:rsidRPr="001C0EEC" w:rsidDel="00C1568B">
          <w:rPr>
            <w:sz w:val="24"/>
            <w:szCs w:val="24"/>
          </w:rPr>
          <w:delText>s and above-ground vegetation in recently disturbed sites, and greater dissimilarity</w:delText>
        </w:r>
        <w:r w:rsidR="00E02BDE" w:rsidRPr="001C0EEC" w:rsidDel="00C1568B">
          <w:rPr>
            <w:sz w:val="24"/>
            <w:szCs w:val="24"/>
          </w:rPr>
          <w:delText xml:space="preserve"> </w:delText>
        </w:r>
        <w:r w:rsidR="00AC34BB" w:rsidDel="00C1568B">
          <w:rPr>
            <w:sz w:val="24"/>
            <w:szCs w:val="24"/>
          </w:rPr>
          <w:delText xml:space="preserve">between surface seed banks and above-ground vegetation </w:delText>
        </w:r>
        <w:r w:rsidR="00E02BDE" w:rsidRPr="001C0EEC" w:rsidDel="00C1568B">
          <w:rPr>
            <w:sz w:val="24"/>
            <w:szCs w:val="24"/>
          </w:rPr>
          <w:delText xml:space="preserve">at older recovery and undisturbed sites. </w:delText>
        </w:r>
      </w:del>
      <w:commentRangeStart w:id="145"/>
      <w:r w:rsidR="009F4793" w:rsidRPr="001C0EEC">
        <w:rPr>
          <w:sz w:val="24"/>
          <w:szCs w:val="24"/>
        </w:rPr>
        <w:t>We found surface</w:t>
      </w:r>
      <w:r w:rsidR="005C09F0" w:rsidRPr="001C0EEC">
        <w:rPr>
          <w:sz w:val="24"/>
          <w:szCs w:val="24"/>
        </w:rPr>
        <w:t xml:space="preserve"> seed banks in Grubbed sites </w:t>
      </w:r>
      <w:r w:rsidR="00C2459D" w:rsidRPr="001C0EEC">
        <w:rPr>
          <w:sz w:val="24"/>
          <w:szCs w:val="24"/>
        </w:rPr>
        <w:t xml:space="preserve">had comparable </w:t>
      </w:r>
      <w:r w:rsidR="00580DC8" w:rsidRPr="001C0EEC">
        <w:rPr>
          <w:sz w:val="24"/>
          <w:szCs w:val="24"/>
        </w:rPr>
        <w:t>richness</w:t>
      </w:r>
      <w:r w:rsidR="00C2459D" w:rsidRPr="001C0EEC">
        <w:rPr>
          <w:sz w:val="24"/>
          <w:szCs w:val="24"/>
        </w:rPr>
        <w:t xml:space="preserve"> to </w:t>
      </w:r>
      <w:r w:rsidR="00C960CC">
        <w:rPr>
          <w:sz w:val="24"/>
          <w:szCs w:val="24"/>
        </w:rPr>
        <w:t>U</w:t>
      </w:r>
      <w:r w:rsidR="00C2459D" w:rsidRPr="001C0EEC">
        <w:rPr>
          <w:sz w:val="24"/>
          <w:szCs w:val="24"/>
        </w:rPr>
        <w:t>ndisturbed sites</w:t>
      </w:r>
      <w:commentRangeEnd w:id="145"/>
      <w:r w:rsidR="00AF62B7">
        <w:rPr>
          <w:rStyle w:val="CommentReference"/>
        </w:rPr>
        <w:commentReference w:id="145"/>
      </w:r>
      <w:r w:rsidR="00C2459D" w:rsidRPr="001C0EEC">
        <w:rPr>
          <w:sz w:val="24"/>
          <w:szCs w:val="24"/>
        </w:rPr>
        <w:t xml:space="preserve">, </w:t>
      </w:r>
      <w:r w:rsidR="0040550E">
        <w:rPr>
          <w:sz w:val="24"/>
          <w:szCs w:val="24"/>
        </w:rPr>
        <w:t>however</w:t>
      </w:r>
      <w:r w:rsidR="00EB6829">
        <w:rPr>
          <w:sz w:val="24"/>
          <w:szCs w:val="24"/>
        </w:rPr>
        <w:t xml:space="preserve"> we found surface seed banks were </w:t>
      </w:r>
      <w:commentRangeStart w:id="146"/>
      <w:r w:rsidR="00EB6829">
        <w:rPr>
          <w:sz w:val="24"/>
          <w:szCs w:val="24"/>
        </w:rPr>
        <w:t xml:space="preserve">dissimilar </w:t>
      </w:r>
      <w:commentRangeEnd w:id="146"/>
      <w:r w:rsidR="00C1568B">
        <w:rPr>
          <w:rStyle w:val="CommentReference"/>
        </w:rPr>
        <w:commentReference w:id="146"/>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D04BBD" w:rsidRPr="001C0EEC">
        <w:rPr>
          <w:sz w:val="24"/>
          <w:szCs w:val="24"/>
        </w:rPr>
        <w:t xml:space="preserve">Figure </w:t>
      </w:r>
      <w:r w:rsidR="00D04BBD" w:rsidRPr="001C0EEC">
        <w:rPr>
          <w:noProof/>
          <w:sz w:val="24"/>
          <w:szCs w:val="24"/>
        </w:rPr>
        <w:t>4</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recovers as dominant vegetation, but </w:t>
      </w:r>
      <w:r w:rsidR="00D55862" w:rsidRPr="001C0EEC">
        <w:rPr>
          <w:sz w:val="24"/>
          <w:szCs w:val="24"/>
        </w:rPr>
        <w:t xml:space="preserve">abundance of its seed in the surface </w:t>
      </w:r>
      <w:r w:rsidRPr="001C0EEC">
        <w:rPr>
          <w:sz w:val="24"/>
          <w:szCs w:val="24"/>
        </w:rPr>
        <w:t xml:space="preserve">seed bank is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is </w:t>
      </w:r>
      <w:r w:rsidR="00283734" w:rsidRPr="001C0EEC">
        <w:rPr>
          <w:sz w:val="24"/>
          <w:szCs w:val="24"/>
        </w:rPr>
        <w:t xml:space="preserve">greater at 10-year old sites than in Undisturbed sites. </w:t>
      </w:r>
      <w:r w:rsidR="006A7E5E">
        <w:rPr>
          <w:sz w:val="24"/>
          <w:szCs w:val="24"/>
        </w:rPr>
        <w:t xml:space="preserve">We noted that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but was absent from </w:t>
      </w:r>
      <w:r w:rsidR="009D2ED6">
        <w:rPr>
          <w:rFonts w:cstheme="minorHAnsi"/>
          <w:sz w:val="24"/>
          <w:szCs w:val="24"/>
        </w:rPr>
        <w:t xml:space="preserve">the vegetation and surface seed bank in </w:t>
      </w:r>
      <w:r w:rsidR="00533878" w:rsidRPr="001C0EEC">
        <w:rPr>
          <w:rFonts w:cstheme="minorHAnsi"/>
          <w:sz w:val="24"/>
          <w:szCs w:val="24"/>
        </w:rPr>
        <w:t xml:space="preserve">10-year old </w:t>
      </w:r>
      <w:commentRangeStart w:id="147"/>
      <w:r w:rsidR="00533878" w:rsidRPr="001C0EEC">
        <w:rPr>
          <w:rFonts w:cstheme="minorHAnsi"/>
          <w:sz w:val="24"/>
          <w:szCs w:val="24"/>
        </w:rPr>
        <w:t>exclosures</w:t>
      </w:r>
      <w:commentRangeEnd w:id="147"/>
      <w:r w:rsidR="00C1568B">
        <w:rPr>
          <w:rStyle w:val="CommentReference"/>
        </w:rPr>
        <w:commentReference w:id="147"/>
      </w:r>
      <w:r w:rsidR="009D2ED6">
        <w:rPr>
          <w:rFonts w:cstheme="minorHAnsi"/>
          <w:sz w:val="24"/>
          <w:szCs w:val="24"/>
        </w:rPr>
        <w:t xml:space="preserve">. </w:t>
      </w:r>
    </w:p>
    <w:p w14:paraId="0691D698" w14:textId="77777777" w:rsidR="000F71C5" w:rsidRDefault="000F71C5">
      <w:pPr>
        <w:rPr>
          <w:rFonts w:cstheme="minorHAnsi"/>
          <w:i/>
          <w:iCs/>
          <w:color w:val="44546A" w:themeColor="text2"/>
          <w:sz w:val="24"/>
          <w:szCs w:val="24"/>
        </w:rPr>
      </w:pPr>
      <w:bookmarkStart w:id="148" w:name="_Ref127953140"/>
      <w:r>
        <w:rPr>
          <w:rFonts w:cstheme="minorHAnsi"/>
          <w:sz w:val="24"/>
          <w:szCs w:val="24"/>
        </w:rPr>
        <w:br w:type="page"/>
      </w:r>
    </w:p>
    <w:p w14:paraId="31BD5E9D" w14:textId="7C9E3DAF" w:rsidR="000E6572" w:rsidRPr="001C0EEC" w:rsidRDefault="000E6572" w:rsidP="001C0EEC">
      <w:pPr>
        <w:pStyle w:val="Caption"/>
        <w:keepNext/>
        <w:rPr>
          <w:rFonts w:cstheme="minorHAnsi"/>
          <w:sz w:val="24"/>
          <w:szCs w:val="24"/>
        </w:rPr>
      </w:pPr>
      <w:r w:rsidRPr="001C0EEC">
        <w:rPr>
          <w:rFonts w:cstheme="minorHAnsi"/>
          <w:sz w:val="24"/>
          <w:szCs w:val="24"/>
        </w:rPr>
        <w:lastRenderedPageBreak/>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E92E67">
        <w:rPr>
          <w:rFonts w:cstheme="minorHAnsi"/>
          <w:noProof/>
          <w:sz w:val="24"/>
          <w:szCs w:val="24"/>
        </w:rPr>
        <w:t>2</w:t>
      </w:r>
      <w:r w:rsidRPr="001C0EEC">
        <w:rPr>
          <w:rFonts w:cstheme="minorHAnsi"/>
          <w:sz w:val="24"/>
          <w:szCs w:val="24"/>
        </w:rPr>
        <w:fldChar w:fldCharType="end"/>
      </w:r>
      <w:bookmarkEnd w:id="148"/>
      <w:r w:rsidRPr="001C0EEC">
        <w:rPr>
          <w:rFonts w:cstheme="minorHAnsi"/>
          <w:sz w:val="24"/>
          <w:szCs w:val="24"/>
        </w:rPr>
        <w:t>. Indicator species analysis identifies which species significantly characterize the above-ground vegetation (left panel) and surface seed bank (right panel) for each disturbance condition, or combination of “recently disturbed” (1-year old exclosures and Grubbed sites) and “recovered” (10-year old exclosures and Undisturbed sites) disturbance conditions. Non-native species are indicated by</w:t>
      </w:r>
      <w:r w:rsidR="00183D75" w:rsidRPr="001C0EEC">
        <w:rPr>
          <w:rFonts w:cstheme="minorHAnsi"/>
          <w:sz w:val="24"/>
          <w:szCs w:val="24"/>
        </w:rPr>
        <w:t xml:space="preserve"> asterisk</w:t>
      </w:r>
      <w:r w:rsidRPr="001C0EEC">
        <w:rPr>
          <w:rFonts w:cstheme="minorHAnsi"/>
          <w:sz w:val="24"/>
          <w:szCs w:val="24"/>
        </w:rPr>
        <w:t xml:space="preserve"> (*); tall perennial graminoids indicated by</w:t>
      </w:r>
      <w:r w:rsidR="00183D75" w:rsidRPr="001C0EEC">
        <w:rPr>
          <w:rFonts w:cstheme="minorHAnsi"/>
          <w:sz w:val="24"/>
          <w:szCs w:val="24"/>
        </w:rPr>
        <w:t xml:space="preserve"> plus sign</w:t>
      </w:r>
      <w:r w:rsidRPr="001C0EEC">
        <w:rPr>
          <w:rFonts w:cstheme="minorHAnsi"/>
          <w:sz w:val="24"/>
          <w:szCs w:val="24"/>
        </w:rPr>
        <w:t xml:space="preserve"> (</w:t>
      </w:r>
      <w:r w:rsidRPr="001C0EEC">
        <w:rPr>
          <w:rFonts w:cstheme="minorHAnsi"/>
          <w:sz w:val="24"/>
          <w:szCs w:val="24"/>
          <w:vertAlign w:val="superscript"/>
        </w:rPr>
        <w:t>+</w:t>
      </w:r>
      <w:r w:rsidRPr="001C0EEC">
        <w:rPr>
          <w:rFonts w:cstheme="minorHAnsi"/>
          <w:sz w:val="24"/>
          <w:szCs w:val="24"/>
        </w:rPr>
        <w:t>).</w:t>
      </w:r>
    </w:p>
    <w:tbl>
      <w:tblPr>
        <w:tblW w:w="9541" w:type="dxa"/>
        <w:tblLook w:val="04A0" w:firstRow="1" w:lastRow="0" w:firstColumn="1" w:lastColumn="0" w:noHBand="0" w:noVBand="1"/>
      </w:tblPr>
      <w:tblGrid>
        <w:gridCol w:w="1533"/>
        <w:gridCol w:w="2295"/>
        <w:gridCol w:w="872"/>
        <w:gridCol w:w="340"/>
        <w:gridCol w:w="1433"/>
        <w:gridCol w:w="2174"/>
        <w:gridCol w:w="894"/>
      </w:tblGrid>
      <w:tr w:rsidR="00F46F2F" w:rsidRPr="007C04F1" w14:paraId="32D1C7DC" w14:textId="77777777" w:rsidTr="001C0EEC">
        <w:trPr>
          <w:trHeight w:val="370"/>
        </w:trPr>
        <w:tc>
          <w:tcPr>
            <w:tcW w:w="4700" w:type="dxa"/>
            <w:gridSpan w:val="3"/>
            <w:tcBorders>
              <w:top w:val="nil"/>
              <w:left w:val="nil"/>
              <w:bottom w:val="nil"/>
              <w:right w:val="nil"/>
            </w:tcBorders>
            <w:shd w:val="clear" w:color="auto" w:fill="auto"/>
            <w:noWrap/>
            <w:vAlign w:val="bottom"/>
            <w:hideMark/>
          </w:tcPr>
          <w:p w14:paraId="737D9E27"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Above Ground Vegetation</w:t>
            </w:r>
          </w:p>
        </w:tc>
        <w:tc>
          <w:tcPr>
            <w:tcW w:w="340" w:type="dxa"/>
            <w:tcBorders>
              <w:top w:val="nil"/>
              <w:left w:val="nil"/>
              <w:bottom w:val="nil"/>
              <w:right w:val="nil"/>
            </w:tcBorders>
            <w:shd w:val="clear" w:color="auto" w:fill="auto"/>
            <w:noWrap/>
            <w:vAlign w:val="bottom"/>
            <w:hideMark/>
          </w:tcPr>
          <w:p w14:paraId="352945A4" w14:textId="77777777" w:rsidR="00F46F2F" w:rsidRPr="001C0EEC" w:rsidRDefault="00F46F2F" w:rsidP="00F46F2F">
            <w:pPr>
              <w:spacing w:after="0" w:line="240" w:lineRule="auto"/>
              <w:jc w:val="center"/>
              <w:rPr>
                <w:rFonts w:eastAsia="Times New Roman" w:cstheme="minorHAnsi"/>
                <w:color w:val="000000"/>
                <w:sz w:val="24"/>
                <w:szCs w:val="24"/>
              </w:rPr>
            </w:pPr>
          </w:p>
        </w:tc>
        <w:tc>
          <w:tcPr>
            <w:tcW w:w="4501" w:type="dxa"/>
            <w:gridSpan w:val="3"/>
            <w:tcBorders>
              <w:top w:val="nil"/>
              <w:left w:val="nil"/>
              <w:bottom w:val="nil"/>
              <w:right w:val="nil"/>
            </w:tcBorders>
            <w:shd w:val="clear" w:color="auto" w:fill="auto"/>
            <w:noWrap/>
            <w:vAlign w:val="bottom"/>
            <w:hideMark/>
          </w:tcPr>
          <w:p w14:paraId="0B6167A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Below Ground Seed Bank</w:t>
            </w:r>
          </w:p>
        </w:tc>
      </w:tr>
      <w:tr w:rsidR="00F46F2F" w:rsidRPr="007C04F1" w14:paraId="1C9EC666" w14:textId="77777777" w:rsidTr="001C0EEC">
        <w:trPr>
          <w:trHeight w:val="300"/>
        </w:trPr>
        <w:tc>
          <w:tcPr>
            <w:tcW w:w="1533" w:type="dxa"/>
            <w:tcBorders>
              <w:top w:val="nil"/>
              <w:left w:val="nil"/>
              <w:bottom w:val="single" w:sz="8" w:space="0" w:color="auto"/>
              <w:right w:val="nil"/>
            </w:tcBorders>
            <w:shd w:val="clear" w:color="auto" w:fill="auto"/>
            <w:vAlign w:val="center"/>
            <w:hideMark/>
          </w:tcPr>
          <w:p w14:paraId="34ED0F20"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w:t>
            </w:r>
          </w:p>
        </w:tc>
        <w:tc>
          <w:tcPr>
            <w:tcW w:w="2295" w:type="dxa"/>
            <w:tcBorders>
              <w:top w:val="nil"/>
              <w:left w:val="nil"/>
              <w:bottom w:val="single" w:sz="8" w:space="0" w:color="auto"/>
              <w:right w:val="nil"/>
            </w:tcBorders>
            <w:shd w:val="clear" w:color="auto" w:fill="auto"/>
            <w:noWrap/>
            <w:vAlign w:val="center"/>
            <w:hideMark/>
          </w:tcPr>
          <w:p w14:paraId="056A0E0E"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Species</w:t>
            </w:r>
          </w:p>
        </w:tc>
        <w:tc>
          <w:tcPr>
            <w:tcW w:w="872" w:type="dxa"/>
            <w:tcBorders>
              <w:top w:val="nil"/>
              <w:left w:val="nil"/>
              <w:bottom w:val="single" w:sz="8" w:space="0" w:color="auto"/>
              <w:right w:val="nil"/>
            </w:tcBorders>
            <w:shd w:val="clear" w:color="auto" w:fill="auto"/>
            <w:noWrap/>
            <w:vAlign w:val="center"/>
            <w:hideMark/>
          </w:tcPr>
          <w:p w14:paraId="50A9D0E1"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p-value</w:t>
            </w:r>
          </w:p>
        </w:tc>
        <w:tc>
          <w:tcPr>
            <w:tcW w:w="340" w:type="dxa"/>
            <w:tcBorders>
              <w:top w:val="nil"/>
              <w:left w:val="nil"/>
              <w:bottom w:val="nil"/>
              <w:right w:val="nil"/>
            </w:tcBorders>
            <w:shd w:val="clear" w:color="auto" w:fill="auto"/>
            <w:noWrap/>
            <w:vAlign w:val="bottom"/>
            <w:hideMark/>
          </w:tcPr>
          <w:p w14:paraId="1DBF1E82" w14:textId="77777777" w:rsidR="00F46F2F" w:rsidRPr="001C0EEC" w:rsidRDefault="00F46F2F" w:rsidP="00F46F2F">
            <w:pPr>
              <w:spacing w:after="0" w:line="240" w:lineRule="auto"/>
              <w:jc w:val="center"/>
              <w:rPr>
                <w:rFonts w:eastAsia="Times New Roman" w:cstheme="minorHAnsi"/>
                <w:b/>
                <w:bCs/>
                <w:color w:val="000000"/>
                <w:sz w:val="24"/>
                <w:szCs w:val="24"/>
              </w:rPr>
            </w:pPr>
          </w:p>
        </w:tc>
        <w:tc>
          <w:tcPr>
            <w:tcW w:w="1433" w:type="dxa"/>
            <w:tcBorders>
              <w:top w:val="nil"/>
              <w:left w:val="nil"/>
              <w:bottom w:val="single" w:sz="8" w:space="0" w:color="auto"/>
              <w:right w:val="nil"/>
            </w:tcBorders>
            <w:shd w:val="clear" w:color="auto" w:fill="auto"/>
            <w:vAlign w:val="center"/>
            <w:hideMark/>
          </w:tcPr>
          <w:p w14:paraId="480221BD"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w:t>
            </w:r>
          </w:p>
        </w:tc>
        <w:tc>
          <w:tcPr>
            <w:tcW w:w="2174" w:type="dxa"/>
            <w:tcBorders>
              <w:top w:val="nil"/>
              <w:left w:val="nil"/>
              <w:bottom w:val="single" w:sz="8" w:space="0" w:color="auto"/>
              <w:right w:val="nil"/>
            </w:tcBorders>
            <w:shd w:val="clear" w:color="auto" w:fill="auto"/>
            <w:noWrap/>
            <w:vAlign w:val="center"/>
            <w:hideMark/>
          </w:tcPr>
          <w:p w14:paraId="14D53890"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Species</w:t>
            </w:r>
          </w:p>
        </w:tc>
        <w:tc>
          <w:tcPr>
            <w:tcW w:w="894" w:type="dxa"/>
            <w:tcBorders>
              <w:top w:val="nil"/>
              <w:left w:val="nil"/>
              <w:bottom w:val="single" w:sz="8" w:space="0" w:color="auto"/>
              <w:right w:val="nil"/>
            </w:tcBorders>
            <w:shd w:val="clear" w:color="auto" w:fill="auto"/>
            <w:noWrap/>
            <w:vAlign w:val="center"/>
            <w:hideMark/>
          </w:tcPr>
          <w:p w14:paraId="52E7AB2D"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p-value</w:t>
            </w:r>
          </w:p>
        </w:tc>
      </w:tr>
      <w:tr w:rsidR="00F46F2F" w:rsidRPr="007C04F1" w14:paraId="29C6B2A6"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122E03DC"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2295" w:type="dxa"/>
            <w:tcBorders>
              <w:top w:val="nil"/>
              <w:left w:val="nil"/>
              <w:bottom w:val="single" w:sz="4" w:space="0" w:color="auto"/>
              <w:right w:val="nil"/>
            </w:tcBorders>
            <w:shd w:val="clear" w:color="auto" w:fill="auto"/>
            <w:noWrap/>
            <w:vAlign w:val="bottom"/>
            <w:hideMark/>
          </w:tcPr>
          <w:p w14:paraId="0A56C95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Eleocharis parvula</w:t>
            </w:r>
          </w:p>
        </w:tc>
        <w:tc>
          <w:tcPr>
            <w:tcW w:w="872" w:type="dxa"/>
            <w:tcBorders>
              <w:top w:val="nil"/>
              <w:left w:val="nil"/>
              <w:bottom w:val="single" w:sz="4" w:space="0" w:color="auto"/>
              <w:right w:val="nil"/>
            </w:tcBorders>
            <w:shd w:val="clear" w:color="auto" w:fill="auto"/>
            <w:noWrap/>
            <w:vAlign w:val="bottom"/>
            <w:hideMark/>
          </w:tcPr>
          <w:p w14:paraId="3E77E8B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1926F4CB"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nil"/>
              <w:left w:val="nil"/>
              <w:bottom w:val="single" w:sz="8" w:space="0" w:color="000000"/>
              <w:right w:val="nil"/>
            </w:tcBorders>
            <w:shd w:val="clear" w:color="auto" w:fill="auto"/>
            <w:vAlign w:val="center"/>
            <w:hideMark/>
          </w:tcPr>
          <w:p w14:paraId="0689DA7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2174" w:type="dxa"/>
            <w:vMerge w:val="restart"/>
            <w:tcBorders>
              <w:top w:val="nil"/>
              <w:left w:val="nil"/>
              <w:bottom w:val="single" w:sz="8" w:space="0" w:color="000000"/>
              <w:right w:val="nil"/>
            </w:tcBorders>
            <w:shd w:val="clear" w:color="auto" w:fill="auto"/>
            <w:noWrap/>
            <w:vAlign w:val="center"/>
            <w:hideMark/>
          </w:tcPr>
          <w:p w14:paraId="718E4B49" w14:textId="77777777" w:rsidR="00F46F2F" w:rsidRPr="001C0EEC" w:rsidRDefault="00F46F2F" w:rsidP="001C0EEC">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Salicornia depressa</w:t>
            </w:r>
          </w:p>
        </w:tc>
        <w:tc>
          <w:tcPr>
            <w:tcW w:w="894" w:type="dxa"/>
            <w:vMerge w:val="restart"/>
            <w:tcBorders>
              <w:top w:val="nil"/>
              <w:left w:val="nil"/>
              <w:bottom w:val="single" w:sz="8" w:space="0" w:color="000000"/>
              <w:right w:val="nil"/>
            </w:tcBorders>
            <w:shd w:val="clear" w:color="auto" w:fill="auto"/>
            <w:noWrap/>
            <w:vAlign w:val="center"/>
            <w:hideMark/>
          </w:tcPr>
          <w:p w14:paraId="7AEB23BB"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0.01</w:t>
            </w:r>
          </w:p>
        </w:tc>
      </w:tr>
      <w:tr w:rsidR="00F46F2F" w:rsidRPr="007C04F1" w14:paraId="5A0A40A9" w14:textId="77777777" w:rsidTr="001C0EEC">
        <w:trPr>
          <w:trHeight w:val="300"/>
        </w:trPr>
        <w:tc>
          <w:tcPr>
            <w:tcW w:w="1533" w:type="dxa"/>
            <w:vMerge/>
            <w:tcBorders>
              <w:top w:val="nil"/>
              <w:left w:val="nil"/>
              <w:bottom w:val="single" w:sz="8" w:space="0" w:color="000000"/>
              <w:right w:val="nil"/>
            </w:tcBorders>
            <w:vAlign w:val="center"/>
            <w:hideMark/>
          </w:tcPr>
          <w:p w14:paraId="46C04B91"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5A1FDB88"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Cotula coronopifolia*</w:t>
            </w:r>
          </w:p>
        </w:tc>
        <w:tc>
          <w:tcPr>
            <w:tcW w:w="872" w:type="dxa"/>
            <w:tcBorders>
              <w:top w:val="nil"/>
              <w:left w:val="nil"/>
              <w:bottom w:val="single" w:sz="8" w:space="0" w:color="auto"/>
              <w:right w:val="nil"/>
            </w:tcBorders>
            <w:shd w:val="clear" w:color="auto" w:fill="auto"/>
            <w:noWrap/>
            <w:vAlign w:val="bottom"/>
            <w:hideMark/>
          </w:tcPr>
          <w:p w14:paraId="1335D2C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c>
          <w:tcPr>
            <w:tcW w:w="340" w:type="dxa"/>
            <w:tcBorders>
              <w:top w:val="nil"/>
              <w:left w:val="nil"/>
              <w:bottom w:val="nil"/>
              <w:right w:val="nil"/>
            </w:tcBorders>
            <w:shd w:val="clear" w:color="000000" w:fill="E7E6E6"/>
            <w:noWrap/>
            <w:vAlign w:val="bottom"/>
            <w:hideMark/>
          </w:tcPr>
          <w:p w14:paraId="12E455D2"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nil"/>
              <w:left w:val="nil"/>
              <w:bottom w:val="single" w:sz="8" w:space="0" w:color="000000"/>
              <w:right w:val="nil"/>
            </w:tcBorders>
            <w:vAlign w:val="center"/>
            <w:hideMark/>
          </w:tcPr>
          <w:p w14:paraId="5CBD02DF"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vMerge/>
            <w:tcBorders>
              <w:top w:val="nil"/>
              <w:left w:val="nil"/>
              <w:bottom w:val="single" w:sz="8" w:space="0" w:color="000000"/>
              <w:right w:val="nil"/>
            </w:tcBorders>
            <w:vAlign w:val="center"/>
            <w:hideMark/>
          </w:tcPr>
          <w:p w14:paraId="5A241DF2" w14:textId="77777777" w:rsidR="00F46F2F" w:rsidRPr="001C0EEC" w:rsidRDefault="00F46F2F" w:rsidP="00F46F2F">
            <w:pPr>
              <w:spacing w:after="0" w:line="240" w:lineRule="auto"/>
              <w:rPr>
                <w:rFonts w:eastAsia="Times New Roman" w:cstheme="minorHAnsi"/>
                <w:i/>
                <w:iCs/>
                <w:color w:val="000000"/>
                <w:sz w:val="24"/>
                <w:szCs w:val="24"/>
              </w:rPr>
            </w:pPr>
          </w:p>
        </w:tc>
        <w:tc>
          <w:tcPr>
            <w:tcW w:w="894" w:type="dxa"/>
            <w:vMerge/>
            <w:tcBorders>
              <w:top w:val="nil"/>
              <w:left w:val="nil"/>
              <w:bottom w:val="single" w:sz="8" w:space="0" w:color="000000"/>
              <w:right w:val="nil"/>
            </w:tcBorders>
            <w:vAlign w:val="center"/>
            <w:hideMark/>
          </w:tcPr>
          <w:p w14:paraId="369DAD33" w14:textId="77777777" w:rsidR="00F46F2F" w:rsidRPr="001C0EEC" w:rsidRDefault="00F46F2F" w:rsidP="00F46F2F">
            <w:pPr>
              <w:spacing w:after="0" w:line="240" w:lineRule="auto"/>
              <w:rPr>
                <w:rFonts w:eastAsia="Times New Roman" w:cstheme="minorHAnsi"/>
                <w:color w:val="000000"/>
                <w:sz w:val="24"/>
                <w:szCs w:val="24"/>
              </w:rPr>
            </w:pPr>
          </w:p>
        </w:tc>
      </w:tr>
      <w:tr w:rsidR="00F46F2F" w:rsidRPr="007C04F1" w14:paraId="33FD09E0"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565F8A01" w14:textId="77777777" w:rsidR="00F46F2F" w:rsidRPr="001C0EEC" w:rsidRDefault="00F46F2F" w:rsidP="00F46F2F">
            <w:pPr>
              <w:spacing w:after="0" w:line="240" w:lineRule="auto"/>
              <w:jc w:val="center"/>
              <w:rPr>
                <w:rFonts w:eastAsia="Times New Roman" w:cstheme="minorHAnsi"/>
                <w:color w:val="000000"/>
                <w:sz w:val="24"/>
                <w:szCs w:val="24"/>
              </w:rPr>
            </w:pPr>
            <w:commentRangeStart w:id="149"/>
            <w:r w:rsidRPr="001C0EEC">
              <w:rPr>
                <w:rFonts w:eastAsia="Times New Roman" w:cstheme="minorHAnsi"/>
                <w:color w:val="000000"/>
                <w:sz w:val="24"/>
                <w:szCs w:val="24"/>
              </w:rPr>
              <w:t xml:space="preserve">Grubbed </w:t>
            </w:r>
            <w:commentRangeEnd w:id="149"/>
            <w:r w:rsidR="00AF62B7">
              <w:rPr>
                <w:rStyle w:val="CommentReference"/>
              </w:rPr>
              <w:commentReference w:id="149"/>
            </w:r>
            <w:r w:rsidRPr="001C0EEC">
              <w:rPr>
                <w:rFonts w:eastAsia="Times New Roman" w:cstheme="minorHAnsi"/>
                <w:color w:val="000000"/>
                <w:sz w:val="24"/>
                <w:szCs w:val="24"/>
              </w:rPr>
              <w:t>+ 1-year old exclosures</w:t>
            </w:r>
          </w:p>
        </w:tc>
        <w:tc>
          <w:tcPr>
            <w:tcW w:w="2295" w:type="dxa"/>
            <w:tcBorders>
              <w:top w:val="nil"/>
              <w:left w:val="nil"/>
              <w:bottom w:val="single" w:sz="4" w:space="0" w:color="auto"/>
              <w:right w:val="nil"/>
            </w:tcBorders>
            <w:shd w:val="clear" w:color="auto" w:fill="auto"/>
            <w:noWrap/>
            <w:vAlign w:val="bottom"/>
            <w:hideMark/>
          </w:tcPr>
          <w:p w14:paraId="2A3E36C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Spergularia canadensis</w:t>
            </w:r>
          </w:p>
        </w:tc>
        <w:tc>
          <w:tcPr>
            <w:tcW w:w="872" w:type="dxa"/>
            <w:tcBorders>
              <w:top w:val="nil"/>
              <w:left w:val="nil"/>
              <w:bottom w:val="single" w:sz="4" w:space="0" w:color="auto"/>
              <w:right w:val="nil"/>
            </w:tcBorders>
            <w:shd w:val="clear" w:color="auto" w:fill="auto"/>
            <w:noWrap/>
            <w:vAlign w:val="bottom"/>
            <w:hideMark/>
          </w:tcPr>
          <w:p w14:paraId="2FC97300"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5E4D8BA2"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nil"/>
              <w:left w:val="nil"/>
              <w:bottom w:val="single" w:sz="8" w:space="0" w:color="000000"/>
              <w:right w:val="nil"/>
            </w:tcBorders>
            <w:shd w:val="clear" w:color="auto" w:fill="auto"/>
            <w:vAlign w:val="center"/>
            <w:hideMark/>
          </w:tcPr>
          <w:p w14:paraId="5FF2AE60"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 + 1-year old exclosures</w:t>
            </w:r>
          </w:p>
        </w:tc>
        <w:tc>
          <w:tcPr>
            <w:tcW w:w="2174" w:type="dxa"/>
            <w:tcBorders>
              <w:top w:val="single" w:sz="4" w:space="0" w:color="auto"/>
              <w:left w:val="nil"/>
              <w:bottom w:val="single" w:sz="4" w:space="0" w:color="auto"/>
              <w:right w:val="nil"/>
            </w:tcBorders>
            <w:shd w:val="clear" w:color="auto" w:fill="auto"/>
            <w:noWrap/>
            <w:vAlign w:val="bottom"/>
            <w:hideMark/>
          </w:tcPr>
          <w:p w14:paraId="7C18819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Eleocharis parvula</w:t>
            </w:r>
          </w:p>
        </w:tc>
        <w:tc>
          <w:tcPr>
            <w:tcW w:w="894" w:type="dxa"/>
            <w:tcBorders>
              <w:top w:val="single" w:sz="4" w:space="0" w:color="auto"/>
              <w:left w:val="nil"/>
              <w:bottom w:val="single" w:sz="4" w:space="0" w:color="auto"/>
              <w:right w:val="nil"/>
            </w:tcBorders>
            <w:shd w:val="clear" w:color="auto" w:fill="auto"/>
            <w:noWrap/>
            <w:vAlign w:val="bottom"/>
            <w:hideMark/>
          </w:tcPr>
          <w:p w14:paraId="5331AE6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r>
      <w:tr w:rsidR="00F46F2F" w:rsidRPr="007C04F1" w14:paraId="79C9731D" w14:textId="77777777" w:rsidTr="001C0EEC">
        <w:trPr>
          <w:trHeight w:val="630"/>
        </w:trPr>
        <w:tc>
          <w:tcPr>
            <w:tcW w:w="1533" w:type="dxa"/>
            <w:vMerge/>
            <w:tcBorders>
              <w:top w:val="nil"/>
              <w:left w:val="nil"/>
              <w:bottom w:val="single" w:sz="8" w:space="0" w:color="000000"/>
              <w:right w:val="nil"/>
            </w:tcBorders>
            <w:vAlign w:val="center"/>
            <w:hideMark/>
          </w:tcPr>
          <w:p w14:paraId="0D70A966"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361F6B6C"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Glaux maritima</w:t>
            </w:r>
          </w:p>
        </w:tc>
        <w:tc>
          <w:tcPr>
            <w:tcW w:w="872" w:type="dxa"/>
            <w:tcBorders>
              <w:top w:val="nil"/>
              <w:left w:val="nil"/>
              <w:bottom w:val="single" w:sz="8" w:space="0" w:color="auto"/>
              <w:right w:val="nil"/>
            </w:tcBorders>
            <w:shd w:val="clear" w:color="auto" w:fill="auto"/>
            <w:noWrap/>
            <w:vAlign w:val="bottom"/>
            <w:hideMark/>
          </w:tcPr>
          <w:p w14:paraId="6E68DF0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c>
          <w:tcPr>
            <w:tcW w:w="340" w:type="dxa"/>
            <w:tcBorders>
              <w:top w:val="nil"/>
              <w:left w:val="nil"/>
              <w:bottom w:val="nil"/>
              <w:right w:val="nil"/>
            </w:tcBorders>
            <w:shd w:val="clear" w:color="000000" w:fill="E7E6E6"/>
            <w:noWrap/>
            <w:vAlign w:val="bottom"/>
            <w:hideMark/>
          </w:tcPr>
          <w:p w14:paraId="48402239"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nil"/>
              <w:left w:val="nil"/>
              <w:bottom w:val="single" w:sz="8" w:space="0" w:color="000000"/>
              <w:right w:val="nil"/>
            </w:tcBorders>
            <w:vAlign w:val="center"/>
            <w:hideMark/>
          </w:tcPr>
          <w:p w14:paraId="5F6DBE18"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1022934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Spergularia canadensis</w:t>
            </w:r>
          </w:p>
        </w:tc>
        <w:tc>
          <w:tcPr>
            <w:tcW w:w="894" w:type="dxa"/>
            <w:tcBorders>
              <w:top w:val="nil"/>
              <w:left w:val="nil"/>
              <w:bottom w:val="single" w:sz="8" w:space="0" w:color="auto"/>
              <w:right w:val="nil"/>
            </w:tcBorders>
            <w:shd w:val="clear" w:color="auto" w:fill="auto"/>
            <w:noWrap/>
            <w:vAlign w:val="bottom"/>
            <w:hideMark/>
          </w:tcPr>
          <w:p w14:paraId="197A097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r>
      <w:tr w:rsidR="00F46F2F" w:rsidRPr="007C04F1" w14:paraId="26CE59D6"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405226C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w:t>
            </w:r>
          </w:p>
        </w:tc>
        <w:tc>
          <w:tcPr>
            <w:tcW w:w="2295" w:type="dxa"/>
            <w:vMerge w:val="restart"/>
            <w:tcBorders>
              <w:top w:val="nil"/>
              <w:left w:val="nil"/>
              <w:bottom w:val="single" w:sz="8" w:space="0" w:color="000000"/>
              <w:right w:val="nil"/>
            </w:tcBorders>
            <w:shd w:val="clear" w:color="auto" w:fill="auto"/>
            <w:noWrap/>
            <w:vAlign w:val="center"/>
            <w:hideMark/>
          </w:tcPr>
          <w:p w14:paraId="2AA69B40" w14:textId="7435EBC4" w:rsidR="00F46F2F" w:rsidRPr="001C0EEC" w:rsidRDefault="00F46F2F" w:rsidP="001C0EEC">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Agrostis stolonifera*</w:t>
            </w:r>
            <w:r w:rsidR="00183D75" w:rsidRPr="001C0EEC">
              <w:rPr>
                <w:rFonts w:eastAsia="Times New Roman" w:cstheme="minorHAnsi"/>
                <w:i/>
                <w:iCs/>
                <w:color w:val="000000"/>
                <w:sz w:val="24"/>
                <w:szCs w:val="24"/>
                <w:vertAlign w:val="superscript"/>
              </w:rPr>
              <w:t>+</w:t>
            </w:r>
          </w:p>
        </w:tc>
        <w:tc>
          <w:tcPr>
            <w:tcW w:w="872" w:type="dxa"/>
            <w:vMerge w:val="restart"/>
            <w:tcBorders>
              <w:top w:val="nil"/>
              <w:left w:val="nil"/>
              <w:bottom w:val="single" w:sz="8" w:space="0" w:color="000000"/>
              <w:right w:val="nil"/>
            </w:tcBorders>
            <w:shd w:val="clear" w:color="auto" w:fill="auto"/>
            <w:noWrap/>
            <w:vAlign w:val="center"/>
            <w:hideMark/>
          </w:tcPr>
          <w:p w14:paraId="549EC2DC"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69A65F3D"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single" w:sz="4" w:space="0" w:color="auto"/>
              <w:left w:val="nil"/>
              <w:bottom w:val="single" w:sz="8" w:space="0" w:color="000000"/>
              <w:right w:val="nil"/>
            </w:tcBorders>
            <w:shd w:val="clear" w:color="auto" w:fill="auto"/>
            <w:vAlign w:val="center"/>
            <w:hideMark/>
          </w:tcPr>
          <w:p w14:paraId="2EA0A7E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w:t>
            </w:r>
          </w:p>
        </w:tc>
        <w:tc>
          <w:tcPr>
            <w:tcW w:w="2174" w:type="dxa"/>
            <w:tcBorders>
              <w:top w:val="single" w:sz="4" w:space="0" w:color="auto"/>
              <w:left w:val="nil"/>
              <w:bottom w:val="single" w:sz="4" w:space="0" w:color="auto"/>
              <w:right w:val="nil"/>
            </w:tcBorders>
            <w:shd w:val="clear" w:color="auto" w:fill="auto"/>
            <w:noWrap/>
            <w:vAlign w:val="bottom"/>
            <w:hideMark/>
          </w:tcPr>
          <w:p w14:paraId="64558B8D" w14:textId="64DB4567"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balticus</w:t>
            </w:r>
            <w:r w:rsidR="00B64AE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4" w:space="0" w:color="auto"/>
              <w:right w:val="nil"/>
            </w:tcBorders>
            <w:shd w:val="clear" w:color="auto" w:fill="auto"/>
            <w:noWrap/>
            <w:vAlign w:val="bottom"/>
            <w:hideMark/>
          </w:tcPr>
          <w:p w14:paraId="40D7832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r>
      <w:tr w:rsidR="00F46F2F" w:rsidRPr="007C04F1" w14:paraId="1564F3E3" w14:textId="77777777" w:rsidTr="001C0EEC">
        <w:trPr>
          <w:trHeight w:val="300"/>
        </w:trPr>
        <w:tc>
          <w:tcPr>
            <w:tcW w:w="1533" w:type="dxa"/>
            <w:vMerge/>
            <w:tcBorders>
              <w:top w:val="nil"/>
              <w:left w:val="nil"/>
              <w:bottom w:val="single" w:sz="8" w:space="0" w:color="000000"/>
              <w:right w:val="nil"/>
            </w:tcBorders>
            <w:vAlign w:val="center"/>
            <w:hideMark/>
          </w:tcPr>
          <w:p w14:paraId="55594035"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vMerge/>
            <w:tcBorders>
              <w:top w:val="nil"/>
              <w:left w:val="nil"/>
              <w:bottom w:val="single" w:sz="8" w:space="0" w:color="000000"/>
              <w:right w:val="nil"/>
            </w:tcBorders>
            <w:vAlign w:val="center"/>
            <w:hideMark/>
          </w:tcPr>
          <w:p w14:paraId="5C010672" w14:textId="77777777" w:rsidR="00F46F2F" w:rsidRPr="001C0EEC" w:rsidRDefault="00F46F2F" w:rsidP="00F46F2F">
            <w:pPr>
              <w:spacing w:after="0" w:line="240" w:lineRule="auto"/>
              <w:rPr>
                <w:rFonts w:eastAsia="Times New Roman" w:cstheme="minorHAnsi"/>
                <w:i/>
                <w:iCs/>
                <w:color w:val="000000"/>
                <w:sz w:val="24"/>
                <w:szCs w:val="24"/>
              </w:rPr>
            </w:pPr>
          </w:p>
        </w:tc>
        <w:tc>
          <w:tcPr>
            <w:tcW w:w="872" w:type="dxa"/>
            <w:vMerge/>
            <w:tcBorders>
              <w:top w:val="nil"/>
              <w:left w:val="nil"/>
              <w:bottom w:val="single" w:sz="8" w:space="0" w:color="000000"/>
              <w:right w:val="nil"/>
            </w:tcBorders>
            <w:vAlign w:val="center"/>
            <w:hideMark/>
          </w:tcPr>
          <w:p w14:paraId="2E613169" w14:textId="77777777" w:rsidR="00F46F2F" w:rsidRPr="001C0EEC" w:rsidRDefault="00F46F2F" w:rsidP="00F46F2F">
            <w:pPr>
              <w:spacing w:after="0" w:line="240" w:lineRule="auto"/>
              <w:rPr>
                <w:rFonts w:eastAsia="Times New Roman" w:cstheme="minorHAnsi"/>
                <w:color w:val="000000"/>
                <w:sz w:val="24"/>
                <w:szCs w:val="24"/>
              </w:rPr>
            </w:pPr>
          </w:p>
        </w:tc>
        <w:tc>
          <w:tcPr>
            <w:tcW w:w="340" w:type="dxa"/>
            <w:tcBorders>
              <w:top w:val="nil"/>
              <w:left w:val="nil"/>
              <w:bottom w:val="nil"/>
              <w:right w:val="nil"/>
            </w:tcBorders>
            <w:shd w:val="clear" w:color="000000" w:fill="E7E6E6"/>
            <w:noWrap/>
            <w:vAlign w:val="bottom"/>
            <w:hideMark/>
          </w:tcPr>
          <w:p w14:paraId="61B1557F"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6B29C67F"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3CB0DC6A"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Triglochin maritima</w:t>
            </w:r>
          </w:p>
        </w:tc>
        <w:tc>
          <w:tcPr>
            <w:tcW w:w="894" w:type="dxa"/>
            <w:tcBorders>
              <w:top w:val="nil"/>
              <w:left w:val="nil"/>
              <w:bottom w:val="single" w:sz="8" w:space="0" w:color="auto"/>
              <w:right w:val="nil"/>
            </w:tcBorders>
            <w:shd w:val="clear" w:color="auto" w:fill="auto"/>
            <w:noWrap/>
            <w:vAlign w:val="bottom"/>
            <w:hideMark/>
          </w:tcPr>
          <w:p w14:paraId="6804A619"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0.05</w:t>
            </w:r>
          </w:p>
        </w:tc>
      </w:tr>
      <w:tr w:rsidR="00F46F2F" w:rsidRPr="007C04F1" w14:paraId="582A69F2" w14:textId="77777777" w:rsidTr="001C0EEC">
        <w:trPr>
          <w:trHeight w:val="880"/>
        </w:trPr>
        <w:tc>
          <w:tcPr>
            <w:tcW w:w="1533" w:type="dxa"/>
            <w:tcBorders>
              <w:top w:val="nil"/>
              <w:left w:val="nil"/>
              <w:bottom w:val="single" w:sz="8" w:space="0" w:color="auto"/>
              <w:right w:val="nil"/>
            </w:tcBorders>
            <w:shd w:val="clear" w:color="auto" w:fill="auto"/>
            <w:vAlign w:val="bottom"/>
            <w:hideMark/>
          </w:tcPr>
          <w:p w14:paraId="5CED070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 + Undisturbed</w:t>
            </w:r>
          </w:p>
        </w:tc>
        <w:tc>
          <w:tcPr>
            <w:tcW w:w="2295" w:type="dxa"/>
            <w:tcBorders>
              <w:top w:val="nil"/>
              <w:left w:val="nil"/>
              <w:bottom w:val="single" w:sz="8" w:space="0" w:color="auto"/>
              <w:right w:val="nil"/>
            </w:tcBorders>
            <w:shd w:val="clear" w:color="auto" w:fill="auto"/>
            <w:noWrap/>
            <w:vAlign w:val="center"/>
            <w:hideMark/>
          </w:tcPr>
          <w:p w14:paraId="0C33A742"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Potentilla pacifica</w:t>
            </w:r>
          </w:p>
        </w:tc>
        <w:tc>
          <w:tcPr>
            <w:tcW w:w="872" w:type="dxa"/>
            <w:tcBorders>
              <w:top w:val="nil"/>
              <w:left w:val="nil"/>
              <w:bottom w:val="single" w:sz="8" w:space="0" w:color="auto"/>
              <w:right w:val="nil"/>
            </w:tcBorders>
            <w:shd w:val="clear" w:color="auto" w:fill="auto"/>
            <w:noWrap/>
            <w:vAlign w:val="center"/>
            <w:hideMark/>
          </w:tcPr>
          <w:p w14:paraId="34A4514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center"/>
            <w:hideMark/>
          </w:tcPr>
          <w:p w14:paraId="1ECF5435"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tcBorders>
              <w:top w:val="single" w:sz="4" w:space="0" w:color="auto"/>
              <w:left w:val="nil"/>
              <w:bottom w:val="single" w:sz="8" w:space="0" w:color="auto"/>
              <w:right w:val="nil"/>
            </w:tcBorders>
            <w:shd w:val="clear" w:color="auto" w:fill="auto"/>
            <w:vAlign w:val="center"/>
            <w:hideMark/>
          </w:tcPr>
          <w:p w14:paraId="12DE444E"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 + Undisturbed</w:t>
            </w:r>
          </w:p>
        </w:tc>
        <w:tc>
          <w:tcPr>
            <w:tcW w:w="2174" w:type="dxa"/>
            <w:tcBorders>
              <w:top w:val="single" w:sz="4" w:space="0" w:color="auto"/>
              <w:left w:val="nil"/>
              <w:bottom w:val="single" w:sz="8" w:space="0" w:color="auto"/>
              <w:right w:val="nil"/>
            </w:tcBorders>
            <w:shd w:val="clear" w:color="auto" w:fill="auto"/>
            <w:noWrap/>
            <w:vAlign w:val="center"/>
            <w:hideMark/>
          </w:tcPr>
          <w:p w14:paraId="73EF3003" w14:textId="50E11AFB"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Agrostis stolonifera*</w:t>
            </w:r>
            <w:r w:rsidR="00183D7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8" w:space="0" w:color="auto"/>
              <w:right w:val="nil"/>
            </w:tcBorders>
            <w:shd w:val="clear" w:color="auto" w:fill="auto"/>
            <w:noWrap/>
            <w:vAlign w:val="center"/>
            <w:hideMark/>
          </w:tcPr>
          <w:p w14:paraId="3A11CE7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r>
      <w:tr w:rsidR="00F46F2F" w:rsidRPr="007C04F1" w14:paraId="075AF4D7"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6E2F440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2295" w:type="dxa"/>
            <w:tcBorders>
              <w:top w:val="nil"/>
              <w:left w:val="nil"/>
              <w:bottom w:val="single" w:sz="4" w:space="0" w:color="auto"/>
              <w:right w:val="nil"/>
            </w:tcBorders>
            <w:shd w:val="clear" w:color="auto" w:fill="auto"/>
            <w:noWrap/>
            <w:vAlign w:val="bottom"/>
            <w:hideMark/>
          </w:tcPr>
          <w:p w14:paraId="26519597" w14:textId="4ED7C0CA"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balticus</w:t>
            </w:r>
            <w:r w:rsidR="00183D75" w:rsidRPr="001C0EEC">
              <w:rPr>
                <w:rFonts w:eastAsia="Times New Roman" w:cstheme="minorHAnsi"/>
                <w:i/>
                <w:iCs/>
                <w:color w:val="000000"/>
                <w:sz w:val="24"/>
                <w:szCs w:val="24"/>
                <w:vertAlign w:val="superscript"/>
              </w:rPr>
              <w:t>+</w:t>
            </w:r>
          </w:p>
        </w:tc>
        <w:tc>
          <w:tcPr>
            <w:tcW w:w="872" w:type="dxa"/>
            <w:tcBorders>
              <w:top w:val="nil"/>
              <w:left w:val="nil"/>
              <w:bottom w:val="single" w:sz="4" w:space="0" w:color="auto"/>
              <w:right w:val="nil"/>
            </w:tcBorders>
            <w:shd w:val="clear" w:color="auto" w:fill="auto"/>
            <w:noWrap/>
            <w:vAlign w:val="bottom"/>
            <w:hideMark/>
          </w:tcPr>
          <w:p w14:paraId="22E47BA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c>
          <w:tcPr>
            <w:tcW w:w="340" w:type="dxa"/>
            <w:tcBorders>
              <w:top w:val="nil"/>
              <w:left w:val="nil"/>
              <w:bottom w:val="nil"/>
              <w:right w:val="nil"/>
            </w:tcBorders>
            <w:shd w:val="clear" w:color="000000" w:fill="E7E6E6"/>
            <w:noWrap/>
            <w:vAlign w:val="bottom"/>
            <w:hideMark/>
          </w:tcPr>
          <w:p w14:paraId="326784B0"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single" w:sz="4" w:space="0" w:color="auto"/>
              <w:left w:val="nil"/>
              <w:bottom w:val="single" w:sz="8" w:space="0" w:color="000000"/>
              <w:right w:val="nil"/>
            </w:tcBorders>
            <w:shd w:val="clear" w:color="auto" w:fill="auto"/>
            <w:vAlign w:val="center"/>
            <w:hideMark/>
          </w:tcPr>
          <w:p w14:paraId="485A2C6D"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2174" w:type="dxa"/>
            <w:tcBorders>
              <w:top w:val="single" w:sz="4" w:space="0" w:color="auto"/>
              <w:left w:val="nil"/>
              <w:bottom w:val="single" w:sz="4" w:space="0" w:color="auto"/>
              <w:right w:val="nil"/>
            </w:tcBorders>
            <w:shd w:val="clear" w:color="auto" w:fill="auto"/>
            <w:noWrap/>
            <w:vAlign w:val="bottom"/>
            <w:hideMark/>
          </w:tcPr>
          <w:p w14:paraId="46673F4B" w14:textId="66D4F5E9"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Carex lyngbyei</w:t>
            </w:r>
            <w:r w:rsidR="00183D7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4" w:space="0" w:color="auto"/>
              <w:right w:val="nil"/>
            </w:tcBorders>
            <w:shd w:val="clear" w:color="auto" w:fill="auto"/>
            <w:noWrap/>
            <w:vAlign w:val="bottom"/>
            <w:hideMark/>
          </w:tcPr>
          <w:p w14:paraId="01F3F71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r>
      <w:tr w:rsidR="00F46F2F" w:rsidRPr="007C04F1" w14:paraId="69300CB5" w14:textId="77777777" w:rsidTr="001C0EEC">
        <w:trPr>
          <w:trHeight w:val="290"/>
        </w:trPr>
        <w:tc>
          <w:tcPr>
            <w:tcW w:w="1533" w:type="dxa"/>
            <w:vMerge/>
            <w:tcBorders>
              <w:top w:val="nil"/>
              <w:left w:val="nil"/>
              <w:bottom w:val="single" w:sz="8" w:space="0" w:color="000000"/>
              <w:right w:val="nil"/>
            </w:tcBorders>
            <w:vAlign w:val="center"/>
            <w:hideMark/>
          </w:tcPr>
          <w:p w14:paraId="476F9A86"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4" w:space="0" w:color="auto"/>
              <w:right w:val="nil"/>
            </w:tcBorders>
            <w:shd w:val="clear" w:color="auto" w:fill="auto"/>
            <w:noWrap/>
            <w:vAlign w:val="bottom"/>
            <w:hideMark/>
          </w:tcPr>
          <w:p w14:paraId="1F87DCEA" w14:textId="460BE1C5"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Carex lyngbyei</w:t>
            </w:r>
            <w:r w:rsidR="00183D75" w:rsidRPr="001C0EEC">
              <w:rPr>
                <w:rFonts w:eastAsia="Times New Roman" w:cstheme="minorHAnsi"/>
                <w:i/>
                <w:iCs/>
                <w:color w:val="000000"/>
                <w:sz w:val="24"/>
                <w:szCs w:val="24"/>
                <w:vertAlign w:val="superscript"/>
              </w:rPr>
              <w:t>+</w:t>
            </w:r>
          </w:p>
        </w:tc>
        <w:tc>
          <w:tcPr>
            <w:tcW w:w="872" w:type="dxa"/>
            <w:tcBorders>
              <w:top w:val="nil"/>
              <w:left w:val="nil"/>
              <w:bottom w:val="single" w:sz="4" w:space="0" w:color="auto"/>
              <w:right w:val="nil"/>
            </w:tcBorders>
            <w:shd w:val="clear" w:color="auto" w:fill="auto"/>
            <w:noWrap/>
            <w:vAlign w:val="bottom"/>
            <w:hideMark/>
          </w:tcPr>
          <w:p w14:paraId="3A32CA2F"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c>
          <w:tcPr>
            <w:tcW w:w="340" w:type="dxa"/>
            <w:tcBorders>
              <w:top w:val="nil"/>
              <w:left w:val="nil"/>
              <w:bottom w:val="nil"/>
              <w:right w:val="nil"/>
            </w:tcBorders>
            <w:shd w:val="clear" w:color="000000" w:fill="E7E6E6"/>
            <w:noWrap/>
            <w:vAlign w:val="bottom"/>
            <w:hideMark/>
          </w:tcPr>
          <w:p w14:paraId="49834A5C"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4CC88ABB"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4" w:space="0" w:color="auto"/>
              <w:right w:val="nil"/>
            </w:tcBorders>
            <w:shd w:val="clear" w:color="auto" w:fill="auto"/>
            <w:noWrap/>
            <w:vAlign w:val="bottom"/>
            <w:hideMark/>
          </w:tcPr>
          <w:p w14:paraId="447F0392"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Cotula coronopifolia*</w:t>
            </w:r>
          </w:p>
        </w:tc>
        <w:tc>
          <w:tcPr>
            <w:tcW w:w="894" w:type="dxa"/>
            <w:tcBorders>
              <w:top w:val="nil"/>
              <w:left w:val="nil"/>
              <w:bottom w:val="single" w:sz="4" w:space="0" w:color="auto"/>
              <w:right w:val="nil"/>
            </w:tcBorders>
            <w:shd w:val="clear" w:color="auto" w:fill="auto"/>
            <w:noWrap/>
            <w:vAlign w:val="bottom"/>
            <w:hideMark/>
          </w:tcPr>
          <w:p w14:paraId="57B8D77F"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r>
      <w:tr w:rsidR="00F46F2F" w:rsidRPr="007C04F1" w14:paraId="16D16979" w14:textId="77777777" w:rsidTr="001C0EEC">
        <w:trPr>
          <w:trHeight w:val="290"/>
        </w:trPr>
        <w:tc>
          <w:tcPr>
            <w:tcW w:w="1533" w:type="dxa"/>
            <w:vMerge/>
            <w:tcBorders>
              <w:top w:val="nil"/>
              <w:left w:val="nil"/>
              <w:bottom w:val="single" w:sz="8" w:space="0" w:color="000000"/>
              <w:right w:val="nil"/>
            </w:tcBorders>
            <w:vAlign w:val="center"/>
            <w:hideMark/>
          </w:tcPr>
          <w:p w14:paraId="73647955"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708F9C33"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Triglochin maritima</w:t>
            </w:r>
          </w:p>
        </w:tc>
        <w:tc>
          <w:tcPr>
            <w:tcW w:w="872" w:type="dxa"/>
            <w:tcBorders>
              <w:top w:val="nil"/>
              <w:left w:val="nil"/>
              <w:bottom w:val="single" w:sz="8" w:space="0" w:color="auto"/>
              <w:right w:val="nil"/>
            </w:tcBorders>
            <w:shd w:val="clear" w:color="auto" w:fill="auto"/>
            <w:noWrap/>
            <w:vAlign w:val="bottom"/>
            <w:hideMark/>
          </w:tcPr>
          <w:p w14:paraId="5068472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c>
          <w:tcPr>
            <w:tcW w:w="340" w:type="dxa"/>
            <w:tcBorders>
              <w:top w:val="nil"/>
              <w:left w:val="nil"/>
              <w:bottom w:val="nil"/>
              <w:right w:val="nil"/>
            </w:tcBorders>
            <w:shd w:val="clear" w:color="000000" w:fill="E7E6E6"/>
            <w:noWrap/>
            <w:vAlign w:val="bottom"/>
            <w:hideMark/>
          </w:tcPr>
          <w:p w14:paraId="4B7DF83C"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3AA8EC91"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7D883730" w14:textId="12EAC69C"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articulatus</w:t>
            </w:r>
            <w:r w:rsidR="00183D75" w:rsidRPr="001C0EEC">
              <w:rPr>
                <w:rFonts w:eastAsia="Times New Roman" w:cstheme="minorHAnsi"/>
                <w:i/>
                <w:iCs/>
                <w:color w:val="000000"/>
                <w:sz w:val="24"/>
                <w:szCs w:val="24"/>
                <w:vertAlign w:val="superscript"/>
              </w:rPr>
              <w:t>+</w:t>
            </w:r>
          </w:p>
        </w:tc>
        <w:tc>
          <w:tcPr>
            <w:tcW w:w="894" w:type="dxa"/>
            <w:tcBorders>
              <w:top w:val="nil"/>
              <w:left w:val="nil"/>
              <w:bottom w:val="single" w:sz="8" w:space="0" w:color="auto"/>
              <w:right w:val="nil"/>
            </w:tcBorders>
            <w:shd w:val="clear" w:color="auto" w:fill="auto"/>
            <w:noWrap/>
            <w:vAlign w:val="bottom"/>
            <w:hideMark/>
          </w:tcPr>
          <w:p w14:paraId="6DBA155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r>
    </w:tbl>
    <w:p w14:paraId="617038CC" w14:textId="293FE7B1" w:rsidR="007159F4" w:rsidRPr="001C0EEC" w:rsidRDefault="007159F4" w:rsidP="001E61C3">
      <w:pPr>
        <w:rPr>
          <w:rFonts w:cstheme="minorHAnsi"/>
          <w:sz w:val="24"/>
          <w:szCs w:val="24"/>
        </w:rPr>
      </w:pPr>
    </w:p>
    <w:p w14:paraId="13A83544" w14:textId="7FFA5D40" w:rsidR="007159F4" w:rsidRDefault="007159F4">
      <w:pPr>
        <w:rPr>
          <w:rFonts w:cstheme="minorHAnsi"/>
          <w:sz w:val="24"/>
          <w:szCs w:val="24"/>
        </w:rPr>
      </w:pPr>
    </w:p>
    <w:p w14:paraId="42D84CE5" w14:textId="77777777" w:rsidR="009D7A8D" w:rsidRPr="001C0EEC" w:rsidRDefault="009D7A8D" w:rsidP="001C0EEC">
      <w:pPr>
        <w:rPr>
          <w:rFonts w:cstheme="minorHAnsi"/>
          <w:sz w:val="24"/>
          <w:szCs w:val="24"/>
        </w:rPr>
      </w:pPr>
    </w:p>
    <w:p w14:paraId="4C782C23" w14:textId="77777777" w:rsidR="004A6776" w:rsidRPr="001C0EEC" w:rsidRDefault="004A6776" w:rsidP="004A6776">
      <w:pPr>
        <w:keepNext/>
        <w:rPr>
          <w:rFonts w:cstheme="minorHAnsi"/>
          <w:sz w:val="24"/>
          <w:szCs w:val="24"/>
        </w:rPr>
      </w:pPr>
      <w:r w:rsidRPr="001C0EEC">
        <w:rPr>
          <w:rFonts w:cstheme="minorHAnsi"/>
          <w:noProof/>
          <w:sz w:val="24"/>
          <w:szCs w:val="24"/>
        </w:rPr>
        <w:lastRenderedPageBreak/>
        <w:drawing>
          <wp:inline distT="0" distB="0" distL="0" distR="0" wp14:anchorId="38C7A9FD" wp14:editId="0651D62D">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9421FB8" w14:textId="1D7FD8B6" w:rsidR="004A6776" w:rsidRPr="001C0EEC" w:rsidRDefault="004A6776" w:rsidP="004A6776">
      <w:pPr>
        <w:pStyle w:val="Caption"/>
        <w:rPr>
          <w:rFonts w:cstheme="minorHAnsi"/>
          <w:sz w:val="24"/>
          <w:szCs w:val="24"/>
        </w:rPr>
      </w:pPr>
      <w:bookmarkStart w:id="150" w:name="_Ref112945173"/>
      <w:commentRangeStart w:id="151"/>
      <w:r w:rsidRPr="001C0EEC">
        <w:rPr>
          <w:rFonts w:cstheme="minorHAnsi"/>
          <w:sz w:val="24"/>
          <w:szCs w:val="24"/>
        </w:rPr>
        <w:t xml:space="preserve">Figure </w:t>
      </w:r>
      <w:commentRangeEnd w:id="151"/>
      <w:r w:rsidR="00D06E4F">
        <w:rPr>
          <w:rStyle w:val="CommentReference"/>
          <w:i w:val="0"/>
          <w:iCs w:val="0"/>
          <w:color w:val="auto"/>
        </w:rPr>
        <w:commentReference w:id="151"/>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3</w:t>
      </w:r>
      <w:r w:rsidRPr="001C0EEC">
        <w:rPr>
          <w:rFonts w:cstheme="minorHAnsi"/>
          <w:noProof/>
          <w:sz w:val="24"/>
          <w:szCs w:val="24"/>
        </w:rPr>
        <w:fldChar w:fldCharType="end"/>
      </w:r>
      <w:bookmarkEnd w:id="150"/>
      <w:r w:rsidRPr="001C0EEC">
        <w:rPr>
          <w:rFonts w:cstheme="minorHAnsi"/>
          <w:sz w:val="24"/>
          <w:szCs w:val="24"/>
        </w:rPr>
        <w:t>. Above-ground cover abundance of key functional group ‘</w:t>
      </w:r>
      <w:r w:rsidR="00964A73" w:rsidRPr="001C0EEC">
        <w:rPr>
          <w:rFonts w:cstheme="minorHAnsi"/>
          <w:sz w:val="24"/>
          <w:szCs w:val="24"/>
        </w:rPr>
        <w:t xml:space="preserve">tall, </w:t>
      </w:r>
      <w:r w:rsidRPr="001C0EEC">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nearly equal abundance of non-native and native graminoid seed in 10-year old exclosures, and </w:t>
      </w:r>
      <w:r w:rsidRPr="008E3610">
        <w:rPr>
          <w:rFonts w:cstheme="minorHAnsi"/>
          <w:sz w:val="24"/>
          <w:szCs w:val="24"/>
        </w:rPr>
        <w:t>significantly</w:t>
      </w:r>
      <w:r w:rsidRPr="001C0EEC">
        <w:rPr>
          <w:rFonts w:cstheme="minorHAnsi"/>
          <w:sz w:val="24"/>
          <w:szCs w:val="24"/>
        </w:rPr>
        <w:t xml:space="preserve"> greater representation of non-native than native graminoid seed in</w:t>
      </w:r>
      <w:r w:rsidR="008E3610">
        <w:rPr>
          <w:rFonts w:cstheme="minorHAnsi"/>
          <w:sz w:val="24"/>
          <w:szCs w:val="24"/>
        </w:rPr>
        <w:t xml:space="preserve"> U</w:t>
      </w:r>
      <w:r w:rsidRPr="001C0EEC">
        <w:rPr>
          <w:rFonts w:cstheme="minorHAnsi"/>
          <w:sz w:val="24"/>
          <w:szCs w:val="24"/>
        </w:rPr>
        <w:t>ndisturbed sites in Little Qualicum Estuary.</w:t>
      </w:r>
    </w:p>
    <w:p w14:paraId="7FFC5810" w14:textId="51A758B9" w:rsidR="007159F4" w:rsidRPr="001C0EEC" w:rsidRDefault="007159F4">
      <w:pPr>
        <w:rPr>
          <w:rFonts w:eastAsia="Times New Roman" w:cstheme="minorHAnsi"/>
          <w:sz w:val="24"/>
          <w:szCs w:val="24"/>
        </w:rPr>
      </w:pPr>
      <w:r w:rsidRPr="001C0EEC">
        <w:rPr>
          <w:rFonts w:eastAsia="Times New Roman" w:cstheme="minorHAnsi"/>
          <w:sz w:val="24"/>
          <w:szCs w:val="24"/>
        </w:rPr>
        <w:br w:type="page"/>
      </w:r>
    </w:p>
    <w:p w14:paraId="40F57436" w14:textId="77777777" w:rsidR="00477F0A" w:rsidRPr="001C0EEC" w:rsidRDefault="0065246A" w:rsidP="001C0EEC">
      <w:pPr>
        <w:keepNext/>
        <w:rPr>
          <w:rFonts w:cstheme="minorHAnsi"/>
          <w:sz w:val="24"/>
          <w:szCs w:val="24"/>
        </w:rPr>
      </w:pPr>
      <w:r w:rsidRPr="001C0EEC">
        <w:rPr>
          <w:rFonts w:eastAsia="Times New Roman" w:cstheme="minorHAnsi"/>
          <w:noProof/>
          <w:color w:val="2F5496" w:themeColor="accent1" w:themeShade="BF"/>
          <w:sz w:val="24"/>
          <w:szCs w:val="24"/>
        </w:rPr>
        <w:lastRenderedPageBreak/>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p>
    <w:p w14:paraId="1C038A4D" w14:textId="0D38F690" w:rsidR="00FB053E" w:rsidRPr="001C0EEC" w:rsidRDefault="00477F0A" w:rsidP="00477F0A">
      <w:pPr>
        <w:pStyle w:val="Caption"/>
        <w:rPr>
          <w:rFonts w:cstheme="minorHAnsi"/>
          <w:sz w:val="24"/>
          <w:szCs w:val="24"/>
        </w:rPr>
      </w:pPr>
      <w:bookmarkStart w:id="152" w:name="_Ref127953458"/>
      <w:commentRangeStart w:id="153"/>
      <w:r w:rsidRPr="001C0EEC">
        <w:rPr>
          <w:rFonts w:cstheme="minorHAnsi"/>
          <w:sz w:val="24"/>
          <w:szCs w:val="24"/>
        </w:rPr>
        <w:t xml:space="preserve">Figure </w:t>
      </w:r>
      <w:commentRangeEnd w:id="153"/>
      <w:r w:rsidR="00F2157E">
        <w:rPr>
          <w:rStyle w:val="CommentReference"/>
          <w:i w:val="0"/>
          <w:iCs w:val="0"/>
          <w:color w:val="auto"/>
        </w:rPr>
        <w:commentReference w:id="153"/>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4</w:t>
      </w:r>
      <w:r w:rsidRPr="001C0EEC">
        <w:rPr>
          <w:rFonts w:cstheme="minorHAnsi"/>
          <w:sz w:val="24"/>
          <w:szCs w:val="24"/>
        </w:rPr>
        <w:fldChar w:fldCharType="end"/>
      </w:r>
      <w:bookmarkEnd w:id="152"/>
      <w:r w:rsidRPr="001C0EEC">
        <w:rPr>
          <w:rFonts w:cstheme="minorHAnsi"/>
          <w:sz w:val="24"/>
          <w:szCs w:val="24"/>
        </w:rPr>
        <w:t xml:space="preserve">. </w:t>
      </w:r>
      <w:r w:rsidR="00144C1B" w:rsidRPr="001C0EEC">
        <w:rPr>
          <w:rFonts w:cstheme="minorHAnsi"/>
          <w:sz w:val="24"/>
          <w:szCs w:val="24"/>
        </w:rPr>
        <w:t>Mean r</w:t>
      </w:r>
      <w:r w:rsidRPr="001C0EEC">
        <w:rPr>
          <w:rFonts w:cstheme="minorHAnsi"/>
          <w:sz w:val="24"/>
          <w:szCs w:val="24"/>
        </w:rPr>
        <w:t xml:space="preserve">elative abundance of </w:t>
      </w:r>
      <w:r w:rsidR="00144C1B" w:rsidRPr="001C0EEC">
        <w:rPr>
          <w:rFonts w:cstheme="minorHAnsi"/>
          <w:sz w:val="24"/>
          <w:szCs w:val="24"/>
        </w:rPr>
        <w:t xml:space="preserve">all species </w:t>
      </w:r>
      <w:r w:rsidRPr="001C0EEC">
        <w:rPr>
          <w:rFonts w:cstheme="minorHAnsi"/>
          <w:sz w:val="24"/>
          <w:szCs w:val="24"/>
        </w:rPr>
        <w:t xml:space="preserve">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sidR="003E186E">
        <w:rPr>
          <w:rFonts w:cstheme="minorHAnsi"/>
          <w:sz w:val="24"/>
          <w:szCs w:val="24"/>
        </w:rPr>
        <w:t>dominant (&gt; 25% relative abundance)</w:t>
      </w:r>
      <w:r w:rsidRPr="001C0EEC">
        <w:rPr>
          <w:rFonts w:cstheme="minorHAnsi"/>
          <w:sz w:val="24"/>
          <w:szCs w:val="24"/>
        </w:rPr>
        <w:t xml:space="preserve"> in the seed bank but </w:t>
      </w:r>
      <w:r w:rsidR="003E186E">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p>
    <w:p w14:paraId="5B1C5353" w14:textId="6E97C29B" w:rsidR="004A1BEE" w:rsidRDefault="00A838BF" w:rsidP="001C0EEC">
      <w:pPr>
        <w:keepNext/>
      </w:pPr>
      <w:r>
        <w:rPr>
          <w:noProof/>
        </w:rPr>
        <w:lastRenderedPageBreak/>
        <w:drawing>
          <wp:inline distT="0" distB="0" distL="0" distR="0" wp14:anchorId="03148845" wp14:editId="6A0F559F">
            <wp:extent cx="5943600" cy="4754880"/>
            <wp:effectExtent l="0" t="0" r="0" b="762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4DD5D27C" w14:textId="5F39BDFE" w:rsidR="004270C5" w:rsidRDefault="004A1BEE">
      <w:pPr>
        <w:pStyle w:val="Caption"/>
      </w:pPr>
      <w:bookmarkStart w:id="154" w:name="_Ref128237364"/>
      <w:r>
        <w:t xml:space="preserve">Figure </w:t>
      </w:r>
      <w:r w:rsidR="008E64CE">
        <w:fldChar w:fldCharType="begin"/>
      </w:r>
      <w:r w:rsidR="008E64CE">
        <w:instrText xml:space="preserve"> SEQ Figure \* ARABIC </w:instrText>
      </w:r>
      <w:r w:rsidR="008E64CE">
        <w:fldChar w:fldCharType="separate"/>
      </w:r>
      <w:r w:rsidR="00E92E67">
        <w:rPr>
          <w:noProof/>
        </w:rPr>
        <w:t>5</w:t>
      </w:r>
      <w:r w:rsidR="008E64CE">
        <w:rPr>
          <w:noProof/>
        </w:rPr>
        <w:fldChar w:fldCharType="end"/>
      </w:r>
      <w:bookmarkEnd w:id="154"/>
      <w:r>
        <w:t xml:space="preserve">. </w:t>
      </w:r>
      <w:r w:rsidR="00533441">
        <w:t xml:space="preserve">Species richness of native vs. non-native plants was even </w:t>
      </w:r>
      <w:r w:rsidR="00FF51DB">
        <w:t xml:space="preserve">among disturbance categories in both Nanaimo and Little Qualicum River Estuaries for both above-ground vegetation and surface seed banks. </w:t>
      </w:r>
    </w:p>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lastRenderedPageBreak/>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264978" cy="2397210"/>
                    </a:xfrm>
                    <a:prstGeom prst="rect">
                      <a:avLst/>
                    </a:prstGeom>
                  </pic:spPr>
                </pic:pic>
              </a:graphicData>
            </a:graphic>
          </wp:inline>
        </w:drawing>
      </w:r>
    </w:p>
    <w:p w14:paraId="6C0CD038" w14:textId="2601DB1F" w:rsidR="004270C5" w:rsidRPr="001C0EEC" w:rsidRDefault="004270C5" w:rsidP="004270C5">
      <w:pPr>
        <w:pStyle w:val="Caption"/>
        <w:rPr>
          <w:rFonts w:cstheme="minorHAnsi"/>
          <w:sz w:val="24"/>
          <w:szCs w:val="24"/>
        </w:rPr>
      </w:pPr>
      <w:bookmarkStart w:id="155" w:name="_Ref127956402"/>
      <w:commentRangeStart w:id="156"/>
      <w:r w:rsidRPr="001C0EEC">
        <w:rPr>
          <w:rFonts w:cstheme="minorHAnsi"/>
          <w:sz w:val="24"/>
          <w:szCs w:val="24"/>
        </w:rPr>
        <w:t xml:space="preserve">Figure </w:t>
      </w:r>
      <w:commentRangeEnd w:id="156"/>
      <w:r w:rsidR="007D2805">
        <w:rPr>
          <w:rStyle w:val="CommentReference"/>
          <w:i w:val="0"/>
          <w:iCs w:val="0"/>
          <w:color w:val="auto"/>
        </w:rPr>
        <w:commentReference w:id="156"/>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6</w:t>
      </w:r>
      <w:r w:rsidRPr="001C0EEC">
        <w:rPr>
          <w:rFonts w:cstheme="minorHAnsi"/>
          <w:noProof/>
          <w:sz w:val="24"/>
          <w:szCs w:val="24"/>
        </w:rPr>
        <w:fldChar w:fldCharType="end"/>
      </w:r>
      <w:bookmarkEnd w:id="155"/>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1D787264" w14:textId="2C3B2DE6" w:rsidR="00FB053E" w:rsidRPr="001C0EEC" w:rsidRDefault="00FB053E">
      <w:pPr>
        <w:rPr>
          <w:rFonts w:eastAsia="Times New Roman" w:cstheme="minorHAnsi"/>
          <w:color w:val="2F5496" w:themeColor="accent1" w:themeShade="BF"/>
          <w:sz w:val="24"/>
          <w:szCs w:val="24"/>
        </w:rPr>
      </w:pPr>
    </w:p>
    <w:p w14:paraId="1708E6C2" w14:textId="77777777" w:rsidR="00A8410B" w:rsidRDefault="00A8410B">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171A09DB" w14:textId="674D2ECA" w:rsidR="00894DD1" w:rsidRPr="001C0EEC" w:rsidRDefault="00A8410B" w:rsidP="001C0EEC">
      <w:pPr>
        <w:pStyle w:val="Heading1"/>
        <w:rPr>
          <w:rFonts w:asciiTheme="minorHAnsi" w:eastAsia="Times New Roman" w:hAnsiTheme="minorHAnsi" w:cstheme="minorHAnsi"/>
          <w:b/>
          <w:bCs/>
          <w:sz w:val="24"/>
          <w:szCs w:val="24"/>
        </w:rPr>
      </w:pPr>
      <w:commentRangeStart w:id="157"/>
      <w:r w:rsidRPr="001C0EEC">
        <w:rPr>
          <w:rFonts w:asciiTheme="minorHAnsi" w:eastAsia="Times New Roman" w:hAnsiTheme="minorHAnsi" w:cstheme="minorHAnsi"/>
          <w:b/>
          <w:bCs/>
          <w:sz w:val="24"/>
          <w:szCs w:val="24"/>
        </w:rPr>
        <w:lastRenderedPageBreak/>
        <w:t>Discussion</w:t>
      </w:r>
      <w:commentRangeEnd w:id="157"/>
      <w:r w:rsidR="00B73547">
        <w:rPr>
          <w:rStyle w:val="CommentReference"/>
          <w:rFonts w:asciiTheme="minorHAnsi" w:eastAsiaTheme="minorHAnsi" w:hAnsiTheme="minorHAnsi" w:cstheme="minorBidi"/>
          <w:color w:val="auto"/>
        </w:rPr>
        <w:commentReference w:id="157"/>
      </w:r>
    </w:p>
    <w:p w14:paraId="09C58200" w14:textId="16DBD0F9" w:rsidR="00FF3F44" w:rsidRDefault="000C1870" w:rsidP="00F118F3">
      <w:pPr>
        <w:ind w:firstLine="720"/>
        <w:rPr>
          <w:rFonts w:cstheme="minorHAnsi"/>
          <w:sz w:val="24"/>
          <w:szCs w:val="24"/>
        </w:rPr>
      </w:pPr>
      <w:r w:rsidRPr="00A333F4">
        <w:rPr>
          <w:rFonts w:cstheme="minorHAnsi"/>
          <w:sz w:val="24"/>
          <w:szCs w:val="24"/>
        </w:rPr>
        <w:t xml:space="preserve">We </w:t>
      </w:r>
      <w:r>
        <w:rPr>
          <w:rFonts w:cstheme="minorHAnsi"/>
          <w:sz w:val="24"/>
          <w:szCs w:val="24"/>
        </w:rPr>
        <w:t>wanted</w:t>
      </w:r>
      <w:r w:rsidRPr="00A333F4">
        <w:rPr>
          <w:rFonts w:cstheme="minorHAnsi"/>
          <w:sz w:val="24"/>
          <w:szCs w:val="24"/>
        </w:rPr>
        <w:t xml:space="preserve"> to understand whether the</w:t>
      </w:r>
      <w:r w:rsidR="00DE3E24">
        <w:rPr>
          <w:rFonts w:cstheme="minorHAnsi"/>
          <w:sz w:val="24"/>
          <w:szCs w:val="24"/>
        </w:rPr>
        <w:t xml:space="preserve"> competitively</w:t>
      </w:r>
      <w:r w:rsidRPr="00A333F4">
        <w:rPr>
          <w:rFonts w:cstheme="minorHAnsi"/>
          <w:sz w:val="24"/>
          <w:szCs w:val="24"/>
        </w:rPr>
        <w:t xml:space="preserve"> dominant tall, perennial graminoids (TPGs) recover following disturbance, and whether surface seed bank composition reflects above-ground vegetation composition. We found that TPG</w:t>
      </w:r>
      <w:r w:rsidR="00DE3E24">
        <w:rPr>
          <w:rFonts w:cstheme="minorHAnsi"/>
          <w:sz w:val="24"/>
          <w:szCs w:val="24"/>
        </w:rPr>
        <w:t xml:space="preserve">s </w:t>
      </w:r>
      <w:r w:rsidRPr="00A333F4">
        <w:rPr>
          <w:rFonts w:cstheme="minorHAnsi"/>
          <w:sz w:val="24"/>
          <w:szCs w:val="24"/>
        </w:rPr>
        <w:t xml:space="preserve">recovered according to our expectations, </w:t>
      </w:r>
      <w:r w:rsidR="004C0762">
        <w:rPr>
          <w:rFonts w:cstheme="minorHAnsi"/>
          <w:sz w:val="24"/>
          <w:szCs w:val="24"/>
        </w:rPr>
        <w:t>h</w:t>
      </w:r>
      <w:r w:rsidR="00FF3F44">
        <w:rPr>
          <w:rFonts w:cstheme="minorHAnsi"/>
          <w:sz w:val="24"/>
          <w:szCs w:val="24"/>
        </w:rPr>
        <w:t>owever, non-native species</w:t>
      </w:r>
      <w:r w:rsidR="004C0762">
        <w:rPr>
          <w:rFonts w:cstheme="minorHAnsi"/>
          <w:sz w:val="24"/>
          <w:szCs w:val="24"/>
        </w:rPr>
        <w:t xml:space="preserve"> </w:t>
      </w:r>
      <w:r w:rsidR="004C0762">
        <w:rPr>
          <w:rFonts w:cstheme="minorHAnsi"/>
          <w:i/>
          <w:iCs/>
          <w:sz w:val="24"/>
          <w:szCs w:val="24"/>
        </w:rPr>
        <w:t>A. stolonifera</w:t>
      </w:r>
      <w:r w:rsidR="00FF3F44">
        <w:rPr>
          <w:rFonts w:cstheme="minorHAnsi"/>
          <w:sz w:val="24"/>
          <w:szCs w:val="24"/>
        </w:rPr>
        <w:t xml:space="preserve"> ha</w:t>
      </w:r>
      <w:r w:rsidR="001316E4">
        <w:rPr>
          <w:rFonts w:cstheme="minorHAnsi"/>
          <w:sz w:val="24"/>
          <w:szCs w:val="24"/>
        </w:rPr>
        <w:t>s</w:t>
      </w:r>
      <w:r w:rsidR="00FF3F44">
        <w:rPr>
          <w:rFonts w:cstheme="minorHAnsi"/>
          <w:sz w:val="24"/>
          <w:szCs w:val="24"/>
        </w:rPr>
        <w:t xml:space="preserve"> </w:t>
      </w:r>
      <w:r w:rsidR="00FE54AB">
        <w:rPr>
          <w:rFonts w:cstheme="minorHAnsi"/>
          <w:sz w:val="24"/>
          <w:szCs w:val="24"/>
        </w:rPr>
        <w:t>invaded 10-year old exclosures</w:t>
      </w:r>
      <w:r w:rsidR="004A4B2A">
        <w:rPr>
          <w:rFonts w:cstheme="minorHAnsi"/>
          <w:sz w:val="24"/>
          <w:szCs w:val="24"/>
        </w:rPr>
        <w:t>, which builds support for</w:t>
      </w:r>
      <w:r w:rsidR="001316E4">
        <w:rPr>
          <w:rFonts w:cstheme="minorHAnsi"/>
          <w:sz w:val="24"/>
          <w:szCs w:val="24"/>
        </w:rPr>
        <w:t xml:space="preserve"> altered succession favoring</w:t>
      </w:r>
      <w:r w:rsidR="004A4B2A">
        <w:rPr>
          <w:rFonts w:cstheme="minorHAnsi"/>
          <w:sz w:val="24"/>
          <w:szCs w:val="24"/>
        </w:rPr>
        <w:t xml:space="preserve"> </w:t>
      </w:r>
      <w:r w:rsidR="00FC6118">
        <w:rPr>
          <w:rFonts w:cstheme="minorHAnsi"/>
          <w:sz w:val="24"/>
          <w:szCs w:val="24"/>
        </w:rPr>
        <w:t xml:space="preserve">novel </w:t>
      </w:r>
      <w:r w:rsidR="0093331D">
        <w:rPr>
          <w:rFonts w:cstheme="minorHAnsi"/>
          <w:sz w:val="24"/>
          <w:szCs w:val="24"/>
        </w:rPr>
        <w:t>competitive</w:t>
      </w:r>
      <w:r w:rsidR="001316E4">
        <w:rPr>
          <w:rFonts w:cstheme="minorHAnsi"/>
          <w:sz w:val="24"/>
          <w:szCs w:val="24"/>
        </w:rPr>
        <w:t>ly dominant species</w:t>
      </w:r>
      <w:r w:rsidR="0093331D">
        <w:rPr>
          <w:rFonts w:cstheme="minorHAnsi"/>
          <w:sz w:val="24"/>
          <w:szCs w:val="24"/>
        </w:rPr>
        <w:t xml:space="preserve">. </w:t>
      </w:r>
      <w:r w:rsidR="006A3D55">
        <w:rPr>
          <w:rFonts w:cstheme="minorHAnsi"/>
          <w:sz w:val="24"/>
          <w:szCs w:val="24"/>
        </w:rPr>
        <w:t xml:space="preserve">We found surface seed banks recovered comparable total species </w:t>
      </w:r>
      <w:r w:rsidR="00591927">
        <w:rPr>
          <w:rFonts w:cstheme="minorHAnsi"/>
          <w:sz w:val="24"/>
          <w:szCs w:val="24"/>
        </w:rPr>
        <w:t>richness</w:t>
      </w:r>
      <w:r w:rsidR="006A3D55">
        <w:rPr>
          <w:rFonts w:cstheme="minorHAnsi"/>
          <w:sz w:val="24"/>
          <w:szCs w:val="24"/>
        </w:rPr>
        <w:t xml:space="preserve"> after 10 years of grazing exclusion, however</w:t>
      </w:r>
      <w:r w:rsidR="00380A22">
        <w:rPr>
          <w:rFonts w:cstheme="minorHAnsi"/>
          <w:sz w:val="24"/>
          <w:szCs w:val="24"/>
        </w:rPr>
        <w:t xml:space="preserve"> surface seed banks were dominated by only two TPGs</w:t>
      </w:r>
      <w:r w:rsidR="00935B93">
        <w:rPr>
          <w:rFonts w:cstheme="minorHAnsi"/>
          <w:sz w:val="24"/>
          <w:szCs w:val="24"/>
        </w:rPr>
        <w:t xml:space="preserve"> (</w:t>
      </w:r>
      <w:r w:rsidR="00935B93">
        <w:rPr>
          <w:rFonts w:cstheme="minorHAnsi"/>
          <w:i/>
          <w:iCs/>
          <w:sz w:val="24"/>
          <w:szCs w:val="24"/>
        </w:rPr>
        <w:t>A. stolonifera</w:t>
      </w:r>
      <w:r w:rsidR="00935B93">
        <w:rPr>
          <w:rFonts w:cstheme="minorHAnsi"/>
          <w:sz w:val="24"/>
          <w:szCs w:val="24"/>
        </w:rPr>
        <w:t xml:space="preserve">, </w:t>
      </w:r>
      <w:r w:rsidR="00935B93">
        <w:rPr>
          <w:rFonts w:cstheme="minorHAnsi"/>
          <w:i/>
          <w:iCs/>
          <w:sz w:val="24"/>
          <w:szCs w:val="24"/>
        </w:rPr>
        <w:t>J. balticus</w:t>
      </w:r>
      <w:r w:rsidR="00935B93">
        <w:rPr>
          <w:rFonts w:cstheme="minorHAnsi"/>
          <w:sz w:val="24"/>
          <w:szCs w:val="24"/>
        </w:rPr>
        <w:t>)</w:t>
      </w:r>
      <w:r w:rsidR="00380A22">
        <w:rPr>
          <w:rFonts w:cstheme="minorHAnsi"/>
          <w:sz w:val="24"/>
          <w:szCs w:val="24"/>
        </w:rPr>
        <w:t xml:space="preserve">. </w:t>
      </w:r>
      <w:r w:rsidR="005F6464">
        <w:rPr>
          <w:rFonts w:cstheme="minorHAnsi"/>
          <w:sz w:val="24"/>
          <w:szCs w:val="24"/>
        </w:rPr>
        <w:t>Despite</w:t>
      </w:r>
      <w:r w:rsidR="00935B93">
        <w:rPr>
          <w:rFonts w:cstheme="minorHAnsi"/>
          <w:sz w:val="24"/>
          <w:szCs w:val="24"/>
        </w:rPr>
        <w:t xml:space="preserve"> these two species having</w:t>
      </w:r>
      <w:r w:rsidR="005F6464">
        <w:rPr>
          <w:rFonts w:cstheme="minorHAnsi"/>
          <w:sz w:val="24"/>
          <w:szCs w:val="24"/>
        </w:rPr>
        <w:t xml:space="preserve"> even </w:t>
      </w:r>
      <w:r w:rsidR="00935B93">
        <w:rPr>
          <w:rFonts w:cstheme="minorHAnsi"/>
          <w:sz w:val="24"/>
          <w:szCs w:val="24"/>
        </w:rPr>
        <w:t xml:space="preserve">seed </w:t>
      </w:r>
      <w:r w:rsidR="005F6464">
        <w:rPr>
          <w:rFonts w:cstheme="minorHAnsi"/>
          <w:sz w:val="24"/>
          <w:szCs w:val="24"/>
        </w:rPr>
        <w:t>propagule loads</w:t>
      </w:r>
      <w:r w:rsidR="00935B93">
        <w:rPr>
          <w:rFonts w:cstheme="minorHAnsi"/>
          <w:sz w:val="24"/>
          <w:szCs w:val="24"/>
        </w:rPr>
        <w:t xml:space="preserve">, native </w:t>
      </w:r>
      <w:r w:rsidR="00935B93">
        <w:rPr>
          <w:rFonts w:cstheme="minorHAnsi"/>
          <w:i/>
          <w:iCs/>
          <w:sz w:val="24"/>
          <w:szCs w:val="24"/>
        </w:rPr>
        <w:t>J. balticus</w:t>
      </w:r>
      <w:r w:rsidR="00935B93">
        <w:rPr>
          <w:rFonts w:cstheme="minorHAnsi"/>
          <w:sz w:val="24"/>
          <w:szCs w:val="24"/>
        </w:rPr>
        <w:t xml:space="preserve"> is not dominant in the above-ground vegetation, suggesting that </w:t>
      </w:r>
      <w:r w:rsidR="00D75109">
        <w:rPr>
          <w:rFonts w:cstheme="minorHAnsi"/>
          <w:sz w:val="24"/>
          <w:szCs w:val="24"/>
        </w:rPr>
        <w:t xml:space="preserve">its seed and clonal reproductive strategies </w:t>
      </w:r>
      <w:r w:rsidR="007A57C3">
        <w:rPr>
          <w:rFonts w:cstheme="minorHAnsi"/>
          <w:sz w:val="24"/>
          <w:szCs w:val="24"/>
        </w:rPr>
        <w:t>were</w:t>
      </w:r>
      <w:r w:rsidR="00D75109">
        <w:rPr>
          <w:rFonts w:cstheme="minorHAnsi"/>
          <w:sz w:val="24"/>
          <w:szCs w:val="24"/>
        </w:rPr>
        <w:t xml:space="preserve"> not sufficient to out-compete </w:t>
      </w:r>
      <w:r w:rsidR="00D75109">
        <w:rPr>
          <w:rFonts w:cstheme="minorHAnsi"/>
          <w:i/>
          <w:iCs/>
          <w:sz w:val="24"/>
          <w:szCs w:val="24"/>
        </w:rPr>
        <w:t>A. stolonifera</w:t>
      </w:r>
      <w:r w:rsidR="00D75109">
        <w:rPr>
          <w:rFonts w:cstheme="minorHAnsi"/>
          <w:sz w:val="24"/>
          <w:szCs w:val="24"/>
        </w:rPr>
        <w:t xml:space="preserve">. </w:t>
      </w:r>
      <w:r w:rsidR="00F118F3">
        <w:rPr>
          <w:rFonts w:cstheme="minorHAnsi"/>
          <w:sz w:val="24"/>
          <w:szCs w:val="24"/>
        </w:rPr>
        <w:t xml:space="preserve">It is important to note that </w:t>
      </w:r>
      <w:r w:rsidR="00F118F3">
        <w:rPr>
          <w:rFonts w:cstheme="minorHAnsi"/>
          <w:i/>
          <w:iCs/>
          <w:sz w:val="24"/>
          <w:szCs w:val="24"/>
        </w:rPr>
        <w:t>A. stolonifera</w:t>
      </w:r>
      <w:r w:rsidR="00F118F3">
        <w:rPr>
          <w:rFonts w:cstheme="minorHAnsi"/>
          <w:sz w:val="24"/>
          <w:szCs w:val="24"/>
        </w:rPr>
        <w:t xml:space="preserve"> is not as dominant in the Nanaimo River Estuary (NRE) as in Little Qualicum River Estuary (LQRE), however it was found </w:t>
      </w:r>
      <w:r w:rsidR="00596AB7" w:rsidRPr="001C0EEC">
        <w:rPr>
          <w:rFonts w:cstheme="minorHAnsi"/>
          <w:sz w:val="24"/>
          <w:szCs w:val="24"/>
        </w:rPr>
        <w:t xml:space="preserve">in the surface seed bank of </w:t>
      </w:r>
      <w:r w:rsidR="00F118F3">
        <w:rPr>
          <w:rFonts w:cstheme="minorHAnsi"/>
          <w:sz w:val="24"/>
          <w:szCs w:val="24"/>
        </w:rPr>
        <w:t>U</w:t>
      </w:r>
      <w:r w:rsidR="00596AB7" w:rsidRPr="001C0EEC">
        <w:rPr>
          <w:rFonts w:cstheme="minorHAnsi"/>
          <w:sz w:val="24"/>
          <w:szCs w:val="24"/>
        </w:rPr>
        <w:t>ndisturbed sites</w:t>
      </w:r>
      <w:r w:rsidR="00F118F3">
        <w:rPr>
          <w:rFonts w:cstheme="minorHAnsi"/>
          <w:sz w:val="24"/>
          <w:szCs w:val="24"/>
        </w:rPr>
        <w:t xml:space="preserve"> at NRE</w:t>
      </w:r>
      <w:r w:rsidR="00596AB7" w:rsidRPr="001C0EEC">
        <w:rPr>
          <w:rFonts w:cstheme="minorHAnsi"/>
          <w:sz w:val="24"/>
          <w:szCs w:val="24"/>
        </w:rPr>
        <w:t>.</w:t>
      </w:r>
      <w:r w:rsidR="00F118F3">
        <w:rPr>
          <w:rFonts w:cstheme="minorHAnsi"/>
          <w:sz w:val="24"/>
          <w:szCs w:val="24"/>
        </w:rPr>
        <w:t xml:space="preserve"> </w:t>
      </w:r>
      <w:r w:rsidR="001668C2">
        <w:rPr>
          <w:rFonts w:cstheme="minorHAnsi"/>
          <w:i/>
          <w:iCs/>
          <w:sz w:val="24"/>
          <w:szCs w:val="24"/>
        </w:rPr>
        <w:t>A. stolonifera</w:t>
      </w:r>
      <w:r w:rsidR="001668C2">
        <w:rPr>
          <w:rFonts w:cstheme="minorHAnsi"/>
          <w:sz w:val="24"/>
          <w:szCs w:val="24"/>
        </w:rPr>
        <w:t xml:space="preserve"> does not appear in the surface seed banks of</w:t>
      </w:r>
      <w:r w:rsidR="00596AB7" w:rsidRPr="001C0EEC">
        <w:rPr>
          <w:rFonts w:cstheme="minorHAnsi"/>
          <w:sz w:val="24"/>
          <w:szCs w:val="24"/>
        </w:rPr>
        <w:t xml:space="preserve"> </w:t>
      </w:r>
      <w:r w:rsidR="001668C2">
        <w:rPr>
          <w:rFonts w:cstheme="minorHAnsi"/>
          <w:sz w:val="24"/>
          <w:szCs w:val="24"/>
        </w:rPr>
        <w:t>1-year</w:t>
      </w:r>
      <w:r w:rsidR="00596AB7" w:rsidRPr="001C0EEC">
        <w:rPr>
          <w:rFonts w:cstheme="minorHAnsi"/>
          <w:sz w:val="24"/>
          <w:szCs w:val="24"/>
        </w:rPr>
        <w:t xml:space="preserve"> old </w:t>
      </w:r>
      <w:r w:rsidR="001668C2">
        <w:rPr>
          <w:rFonts w:cstheme="minorHAnsi"/>
          <w:sz w:val="24"/>
          <w:szCs w:val="24"/>
        </w:rPr>
        <w:t>exclosures</w:t>
      </w:r>
      <w:r w:rsidR="00402F05">
        <w:rPr>
          <w:rFonts w:cstheme="minorHAnsi"/>
          <w:sz w:val="24"/>
          <w:szCs w:val="24"/>
        </w:rPr>
        <w:t xml:space="preserve"> at NRE</w:t>
      </w:r>
      <w:r w:rsidR="00596AB7" w:rsidRPr="001C0EEC">
        <w:rPr>
          <w:rFonts w:cstheme="minorHAnsi"/>
          <w:sz w:val="24"/>
          <w:szCs w:val="24"/>
        </w:rPr>
        <w:t>,</w:t>
      </w:r>
      <w:r w:rsidR="001668C2">
        <w:rPr>
          <w:rFonts w:cstheme="minorHAnsi"/>
          <w:sz w:val="24"/>
          <w:szCs w:val="24"/>
        </w:rPr>
        <w:t xml:space="preserve"> suggesting any historic seed inputs may have been </w:t>
      </w:r>
      <w:r w:rsidR="00BB2ABF" w:rsidRPr="001C0EEC">
        <w:rPr>
          <w:rFonts w:cstheme="minorHAnsi"/>
          <w:sz w:val="24"/>
          <w:szCs w:val="24"/>
        </w:rPr>
        <w:t>lost by erosion</w:t>
      </w:r>
      <w:r w:rsidR="001668C2">
        <w:rPr>
          <w:rFonts w:cstheme="minorHAnsi"/>
          <w:sz w:val="24"/>
          <w:szCs w:val="24"/>
        </w:rPr>
        <w:t>,</w:t>
      </w:r>
      <w:r w:rsidR="00BB2ABF" w:rsidRPr="001C0EEC">
        <w:rPr>
          <w:rFonts w:cstheme="minorHAnsi"/>
          <w:sz w:val="24"/>
          <w:szCs w:val="24"/>
        </w:rPr>
        <w:t xml:space="preserve"> or they have not been deposited</w:t>
      </w:r>
      <w:r w:rsidR="001668C2">
        <w:rPr>
          <w:rFonts w:cstheme="minorHAnsi"/>
          <w:sz w:val="24"/>
          <w:szCs w:val="24"/>
        </w:rPr>
        <w:t xml:space="preserve"> or retained at the recently disturbed site</w:t>
      </w:r>
      <w:r w:rsidR="00BB2ABF" w:rsidRPr="001C0EEC">
        <w:rPr>
          <w:rFonts w:cstheme="minorHAnsi"/>
          <w:sz w:val="24"/>
          <w:szCs w:val="24"/>
        </w:rPr>
        <w:t xml:space="preserve">. </w:t>
      </w:r>
      <w:r w:rsidR="00402F05">
        <w:rPr>
          <w:rFonts w:cstheme="minorHAnsi"/>
          <w:sz w:val="24"/>
          <w:szCs w:val="24"/>
        </w:rPr>
        <w:t>We suggest this</w:t>
      </w:r>
      <w:r w:rsidR="00BB2ABF" w:rsidRPr="001C0EEC">
        <w:rPr>
          <w:rFonts w:cstheme="minorHAnsi"/>
          <w:sz w:val="24"/>
          <w:szCs w:val="24"/>
        </w:rPr>
        <w:t xml:space="preserve"> may indicate a critical window</w:t>
      </w:r>
      <w:r w:rsidR="004D3F62">
        <w:rPr>
          <w:rFonts w:cstheme="minorHAnsi"/>
          <w:sz w:val="24"/>
          <w:szCs w:val="24"/>
        </w:rPr>
        <w:t xml:space="preserve"> of time</w:t>
      </w:r>
      <w:r w:rsidR="00BB2ABF" w:rsidRPr="001C0EEC">
        <w:rPr>
          <w:rFonts w:cstheme="minorHAnsi"/>
          <w:sz w:val="24"/>
          <w:szCs w:val="24"/>
        </w:rPr>
        <w:t xml:space="preserve"> in which to restore native </w:t>
      </w:r>
      <w:r w:rsidR="000E2FCE" w:rsidRPr="001C0EEC">
        <w:rPr>
          <w:rFonts w:cstheme="minorHAnsi"/>
          <w:sz w:val="24"/>
          <w:szCs w:val="24"/>
        </w:rPr>
        <w:t>richness</w:t>
      </w:r>
      <w:r w:rsidR="00BB2ABF" w:rsidRPr="001C0EEC">
        <w:rPr>
          <w:rFonts w:cstheme="minorHAnsi"/>
          <w:sz w:val="24"/>
          <w:szCs w:val="24"/>
        </w:rPr>
        <w:t xml:space="preserve"> and abundance to prevent non-native invasion. </w:t>
      </w:r>
    </w:p>
    <w:p w14:paraId="1A1A6D50" w14:textId="37B1E829" w:rsidR="00A74C34" w:rsidRPr="001C0EEC" w:rsidRDefault="00A74C34" w:rsidP="001C0EEC">
      <w:pPr>
        <w:ind w:firstLine="720"/>
        <w:rPr>
          <w:rFonts w:cstheme="minorHAnsi"/>
          <w:sz w:val="24"/>
          <w:szCs w:val="24"/>
        </w:rPr>
      </w:pPr>
      <w:r w:rsidRPr="001C0EEC">
        <w:rPr>
          <w:rFonts w:cstheme="minorHAnsi"/>
          <w:sz w:val="24"/>
          <w:szCs w:val="24"/>
        </w:rPr>
        <w:t xml:space="preserve">The two TPG species with greatest representation in surface </w:t>
      </w:r>
      <w:commentRangeStart w:id="158"/>
      <w:r w:rsidRPr="001C0EEC">
        <w:rPr>
          <w:rFonts w:cstheme="minorHAnsi"/>
          <w:sz w:val="24"/>
          <w:szCs w:val="24"/>
        </w:rPr>
        <w:t xml:space="preserve">seed banks </w:t>
      </w:r>
      <w:commentRangeEnd w:id="158"/>
      <w:r w:rsidR="00674B0F">
        <w:rPr>
          <w:rStyle w:val="CommentReference"/>
        </w:rPr>
        <w:commentReference w:id="158"/>
      </w:r>
      <w:r w:rsidRPr="001C0EEC">
        <w:rPr>
          <w:rFonts w:cstheme="minorHAnsi"/>
          <w:sz w:val="24"/>
          <w:szCs w:val="24"/>
        </w:rPr>
        <w:t xml:space="preserve">in Undisturbed at both estuaries and 10-year old exclosures in Little Qualicum </w:t>
      </w:r>
      <w:r w:rsidR="000A4678">
        <w:rPr>
          <w:rFonts w:cstheme="minorHAnsi"/>
          <w:sz w:val="24"/>
          <w:szCs w:val="24"/>
        </w:rPr>
        <w:t xml:space="preserve">River </w:t>
      </w:r>
      <w:r w:rsidRPr="001C0EEC">
        <w:rPr>
          <w:rFonts w:cstheme="minorHAnsi"/>
          <w:sz w:val="24"/>
          <w:szCs w:val="24"/>
        </w:rPr>
        <w:t xml:space="preserve">Estuary were native </w:t>
      </w:r>
      <w:r w:rsidRPr="001C0EEC">
        <w:rPr>
          <w:rFonts w:cstheme="minorHAnsi"/>
          <w:i/>
          <w:sz w:val="24"/>
          <w:szCs w:val="24"/>
        </w:rPr>
        <w:t>J. balticus</w:t>
      </w:r>
      <w:r w:rsidRPr="001C0EEC">
        <w:rPr>
          <w:rFonts w:cstheme="minorHAnsi"/>
          <w:sz w:val="24"/>
          <w:szCs w:val="24"/>
        </w:rPr>
        <w:t xml:space="preserve"> and </w:t>
      </w:r>
      <w:r w:rsidR="00451636" w:rsidRPr="001C0EEC">
        <w:rPr>
          <w:rFonts w:cstheme="minorHAnsi"/>
          <w:sz w:val="24"/>
          <w:szCs w:val="24"/>
        </w:rPr>
        <w:t>non-native, invasive</w:t>
      </w:r>
      <w:r w:rsidRPr="001C0EEC">
        <w:rPr>
          <w:rFonts w:cstheme="minorHAnsi"/>
          <w:sz w:val="24"/>
          <w:szCs w:val="24"/>
        </w:rPr>
        <w:t xml:space="preserve"> </w:t>
      </w:r>
      <w:r w:rsidRPr="001C0EEC">
        <w:rPr>
          <w:rFonts w:cstheme="minorHAnsi"/>
          <w:i/>
          <w:sz w:val="24"/>
          <w:szCs w:val="24"/>
        </w:rPr>
        <w:t>A. stolonifera</w:t>
      </w:r>
      <w:r w:rsidRPr="001C0EEC">
        <w:rPr>
          <w:rFonts w:cstheme="minorHAnsi"/>
          <w:sz w:val="24"/>
          <w:szCs w:val="24"/>
        </w:rPr>
        <w:t xml:space="preserve">. If these two species had comparable competitive traits, we might expect a similar proportion of cover abundance in the above ground vegetation in 10-year old exclosures. This was not the case, suggesting that </w:t>
      </w:r>
      <w:r w:rsidRPr="001C0EEC">
        <w:rPr>
          <w:rFonts w:cstheme="minorHAnsi"/>
          <w:i/>
          <w:sz w:val="24"/>
          <w:szCs w:val="24"/>
        </w:rPr>
        <w:t>A. stolonifera</w:t>
      </w:r>
      <w:r w:rsidRPr="001C0EEC">
        <w:rPr>
          <w:rFonts w:cstheme="minorHAnsi"/>
          <w:sz w:val="24"/>
          <w:szCs w:val="24"/>
        </w:rPr>
        <w:t xml:space="preserve"> has a competitive advantage</w:t>
      </w:r>
      <w:r w:rsidR="00DE1F42">
        <w:rPr>
          <w:rFonts w:cstheme="minorHAnsi"/>
          <w:sz w:val="24"/>
          <w:szCs w:val="24"/>
        </w:rPr>
        <w:t xml:space="preserve"> via</w:t>
      </w:r>
      <w:r w:rsidR="00EC7921">
        <w:rPr>
          <w:rFonts w:cstheme="minorHAnsi"/>
          <w:sz w:val="24"/>
          <w:szCs w:val="24"/>
        </w:rPr>
        <w:t xml:space="preserve"> recruitment of seed, clonal stems, or both</w:t>
      </w:r>
      <w:r w:rsidRPr="001C0EEC">
        <w:rPr>
          <w:rFonts w:cstheme="minorHAnsi"/>
          <w:sz w:val="24"/>
          <w:szCs w:val="24"/>
        </w:rPr>
        <w:t xml:space="preserve"> during the recovery period. Competitive advantage of </w:t>
      </w:r>
      <w:r w:rsidRPr="001C0EEC">
        <w:rPr>
          <w:rFonts w:cstheme="minorHAnsi"/>
          <w:i/>
          <w:sz w:val="24"/>
          <w:szCs w:val="24"/>
        </w:rPr>
        <w:t>A. stolonifera</w:t>
      </w:r>
      <w:r w:rsidRPr="001C0EEC">
        <w:rPr>
          <w:rFonts w:cstheme="minorHAnsi"/>
          <w:sz w:val="24"/>
          <w:szCs w:val="24"/>
        </w:rPr>
        <w:t xml:space="preserve"> may especially be contributing to lack of recovery of seed-limited native TPGs, such as </w:t>
      </w:r>
      <w:r w:rsidRPr="001C0EEC">
        <w:rPr>
          <w:rFonts w:cstheme="minorHAnsi"/>
          <w:i/>
          <w:sz w:val="24"/>
          <w:szCs w:val="24"/>
        </w:rPr>
        <w:t>C. lyngbyei</w:t>
      </w:r>
      <w:r w:rsidRPr="001C0EEC">
        <w:rPr>
          <w:rFonts w:cstheme="minorHAnsi"/>
          <w:sz w:val="24"/>
          <w:szCs w:val="24"/>
        </w:rPr>
        <w:t xml:space="preserve">. </w:t>
      </w:r>
      <w:r w:rsidR="002562E1">
        <w:rPr>
          <w:rFonts w:cstheme="minorHAnsi"/>
          <w:sz w:val="24"/>
          <w:szCs w:val="24"/>
        </w:rPr>
        <w:t>Some f</w:t>
      </w:r>
      <w:r w:rsidRPr="001C0EEC">
        <w:rPr>
          <w:rFonts w:cstheme="minorHAnsi"/>
          <w:sz w:val="24"/>
          <w:szCs w:val="24"/>
        </w:rPr>
        <w:t xml:space="preserve">orbs like </w:t>
      </w:r>
      <w:r w:rsidRPr="001C0EEC">
        <w:rPr>
          <w:rFonts w:cstheme="minorHAnsi"/>
          <w:i/>
          <w:sz w:val="24"/>
          <w:szCs w:val="24"/>
        </w:rPr>
        <w:t>S. subspicatum</w:t>
      </w:r>
      <w:r w:rsidRPr="001C0EEC">
        <w:rPr>
          <w:rFonts w:cstheme="minorHAnsi"/>
          <w:sz w:val="24"/>
          <w:szCs w:val="24"/>
        </w:rPr>
        <w:t xml:space="preserve"> don’t appear to recover</w:t>
      </w:r>
      <w:r w:rsidR="0089082A">
        <w:rPr>
          <w:rFonts w:cstheme="minorHAnsi"/>
          <w:sz w:val="24"/>
          <w:szCs w:val="24"/>
        </w:rPr>
        <w:t xml:space="preserve"> following disturbance and may be lost from the ecological memory of the site</w:t>
      </w:r>
      <w:r w:rsidRPr="001C0EEC">
        <w:rPr>
          <w:rFonts w:cstheme="minorHAnsi"/>
          <w:sz w:val="24"/>
          <w:szCs w:val="24"/>
        </w:rPr>
        <w:t xml:space="preserve">, </w:t>
      </w:r>
      <w:r w:rsidR="0089082A">
        <w:rPr>
          <w:rFonts w:cstheme="minorHAnsi"/>
          <w:sz w:val="24"/>
          <w:szCs w:val="24"/>
        </w:rPr>
        <w:t>as</w:t>
      </w:r>
      <w:r w:rsidR="002562E1">
        <w:rPr>
          <w:rFonts w:cstheme="minorHAnsi"/>
          <w:sz w:val="24"/>
          <w:szCs w:val="24"/>
        </w:rPr>
        <w:t xml:space="preserve"> </w:t>
      </w:r>
      <w:r w:rsidRPr="001C0EEC">
        <w:rPr>
          <w:rFonts w:cstheme="minorHAnsi"/>
          <w:sz w:val="24"/>
          <w:szCs w:val="24"/>
        </w:rPr>
        <w:t>seeds</w:t>
      </w:r>
      <w:r w:rsidR="002562E1">
        <w:rPr>
          <w:rFonts w:cstheme="minorHAnsi"/>
          <w:sz w:val="24"/>
          <w:szCs w:val="24"/>
        </w:rPr>
        <w:t xml:space="preserve"> of this species</w:t>
      </w:r>
      <w:r w:rsidRPr="001C0EEC">
        <w:rPr>
          <w:rFonts w:cstheme="minorHAnsi"/>
          <w:sz w:val="24"/>
          <w:szCs w:val="24"/>
        </w:rPr>
        <w:t xml:space="preserve"> were only found in Undisturbed seed bank samples</w:t>
      </w:r>
      <w:r w:rsidR="00276208">
        <w:rPr>
          <w:rFonts w:cstheme="minorHAnsi"/>
          <w:sz w:val="24"/>
          <w:szCs w:val="24"/>
        </w:rPr>
        <w:t xml:space="preserve"> at both estuaries</w:t>
      </w:r>
      <w:r w:rsidRPr="001C0EEC">
        <w:rPr>
          <w:rFonts w:cstheme="minorHAnsi"/>
          <w:sz w:val="24"/>
          <w:szCs w:val="24"/>
        </w:rPr>
        <w:t>.</w:t>
      </w:r>
      <w:r w:rsidR="004E547D">
        <w:rPr>
          <w:rFonts w:cstheme="minorHAnsi"/>
          <w:sz w:val="24"/>
          <w:szCs w:val="24"/>
        </w:rPr>
        <w:t xml:space="preserve"> </w:t>
      </w:r>
    </w:p>
    <w:p w14:paraId="66E72241" w14:textId="7AC6321C" w:rsidR="00E9349C" w:rsidRPr="001C0EEC" w:rsidRDefault="0087346D" w:rsidP="001C0EEC">
      <w:pPr>
        <w:ind w:firstLine="720"/>
        <w:rPr>
          <w:rFonts w:cstheme="minorHAnsi"/>
          <w:sz w:val="24"/>
          <w:szCs w:val="24"/>
        </w:rPr>
      </w:pPr>
      <w:r w:rsidRPr="001C0EEC">
        <w:rPr>
          <w:rFonts w:cstheme="minorHAnsi"/>
          <w:sz w:val="24"/>
          <w:szCs w:val="24"/>
        </w:rPr>
        <w:t>We suggest that p</w:t>
      </w:r>
      <w:r w:rsidR="00E9349C" w:rsidRPr="001C0EEC">
        <w:rPr>
          <w:rFonts w:cstheme="minorHAnsi"/>
          <w:sz w:val="24"/>
          <w:szCs w:val="24"/>
        </w:rPr>
        <w:t>assive recovery</w:t>
      </w:r>
      <w:r w:rsidR="00696503">
        <w:rPr>
          <w:rFonts w:cstheme="minorHAnsi"/>
          <w:sz w:val="24"/>
          <w:szCs w:val="24"/>
        </w:rPr>
        <w:t xml:space="preserve"> through grazing exclusion alone</w:t>
      </w:r>
      <w:r w:rsidR="00E9349C" w:rsidRPr="001C0EEC">
        <w:rPr>
          <w:rFonts w:cstheme="minorHAnsi"/>
          <w:sz w:val="24"/>
          <w:szCs w:val="24"/>
        </w:rPr>
        <w:t xml:space="preserve"> may be insufficient</w:t>
      </w:r>
      <w:r w:rsidR="00DF590A" w:rsidRPr="001C0EEC">
        <w:rPr>
          <w:rFonts w:cstheme="minorHAnsi"/>
          <w:sz w:val="24"/>
          <w:szCs w:val="24"/>
        </w:rPr>
        <w:t xml:space="preserve"> to</w:t>
      </w:r>
      <w:r w:rsidR="00653C39">
        <w:rPr>
          <w:rFonts w:cstheme="minorHAnsi"/>
          <w:sz w:val="24"/>
          <w:szCs w:val="24"/>
        </w:rPr>
        <w:t xml:space="preserve"> recover compositional abundance of native </w:t>
      </w:r>
      <w:r w:rsidR="009015BB">
        <w:rPr>
          <w:rFonts w:cstheme="minorHAnsi"/>
          <w:sz w:val="24"/>
          <w:szCs w:val="24"/>
        </w:rPr>
        <w:t xml:space="preserve">TPG </w:t>
      </w:r>
      <w:r w:rsidR="00653C39">
        <w:rPr>
          <w:rFonts w:cstheme="minorHAnsi"/>
          <w:sz w:val="24"/>
          <w:szCs w:val="24"/>
        </w:rPr>
        <w:t>species similar to Undisturbed areas while</w:t>
      </w:r>
      <w:r w:rsidR="00DF590A" w:rsidRPr="001C0EEC">
        <w:rPr>
          <w:rFonts w:cstheme="minorHAnsi"/>
          <w:sz w:val="24"/>
          <w:szCs w:val="24"/>
        </w:rPr>
        <w:t xml:space="preserve"> mitigat</w:t>
      </w:r>
      <w:r w:rsidR="00653C39">
        <w:rPr>
          <w:rFonts w:cstheme="minorHAnsi"/>
          <w:sz w:val="24"/>
          <w:szCs w:val="24"/>
        </w:rPr>
        <w:t>ing</w:t>
      </w:r>
      <w:r w:rsidR="00DF590A" w:rsidRPr="001C0EEC">
        <w:rPr>
          <w:rFonts w:cstheme="minorHAnsi"/>
          <w:sz w:val="24"/>
          <w:szCs w:val="24"/>
        </w:rPr>
        <w:t xml:space="preserve"> risk of invasive species</w:t>
      </w:r>
      <w:r w:rsidR="0008778C" w:rsidRPr="001C0EEC">
        <w:rPr>
          <w:rFonts w:cstheme="minorHAnsi"/>
          <w:sz w:val="24"/>
          <w:szCs w:val="24"/>
        </w:rPr>
        <w:t xml:space="preserve">, especially in </w:t>
      </w:r>
      <w:r w:rsidR="00C37BF1" w:rsidRPr="001C0EEC">
        <w:rPr>
          <w:rFonts w:cstheme="minorHAnsi"/>
          <w:sz w:val="24"/>
          <w:szCs w:val="24"/>
        </w:rPr>
        <w:t>affected areas</w:t>
      </w:r>
      <w:r w:rsidR="0008778C" w:rsidRPr="001C0EEC">
        <w:rPr>
          <w:rFonts w:cstheme="minorHAnsi"/>
          <w:sz w:val="24"/>
          <w:szCs w:val="24"/>
        </w:rPr>
        <w:t xml:space="preserve"> with high propagule loads</w:t>
      </w:r>
      <w:r w:rsidR="00653C39">
        <w:rPr>
          <w:rFonts w:cstheme="minorHAnsi"/>
          <w:sz w:val="24"/>
          <w:szCs w:val="24"/>
        </w:rPr>
        <w:t xml:space="preserve"> of invasive species</w:t>
      </w:r>
      <w:r w:rsidR="0008778C" w:rsidRPr="001C0EEC">
        <w:rPr>
          <w:rFonts w:cstheme="minorHAnsi"/>
          <w:sz w:val="24"/>
          <w:szCs w:val="24"/>
        </w:rPr>
        <w:t xml:space="preserve">. </w:t>
      </w:r>
      <w:r w:rsidR="00C37BF1" w:rsidRPr="001C0EEC">
        <w:rPr>
          <w:rFonts w:cstheme="minorHAnsi"/>
          <w:sz w:val="24"/>
          <w:szCs w:val="24"/>
        </w:rPr>
        <w:t xml:space="preserve">Seed-limited species which rely on clonal reproduction (e.g., seed-limited </w:t>
      </w:r>
      <w:r w:rsidR="00C37BF1" w:rsidRPr="001C0EEC">
        <w:rPr>
          <w:rFonts w:cstheme="minorHAnsi"/>
          <w:i/>
          <w:iCs/>
          <w:sz w:val="24"/>
          <w:szCs w:val="24"/>
        </w:rPr>
        <w:t>C. lyngbyei</w:t>
      </w:r>
      <w:r w:rsidR="00C37BF1" w:rsidRPr="001C0EEC">
        <w:rPr>
          <w:rFonts w:cstheme="minorHAnsi"/>
          <w:sz w:val="24"/>
          <w:szCs w:val="24"/>
        </w:rPr>
        <w:t xml:space="preserve">) may be at greatest risk for being out-competed if the competitor(s) have greater seed and clonal reproductive rates. </w:t>
      </w:r>
      <w:r w:rsidR="00653C39">
        <w:rPr>
          <w:rFonts w:cstheme="minorHAnsi"/>
          <w:sz w:val="24"/>
          <w:szCs w:val="24"/>
        </w:rPr>
        <w:t xml:space="preserve">We recommend </w:t>
      </w:r>
      <w:r w:rsidR="00DB3D19">
        <w:rPr>
          <w:rFonts w:cstheme="minorHAnsi"/>
          <w:sz w:val="24"/>
          <w:szCs w:val="24"/>
        </w:rPr>
        <w:t xml:space="preserve">transplanting a diversity of native species as soon as possible following </w:t>
      </w:r>
      <w:r w:rsidR="00011B03">
        <w:rPr>
          <w:rFonts w:cstheme="minorHAnsi"/>
          <w:sz w:val="24"/>
          <w:szCs w:val="24"/>
        </w:rPr>
        <w:t>grazing disturbance</w:t>
      </w:r>
      <w:r w:rsidR="00EB3322">
        <w:rPr>
          <w:rFonts w:cstheme="minorHAnsi"/>
          <w:sz w:val="24"/>
          <w:szCs w:val="24"/>
        </w:rPr>
        <w:t xml:space="preserve"> to expedite </w:t>
      </w:r>
      <w:r w:rsidR="000A4678">
        <w:rPr>
          <w:rFonts w:cstheme="minorHAnsi"/>
          <w:sz w:val="24"/>
          <w:szCs w:val="24"/>
        </w:rPr>
        <w:t xml:space="preserve">habitat recovery. We especially want to emphasize that the Little Qualicum River Estuary appears to have the </w:t>
      </w:r>
      <w:r w:rsidR="00DE0BCE">
        <w:rPr>
          <w:rFonts w:cstheme="minorHAnsi"/>
          <w:sz w:val="24"/>
          <w:szCs w:val="24"/>
        </w:rPr>
        <w:t>greater</w:t>
      </w:r>
      <w:r w:rsidR="000A4678">
        <w:rPr>
          <w:rFonts w:cstheme="minorHAnsi"/>
          <w:sz w:val="24"/>
          <w:szCs w:val="24"/>
        </w:rPr>
        <w:t xml:space="preserve"> threat of non-native invasive species encroachment, despite its status as a protected Wildlife Management Area </w:t>
      </w:r>
      <w:r w:rsidR="00DE0BCE">
        <w:rPr>
          <w:rFonts w:cstheme="minorHAnsi"/>
          <w:sz w:val="24"/>
          <w:szCs w:val="24"/>
        </w:rPr>
        <w:t xml:space="preserve">since 1993, </w:t>
      </w:r>
      <w:r w:rsidR="00653C39">
        <w:rPr>
          <w:rFonts w:cstheme="minorHAnsi"/>
          <w:sz w:val="24"/>
          <w:szCs w:val="24"/>
        </w:rPr>
        <w:t xml:space="preserve">and reiterate </w:t>
      </w:r>
      <w:r w:rsidR="00DB3D19">
        <w:rPr>
          <w:rFonts w:cstheme="minorHAnsi"/>
          <w:sz w:val="24"/>
          <w:szCs w:val="24"/>
        </w:rPr>
        <w:t xml:space="preserve">calls for active management in Pacific Northwest estuaries </w:t>
      </w:r>
      <w:r w:rsidR="00DB3D19">
        <w:rPr>
          <w:rFonts w:cstheme="minorHAnsi"/>
          <w:sz w:val="24"/>
          <w:szCs w:val="24"/>
        </w:rPr>
        <w:fldChar w:fldCharType="begin"/>
      </w:r>
      <w:r w:rsidR="00DB3D19">
        <w:rPr>
          <w:rFonts w:cstheme="minorHAnsi"/>
          <w:sz w:val="24"/>
          <w:szCs w:val="24"/>
        </w:rPr>
        <w:instrText xml:space="preserve"> ADDIN ZOTERO_ITEM CSL_CITATION {"citationID":"3Sz4Lhn7","properties":{"formattedCitation":"(Stewart et al., 2023)","plainCitation":"(Stewart et al., 2023)","noteIndex":0},"citationItems":[{"id":2924,"uris":["http://zotero.org/users/6092945/items/UHU779KH"],"itemData":{"id":2924,"type":"article-journal","abstract":"The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00DB3D19">
        <w:rPr>
          <w:rFonts w:cstheme="minorHAnsi"/>
          <w:sz w:val="24"/>
          <w:szCs w:val="24"/>
        </w:rPr>
        <w:fldChar w:fldCharType="separate"/>
      </w:r>
      <w:r w:rsidR="00DB3D19" w:rsidRPr="00DB3D19">
        <w:rPr>
          <w:rFonts w:ascii="Calibri" w:hAnsi="Calibri" w:cs="Calibri"/>
          <w:sz w:val="24"/>
        </w:rPr>
        <w:t>(</w:t>
      </w:r>
      <w:r w:rsidR="00A14BDA">
        <w:rPr>
          <w:rFonts w:ascii="Calibri" w:hAnsi="Calibri" w:cs="Calibri"/>
          <w:sz w:val="24"/>
        </w:rPr>
        <w:t xml:space="preserve">see also </w:t>
      </w:r>
      <w:r w:rsidR="00DB3D19" w:rsidRPr="00DB3D19">
        <w:rPr>
          <w:rFonts w:ascii="Calibri" w:hAnsi="Calibri" w:cs="Calibri"/>
          <w:sz w:val="24"/>
        </w:rPr>
        <w:t>Stewart et al., 2023</w:t>
      </w:r>
      <w:r w:rsidR="00A14BDA">
        <w:rPr>
          <w:rFonts w:ascii="Calibri" w:hAnsi="Calibri" w:cs="Calibri"/>
          <w:sz w:val="24"/>
        </w:rPr>
        <w:t>, Lane et al.</w:t>
      </w:r>
      <w:r w:rsidR="00011B03">
        <w:rPr>
          <w:rFonts w:ascii="Calibri" w:hAnsi="Calibri" w:cs="Calibri"/>
          <w:sz w:val="24"/>
        </w:rPr>
        <w:t>,</w:t>
      </w:r>
      <w:r w:rsidR="00A14BDA">
        <w:rPr>
          <w:rFonts w:ascii="Calibri" w:hAnsi="Calibri" w:cs="Calibri"/>
          <w:sz w:val="24"/>
        </w:rPr>
        <w:t xml:space="preserve"> </w:t>
      </w:r>
      <w:r w:rsidR="00A14BDA">
        <w:rPr>
          <w:rFonts w:ascii="Calibri" w:hAnsi="Calibri" w:cs="Calibri"/>
          <w:i/>
          <w:iCs/>
          <w:sz w:val="24"/>
        </w:rPr>
        <w:t>in review</w:t>
      </w:r>
      <w:r w:rsidR="00DB3D19" w:rsidRPr="00DB3D19">
        <w:rPr>
          <w:rFonts w:ascii="Calibri" w:hAnsi="Calibri" w:cs="Calibri"/>
          <w:sz w:val="24"/>
        </w:rPr>
        <w:t>)</w:t>
      </w:r>
      <w:r w:rsidR="00DB3D19">
        <w:rPr>
          <w:rFonts w:cstheme="minorHAnsi"/>
          <w:sz w:val="24"/>
          <w:szCs w:val="24"/>
        </w:rPr>
        <w:fldChar w:fldCharType="end"/>
      </w:r>
      <w:r w:rsidR="00A00AFB">
        <w:rPr>
          <w:rFonts w:cstheme="minorHAnsi"/>
          <w:sz w:val="24"/>
          <w:szCs w:val="24"/>
        </w:rPr>
        <w:t xml:space="preserve">. </w:t>
      </w:r>
      <w:r w:rsidR="00DA5DB1">
        <w:rPr>
          <w:rFonts w:cstheme="minorHAnsi"/>
          <w:sz w:val="24"/>
          <w:szCs w:val="24"/>
        </w:rPr>
        <w:t xml:space="preserve">We propose that these management urgencies </w:t>
      </w:r>
      <w:r w:rsidR="00DA5DB1">
        <w:rPr>
          <w:rFonts w:cstheme="minorHAnsi"/>
          <w:sz w:val="24"/>
          <w:szCs w:val="24"/>
        </w:rPr>
        <w:lastRenderedPageBreak/>
        <w:t>are timely in the conversation around ecological stewardship and reconciliation with First Nations</w:t>
      </w:r>
      <w:r w:rsidR="000768F3">
        <w:rPr>
          <w:rFonts w:cstheme="minorHAnsi"/>
          <w:sz w:val="24"/>
          <w:szCs w:val="24"/>
        </w:rPr>
        <w:t xml:space="preserve">, as grazing disturbance presents a “blank slate” for restoration of historic and culturally appropriate species. </w:t>
      </w:r>
      <w:r w:rsidR="00272999">
        <w:rPr>
          <w:rFonts w:cstheme="minorHAnsi"/>
          <w:sz w:val="24"/>
          <w:szCs w:val="24"/>
        </w:rPr>
        <w:t>T</w:t>
      </w:r>
      <w:r w:rsidR="00272999" w:rsidRPr="00272999">
        <w:rPr>
          <w:rFonts w:cstheme="minorHAnsi"/>
          <w:sz w:val="24"/>
          <w:szCs w:val="24"/>
        </w:rPr>
        <w:t>his offers a chance to enact reconciliation partnerships with local First Nations to use culturally important species, and potentially restore traditional land management practices</w:t>
      </w:r>
      <w:r w:rsidR="00272999">
        <w:rPr>
          <w:rFonts w:cstheme="minorHAnsi"/>
          <w:sz w:val="24"/>
          <w:szCs w:val="24"/>
        </w:rPr>
        <w:t xml:space="preserve"> such as estuary root gardens</w:t>
      </w:r>
      <w:r w:rsidR="00272999" w:rsidRPr="00272999">
        <w:rPr>
          <w:rFonts w:cstheme="minorHAnsi"/>
          <w:sz w:val="24"/>
          <w:szCs w:val="24"/>
        </w:rPr>
        <w:t xml:space="preserve"> (e.g., Turner, 2014).</w:t>
      </w:r>
      <w:r w:rsidR="00272999">
        <w:rPr>
          <w:rFonts w:cstheme="minorHAnsi"/>
          <w:sz w:val="24"/>
          <w:szCs w:val="24"/>
        </w:rPr>
        <w:t xml:space="preserve"> </w:t>
      </w:r>
      <w:r w:rsidR="00996888">
        <w:rPr>
          <w:rFonts w:cstheme="minorHAnsi"/>
          <w:sz w:val="24"/>
          <w:szCs w:val="24"/>
        </w:rPr>
        <w:t>However, we caution that restoration of cultural practices must necessarily be led and managed by each Nation</w:t>
      </w:r>
      <w:r w:rsidR="00E34245">
        <w:rPr>
          <w:rFonts w:cstheme="minorHAnsi"/>
          <w:sz w:val="24"/>
          <w:szCs w:val="24"/>
        </w:rPr>
        <w:t xml:space="preserve"> (</w:t>
      </w:r>
      <w:r w:rsidR="00E34245" w:rsidRPr="001C0EEC">
        <w:rPr>
          <w:rFonts w:cstheme="minorHAnsi"/>
          <w:sz w:val="24"/>
          <w:szCs w:val="24"/>
          <w:highlight w:val="lightGray"/>
        </w:rPr>
        <w:t>CITE</w:t>
      </w:r>
      <w:r w:rsidR="00E34245">
        <w:rPr>
          <w:rFonts w:cstheme="minorHAnsi"/>
          <w:sz w:val="24"/>
          <w:szCs w:val="24"/>
        </w:rPr>
        <w:t xml:space="preserve">), and that if time and resources cannot guarantee autonomous leadership </w:t>
      </w:r>
      <w:r w:rsidR="0006616C">
        <w:rPr>
          <w:rFonts w:cstheme="minorHAnsi"/>
          <w:sz w:val="24"/>
          <w:szCs w:val="24"/>
        </w:rPr>
        <w:t xml:space="preserve">of cultural practice </w:t>
      </w:r>
      <w:r w:rsidR="00E34245">
        <w:rPr>
          <w:rFonts w:cstheme="minorHAnsi"/>
          <w:sz w:val="24"/>
          <w:szCs w:val="24"/>
        </w:rPr>
        <w:t xml:space="preserve">by </w:t>
      </w:r>
      <w:r w:rsidR="0006616C">
        <w:rPr>
          <w:rFonts w:cstheme="minorHAnsi"/>
          <w:sz w:val="24"/>
          <w:szCs w:val="24"/>
        </w:rPr>
        <w:t>Indigenous members, we</w:t>
      </w:r>
      <w:r w:rsidR="000768F3">
        <w:rPr>
          <w:rFonts w:cstheme="minorHAnsi"/>
          <w:sz w:val="24"/>
          <w:szCs w:val="24"/>
        </w:rPr>
        <w:t xml:space="preserve"> suggest prioritizing </w:t>
      </w:r>
      <w:r w:rsidR="009E5596">
        <w:rPr>
          <w:rFonts w:cstheme="minorHAnsi"/>
          <w:sz w:val="24"/>
          <w:szCs w:val="24"/>
        </w:rPr>
        <w:t xml:space="preserve">selection of culturally important species will </w:t>
      </w:r>
      <w:r w:rsidR="0006616C">
        <w:rPr>
          <w:rFonts w:cstheme="minorHAnsi"/>
          <w:sz w:val="24"/>
          <w:szCs w:val="24"/>
        </w:rPr>
        <w:t>contribute to conservation of</w:t>
      </w:r>
      <w:r w:rsidR="009E5596">
        <w:rPr>
          <w:rFonts w:cstheme="minorHAnsi"/>
          <w:sz w:val="24"/>
          <w:szCs w:val="24"/>
        </w:rPr>
        <w:t xml:space="preserve"> propagule inputs within the estuary habitat</w:t>
      </w:r>
      <w:r w:rsidR="00272999">
        <w:rPr>
          <w:rFonts w:cstheme="minorHAnsi"/>
          <w:sz w:val="24"/>
          <w:szCs w:val="24"/>
        </w:rPr>
        <w:t xml:space="preserve">. </w:t>
      </w:r>
      <w:r w:rsidR="009E5596">
        <w:rPr>
          <w:rFonts w:cstheme="minorHAnsi"/>
          <w:sz w:val="24"/>
          <w:szCs w:val="24"/>
        </w:rPr>
        <w:t xml:space="preserve"> </w:t>
      </w:r>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4F16FE6F" w:rsidR="0006616C" w:rsidRDefault="0006616C">
      <w:pPr>
        <w:rPr>
          <w:rFonts w:cstheme="minorHAnsi"/>
          <w:sz w:val="24"/>
          <w:szCs w:val="24"/>
        </w:rPr>
      </w:pPr>
      <w:r>
        <w:rPr>
          <w:rFonts w:cstheme="minorHAnsi"/>
          <w:sz w:val="24"/>
          <w:szCs w:val="24"/>
        </w:rPr>
        <w:br w:type="page"/>
      </w:r>
    </w:p>
    <w:p w14:paraId="402BC23D" w14:textId="35643058" w:rsidR="0006616C" w:rsidRDefault="0006616C" w:rsidP="0006616C">
      <w:pPr>
        <w:pStyle w:val="Heading1"/>
      </w:pPr>
      <w:r>
        <w:lastRenderedPageBreak/>
        <w:t>Literature Cited</w:t>
      </w:r>
    </w:p>
    <w:p w14:paraId="7F5036E8" w14:textId="77777777" w:rsidR="00B11042" w:rsidRPr="00B11042" w:rsidRDefault="00B11042" w:rsidP="00B11042">
      <w:pPr>
        <w:pStyle w:val="Bibliography"/>
        <w:rPr>
          <w:rFonts w:ascii="Calibri" w:hAnsi="Calibri" w:cs="Calibri"/>
        </w:rPr>
      </w:pPr>
      <w:r>
        <w:fldChar w:fldCharType="begin"/>
      </w:r>
      <w:r>
        <w:instrText xml:space="preserve"> ADDIN ZOTERO_BIBL {"uncited":[],"omitted":[],"custom":[]} CSL_BIBLIOGRAPHY </w:instrText>
      </w:r>
      <w:r>
        <w:fldChar w:fldCharType="separate"/>
      </w:r>
      <w:r w:rsidRPr="00B11042">
        <w:rPr>
          <w:rFonts w:ascii="Calibri" w:hAnsi="Calibri" w:cs="Calibri"/>
        </w:rPr>
        <w:t xml:space="preserve">Bertness, M. D. (1991). Interspecific Interactions among High Marsh Perennials in a New England Salt Marsh.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72</w:t>
      </w:r>
      <w:r w:rsidRPr="00B11042">
        <w:rPr>
          <w:rFonts w:ascii="Calibri" w:hAnsi="Calibri" w:cs="Calibri"/>
        </w:rPr>
        <w:t>(1), 125–137. JSTOR. https://doi.org/10.2307/1938908</w:t>
      </w:r>
    </w:p>
    <w:p w14:paraId="43576508" w14:textId="77777777" w:rsidR="00B11042" w:rsidRPr="00B11042" w:rsidRDefault="00B11042" w:rsidP="00B11042">
      <w:pPr>
        <w:pStyle w:val="Bibliography"/>
        <w:rPr>
          <w:rFonts w:ascii="Calibri" w:hAnsi="Calibri" w:cs="Calibri"/>
        </w:rPr>
      </w:pPr>
      <w:r w:rsidRPr="00B11042">
        <w:rPr>
          <w:rFonts w:ascii="Calibri" w:hAnsi="Calibri" w:cs="Calibri"/>
        </w:rPr>
        <w:t xml:space="preserve">Borde, A. B., Diefenderfer, H. L., Cullinan, V. I., Zimmerman, S. A., &amp; Thom, R. M. (2020). Ecohydrology of wetland plant communities along an estuarine to tidal river gradient. </w:t>
      </w:r>
      <w:r w:rsidRPr="00B11042">
        <w:rPr>
          <w:rFonts w:ascii="Calibri" w:hAnsi="Calibri" w:cs="Calibri"/>
          <w:i/>
          <w:iCs/>
        </w:rPr>
        <w:t>Ecosphere</w:t>
      </w:r>
      <w:r w:rsidRPr="00B11042">
        <w:rPr>
          <w:rFonts w:ascii="Calibri" w:hAnsi="Calibri" w:cs="Calibri"/>
        </w:rPr>
        <w:t xml:space="preserve">, </w:t>
      </w:r>
      <w:r w:rsidRPr="00B11042">
        <w:rPr>
          <w:rFonts w:ascii="Calibri" w:hAnsi="Calibri" w:cs="Calibri"/>
          <w:i/>
          <w:iCs/>
        </w:rPr>
        <w:t>11</w:t>
      </w:r>
      <w:r w:rsidRPr="00B11042">
        <w:rPr>
          <w:rFonts w:ascii="Calibri" w:hAnsi="Calibri" w:cs="Calibri"/>
        </w:rPr>
        <w:t>(9), e03185. https://doi.org/10.1002/ecs2.3185</w:t>
      </w:r>
    </w:p>
    <w:p w14:paraId="0ACBBC66" w14:textId="77777777" w:rsidR="00B11042" w:rsidRPr="00B11042" w:rsidRDefault="00B11042" w:rsidP="00B11042">
      <w:pPr>
        <w:pStyle w:val="Bibliography"/>
        <w:rPr>
          <w:rFonts w:ascii="Calibri" w:hAnsi="Calibri" w:cs="Calibri"/>
        </w:rPr>
      </w:pPr>
      <w:r w:rsidRPr="00B11042">
        <w:rPr>
          <w:rFonts w:ascii="Calibri" w:hAnsi="Calibri" w:cs="Calibri"/>
        </w:rPr>
        <w:t xml:space="preserve">Bruno, J. F. (2000). Facilitation of Cobble Beach Plant Communities Through Habitat Modification by Spartina Alterniflora.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81</w:t>
      </w:r>
      <w:r w:rsidRPr="00B11042">
        <w:rPr>
          <w:rFonts w:ascii="Calibri" w:hAnsi="Calibri" w:cs="Calibri"/>
        </w:rPr>
        <w:t>(5), 1179–1192. https://doi.org/10.1890/0012-9658(2000)081[1179:FOCBPC]2.0.CO;2</w:t>
      </w:r>
    </w:p>
    <w:p w14:paraId="45075C63" w14:textId="77777777" w:rsidR="00B11042" w:rsidRPr="00B11042" w:rsidRDefault="00B11042" w:rsidP="00B11042">
      <w:pPr>
        <w:pStyle w:val="Bibliography"/>
        <w:rPr>
          <w:rFonts w:ascii="Calibri" w:hAnsi="Calibri" w:cs="Calibri"/>
        </w:rPr>
      </w:pPr>
      <w:r w:rsidRPr="00B11042">
        <w:rPr>
          <w:rFonts w:ascii="Calibri" w:hAnsi="Calibri" w:cs="Calibri"/>
        </w:rPr>
        <w:t xml:space="preserve">Choi, R. T., Petit Bon, M., Leffler, A. J., Kelsey, K. C., Welker, J. M., &amp; Beard, K. H. (2022). Short-term effects of experimental goose grazing and warming differ in three low-Arctic coastal wetland plant communities. </w:t>
      </w:r>
      <w:r w:rsidRPr="00B11042">
        <w:rPr>
          <w:rFonts w:ascii="Calibri" w:hAnsi="Calibri" w:cs="Calibri"/>
          <w:i/>
          <w:iCs/>
        </w:rPr>
        <w:t>Journal of Vegetation Science</w:t>
      </w:r>
      <w:r w:rsidRPr="00B11042">
        <w:rPr>
          <w:rFonts w:ascii="Calibri" w:hAnsi="Calibri" w:cs="Calibri"/>
        </w:rPr>
        <w:t xml:space="preserve">, </w:t>
      </w:r>
      <w:r w:rsidRPr="00B11042">
        <w:rPr>
          <w:rFonts w:ascii="Calibri" w:hAnsi="Calibri" w:cs="Calibri"/>
          <w:i/>
          <w:iCs/>
        </w:rPr>
        <w:t>33</w:t>
      </w:r>
      <w:r w:rsidRPr="00B11042">
        <w:rPr>
          <w:rFonts w:ascii="Calibri" w:hAnsi="Calibri" w:cs="Calibri"/>
        </w:rPr>
        <w:t>(3), e13139. https://doi.org/10.1111/jvs.13139</w:t>
      </w:r>
    </w:p>
    <w:p w14:paraId="467018CF" w14:textId="77777777" w:rsidR="00B11042" w:rsidRPr="00B11042" w:rsidRDefault="00B11042" w:rsidP="00B11042">
      <w:pPr>
        <w:pStyle w:val="Bibliography"/>
        <w:rPr>
          <w:rFonts w:ascii="Calibri" w:hAnsi="Calibri" w:cs="Calibri"/>
        </w:rPr>
      </w:pPr>
      <w:r w:rsidRPr="00B11042">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B11042">
        <w:rPr>
          <w:rFonts w:ascii="Calibri" w:hAnsi="Calibri" w:cs="Calibri"/>
          <w:i/>
          <w:iCs/>
        </w:rPr>
        <w:t>Journal of the British Columbia Field Ornithologists</w:t>
      </w:r>
      <w:r w:rsidRPr="00B11042">
        <w:rPr>
          <w:rFonts w:ascii="Calibri" w:hAnsi="Calibri" w:cs="Calibri"/>
        </w:rPr>
        <w:t xml:space="preserve">, </w:t>
      </w:r>
      <w:r w:rsidRPr="00B11042">
        <w:rPr>
          <w:rFonts w:ascii="Calibri" w:hAnsi="Calibri" w:cs="Calibri"/>
          <w:i/>
          <w:iCs/>
        </w:rPr>
        <w:t>21</w:t>
      </w:r>
      <w:r w:rsidRPr="00B11042">
        <w:rPr>
          <w:rFonts w:ascii="Calibri" w:hAnsi="Calibri" w:cs="Calibri"/>
        </w:rPr>
        <w:t>, 11–31.</w:t>
      </w:r>
    </w:p>
    <w:p w14:paraId="557484AE" w14:textId="77777777" w:rsidR="00B11042" w:rsidRPr="00B11042" w:rsidRDefault="00B11042" w:rsidP="00B11042">
      <w:pPr>
        <w:pStyle w:val="Bibliography"/>
        <w:rPr>
          <w:rFonts w:ascii="Calibri" w:hAnsi="Calibri" w:cs="Calibri"/>
        </w:rPr>
      </w:pPr>
      <w:r w:rsidRPr="00B11042">
        <w:rPr>
          <w:rFonts w:ascii="Calibri" w:hAnsi="Calibri" w:cs="Calibri"/>
        </w:rPr>
        <w:t xml:space="preserve">Dawe, N. K., &amp; Stewart, A. C. (2010). The Canada Goose (Branta canadensis) on Vancouver Island, British Columbia. </w:t>
      </w:r>
      <w:r w:rsidRPr="00B11042">
        <w:rPr>
          <w:rFonts w:ascii="Calibri" w:hAnsi="Calibri" w:cs="Calibri"/>
          <w:i/>
          <w:iCs/>
        </w:rPr>
        <w:t>British Columbia Birds</w:t>
      </w:r>
      <w:r w:rsidRPr="00B11042">
        <w:rPr>
          <w:rFonts w:ascii="Calibri" w:hAnsi="Calibri" w:cs="Calibri"/>
        </w:rPr>
        <w:t xml:space="preserve">, </w:t>
      </w:r>
      <w:r w:rsidRPr="00B11042">
        <w:rPr>
          <w:rFonts w:ascii="Calibri" w:hAnsi="Calibri" w:cs="Calibri"/>
          <w:i/>
          <w:iCs/>
        </w:rPr>
        <w:t>20</w:t>
      </w:r>
      <w:r w:rsidRPr="00B11042">
        <w:rPr>
          <w:rFonts w:ascii="Calibri" w:hAnsi="Calibri" w:cs="Calibri"/>
        </w:rPr>
        <w:t>, 18.</w:t>
      </w:r>
    </w:p>
    <w:p w14:paraId="7212EBFD" w14:textId="77777777" w:rsidR="00B11042" w:rsidRPr="00B11042" w:rsidRDefault="00B11042" w:rsidP="00B11042">
      <w:pPr>
        <w:pStyle w:val="Bibliography"/>
        <w:rPr>
          <w:rFonts w:ascii="Calibri" w:hAnsi="Calibri" w:cs="Calibri"/>
        </w:rPr>
      </w:pPr>
      <w:r w:rsidRPr="00B11042">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B11042">
        <w:rPr>
          <w:rFonts w:ascii="Calibri" w:hAnsi="Calibri" w:cs="Calibri"/>
          <w:i/>
          <w:iCs/>
        </w:rPr>
        <w:t>Frontiers in Ecology and the Environment</w:t>
      </w:r>
      <w:r w:rsidRPr="00B11042">
        <w:rPr>
          <w:rFonts w:ascii="Calibri" w:hAnsi="Calibri" w:cs="Calibri"/>
        </w:rPr>
        <w:t xml:space="preserve">, </w:t>
      </w:r>
      <w:r w:rsidRPr="00B11042">
        <w:rPr>
          <w:rFonts w:ascii="Calibri" w:hAnsi="Calibri" w:cs="Calibri"/>
          <w:i/>
          <w:iCs/>
        </w:rPr>
        <w:t>19</w:t>
      </w:r>
      <w:r w:rsidRPr="00B11042">
        <w:rPr>
          <w:rFonts w:ascii="Calibri" w:hAnsi="Calibri" w:cs="Calibri"/>
        </w:rPr>
        <w:t>(2), 108–117. https://doi.org/10.1002/fee.2274</w:t>
      </w:r>
    </w:p>
    <w:p w14:paraId="5AF42E83" w14:textId="77777777" w:rsidR="00B11042" w:rsidRPr="00B11042" w:rsidRDefault="00B11042" w:rsidP="00B11042">
      <w:pPr>
        <w:pStyle w:val="Bibliography"/>
        <w:rPr>
          <w:rFonts w:ascii="Calibri" w:hAnsi="Calibri" w:cs="Calibri"/>
        </w:rPr>
      </w:pPr>
      <w:r w:rsidRPr="00B11042">
        <w:rPr>
          <w:rFonts w:ascii="Calibri" w:hAnsi="Calibri" w:cs="Calibri"/>
        </w:rPr>
        <w:lastRenderedPageBreak/>
        <w:t xml:space="preserve">Douglas, G. W., Meidinger, D., &amp; Pojar, J. (Eds.). (1998). </w:t>
      </w:r>
      <w:r w:rsidRPr="00B11042">
        <w:rPr>
          <w:rFonts w:ascii="Calibri" w:hAnsi="Calibri" w:cs="Calibri"/>
          <w:i/>
          <w:iCs/>
        </w:rPr>
        <w:t>Illustrated flora of British Columbia. Vols. 1-8</w:t>
      </w:r>
      <w:r w:rsidRPr="00B11042">
        <w:rPr>
          <w:rFonts w:ascii="Calibri" w:hAnsi="Calibri" w:cs="Calibri"/>
        </w:rPr>
        <w:t>. B.C. Min. Environ., Lands and Parks, and B.C. Min. For. https://www.cabdirect.org/cabdirect/abstract/20013088729</w:t>
      </w:r>
    </w:p>
    <w:p w14:paraId="64A93D1E" w14:textId="77777777" w:rsidR="00B11042" w:rsidRPr="00B11042" w:rsidRDefault="00B11042" w:rsidP="00B11042">
      <w:pPr>
        <w:pStyle w:val="Bibliography"/>
        <w:rPr>
          <w:rFonts w:ascii="Calibri" w:hAnsi="Calibri" w:cs="Calibri"/>
        </w:rPr>
      </w:pPr>
      <w:r w:rsidRPr="00B11042">
        <w:rPr>
          <w:rFonts w:ascii="Calibri" w:hAnsi="Calibri" w:cs="Calibri"/>
        </w:rPr>
        <w:t xml:space="preserve">Finn, R. J. R., Chalifour, L., Gergel, S. E., Hinch, S. G., Scott, D. C., &amp; Martin, T. G. (2021). Quantifying lost and inaccessible habitat for Pacific salmon in Canada’s Lower Fraser River. </w:t>
      </w:r>
      <w:r w:rsidRPr="00B11042">
        <w:rPr>
          <w:rFonts w:ascii="Calibri" w:hAnsi="Calibri" w:cs="Calibri"/>
          <w:i/>
          <w:iCs/>
        </w:rPr>
        <w:t>Ecosphere</w:t>
      </w:r>
      <w:r w:rsidRPr="00B11042">
        <w:rPr>
          <w:rFonts w:ascii="Calibri" w:hAnsi="Calibri" w:cs="Calibri"/>
        </w:rPr>
        <w:t xml:space="preserve">, </w:t>
      </w:r>
      <w:r w:rsidRPr="00B11042">
        <w:rPr>
          <w:rFonts w:ascii="Calibri" w:hAnsi="Calibri" w:cs="Calibri"/>
          <w:i/>
          <w:iCs/>
        </w:rPr>
        <w:t>12</w:t>
      </w:r>
      <w:r w:rsidRPr="00B11042">
        <w:rPr>
          <w:rFonts w:ascii="Calibri" w:hAnsi="Calibri" w:cs="Calibri"/>
        </w:rPr>
        <w:t>(7), e03646. https://doi.org/10.1002/ecs2.3646</w:t>
      </w:r>
    </w:p>
    <w:p w14:paraId="4B9A8675" w14:textId="77777777" w:rsidR="00B11042" w:rsidRPr="00B11042" w:rsidRDefault="00B11042" w:rsidP="00B11042">
      <w:pPr>
        <w:pStyle w:val="Bibliography"/>
        <w:rPr>
          <w:rFonts w:ascii="Calibri" w:hAnsi="Calibri" w:cs="Calibri"/>
        </w:rPr>
      </w:pPr>
      <w:r w:rsidRPr="00B11042">
        <w:rPr>
          <w:rFonts w:ascii="Calibri" w:hAnsi="Calibri" w:cs="Calibri"/>
        </w:rPr>
        <w:t xml:space="preserve">Gonzales, E. K., &amp; Arcese, P. (2008). HERBIVORY MORE LIMITING THAN COMPETITION ON EARLY AND ESTABLISHED NATIVE PLANTS IN AN INVADED MEADOW.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89</w:t>
      </w:r>
      <w:r w:rsidRPr="00B11042">
        <w:rPr>
          <w:rFonts w:ascii="Calibri" w:hAnsi="Calibri" w:cs="Calibri"/>
        </w:rPr>
        <w:t>(12), 3282–3289. https://doi.org/10.1890/08-0435.1</w:t>
      </w:r>
    </w:p>
    <w:p w14:paraId="02251930" w14:textId="77777777" w:rsidR="00B11042" w:rsidRPr="00B11042" w:rsidRDefault="00B11042" w:rsidP="00B11042">
      <w:pPr>
        <w:pStyle w:val="Bibliography"/>
        <w:rPr>
          <w:rFonts w:ascii="Calibri" w:hAnsi="Calibri" w:cs="Calibri"/>
        </w:rPr>
      </w:pPr>
      <w:r w:rsidRPr="00B11042">
        <w:rPr>
          <w:rFonts w:ascii="Calibri" w:hAnsi="Calibri" w:cs="Calibri"/>
        </w:rPr>
        <w:t xml:space="preserve">Hitchcock, C. L., &amp; Cronquist, A. (2018). </w:t>
      </w:r>
      <w:r w:rsidRPr="00B11042">
        <w:rPr>
          <w:rFonts w:ascii="Calibri" w:hAnsi="Calibri" w:cs="Calibri"/>
          <w:i/>
          <w:iCs/>
        </w:rPr>
        <w:t>Flora of the Pacific Northwest, an illustrated manual</w:t>
      </w:r>
      <w:r w:rsidRPr="00B11042">
        <w:rPr>
          <w:rFonts w:ascii="Calibri" w:hAnsi="Calibri" w:cs="Calibri"/>
        </w:rPr>
        <w:t xml:space="preserve"> (D. E. Giblin, B. S. Legler, P. F. Zika, &amp; R. G. Olmstead, Eds.; 2nd ed.). University of Washington Press.</w:t>
      </w:r>
    </w:p>
    <w:p w14:paraId="64440261" w14:textId="77777777" w:rsidR="00B11042" w:rsidRPr="00B11042" w:rsidRDefault="00B11042" w:rsidP="00B11042">
      <w:pPr>
        <w:pStyle w:val="Bibliography"/>
        <w:rPr>
          <w:rFonts w:ascii="Calibri" w:hAnsi="Calibri" w:cs="Calibri"/>
        </w:rPr>
      </w:pPr>
      <w:r w:rsidRPr="00B11042">
        <w:rPr>
          <w:rFonts w:ascii="Calibri" w:hAnsi="Calibri" w:cs="Calibri"/>
        </w:rPr>
        <w:t xml:space="preserve">Johnstone, J. F., Allen, C. D., Franklin, J. F., Frelich, L. E., Harvey, B. J., Higuera, P. E., Mack, M. C., Meentemeyer, R. K., Metz, M. R., Perry, G. L., Schoennagel, T., &amp; Turner, M. G. (2016). Changing disturbance regimes, ecological memory, and forest resilience. </w:t>
      </w:r>
      <w:r w:rsidRPr="00B11042">
        <w:rPr>
          <w:rFonts w:ascii="Calibri" w:hAnsi="Calibri" w:cs="Calibri"/>
          <w:i/>
          <w:iCs/>
        </w:rPr>
        <w:t>Frontiers in Ecology and the Environment</w:t>
      </w:r>
      <w:r w:rsidRPr="00B11042">
        <w:rPr>
          <w:rFonts w:ascii="Calibri" w:hAnsi="Calibri" w:cs="Calibri"/>
        </w:rPr>
        <w:t xml:space="preserve">, </w:t>
      </w:r>
      <w:r w:rsidRPr="00B11042">
        <w:rPr>
          <w:rFonts w:ascii="Calibri" w:hAnsi="Calibri" w:cs="Calibri"/>
          <w:i/>
          <w:iCs/>
        </w:rPr>
        <w:t>14</w:t>
      </w:r>
      <w:r w:rsidRPr="00B11042">
        <w:rPr>
          <w:rFonts w:ascii="Calibri" w:hAnsi="Calibri" w:cs="Calibri"/>
        </w:rPr>
        <w:t>(7), 369–378. https://doi.org/10.1002/fee.1311</w:t>
      </w:r>
    </w:p>
    <w:p w14:paraId="201C2912" w14:textId="77777777" w:rsidR="00B11042" w:rsidRPr="00B11042" w:rsidRDefault="00B11042" w:rsidP="00B11042">
      <w:pPr>
        <w:pStyle w:val="Bibliography"/>
        <w:rPr>
          <w:rFonts w:ascii="Calibri" w:hAnsi="Calibri" w:cs="Calibri"/>
        </w:rPr>
      </w:pPr>
      <w:r w:rsidRPr="00B11042">
        <w:rPr>
          <w:rFonts w:ascii="Calibri" w:hAnsi="Calibri" w:cs="Calibri"/>
        </w:rPr>
        <w:t xml:space="preserve">Lavorel, S., &amp; Lebreton, J. D. (1992). Evidence for lottery recruitment in Mediterranean old fields. </w:t>
      </w:r>
      <w:r w:rsidRPr="00B11042">
        <w:rPr>
          <w:rFonts w:ascii="Calibri" w:hAnsi="Calibri" w:cs="Calibri"/>
          <w:i/>
          <w:iCs/>
        </w:rPr>
        <w:t>Journal of Vegetation Science</w:t>
      </w:r>
      <w:r w:rsidRPr="00B11042">
        <w:rPr>
          <w:rFonts w:ascii="Calibri" w:hAnsi="Calibri" w:cs="Calibri"/>
        </w:rPr>
        <w:t xml:space="preserve">, </w:t>
      </w:r>
      <w:r w:rsidRPr="00B11042">
        <w:rPr>
          <w:rFonts w:ascii="Calibri" w:hAnsi="Calibri" w:cs="Calibri"/>
          <w:i/>
          <w:iCs/>
        </w:rPr>
        <w:t>3</w:t>
      </w:r>
      <w:r w:rsidRPr="00B11042">
        <w:rPr>
          <w:rFonts w:ascii="Calibri" w:hAnsi="Calibri" w:cs="Calibri"/>
        </w:rPr>
        <w:t>(1), 91–100. https://doi.org/10.2307/3236002</w:t>
      </w:r>
    </w:p>
    <w:p w14:paraId="73605C3F" w14:textId="77777777" w:rsidR="00B11042" w:rsidRPr="00B11042" w:rsidRDefault="00B11042" w:rsidP="00B11042">
      <w:pPr>
        <w:pStyle w:val="Bibliography"/>
        <w:rPr>
          <w:rFonts w:ascii="Calibri" w:hAnsi="Calibri" w:cs="Calibri"/>
        </w:rPr>
      </w:pPr>
      <w:r w:rsidRPr="00B11042">
        <w:rPr>
          <w:rFonts w:ascii="Calibri" w:hAnsi="Calibri" w:cs="Calibri"/>
        </w:rPr>
        <w:t xml:space="preserve">Lodge, K. A., &amp; Tyler, A. C. (2020). Divergent impact of grazing on plant communities of created wetlands with varying hydrology and antecedent land use. </w:t>
      </w:r>
      <w:r w:rsidRPr="00B11042">
        <w:rPr>
          <w:rFonts w:ascii="Calibri" w:hAnsi="Calibri" w:cs="Calibri"/>
          <w:i/>
          <w:iCs/>
        </w:rPr>
        <w:t>Wetlands Ecology and Management</w:t>
      </w:r>
      <w:r w:rsidRPr="00B11042">
        <w:rPr>
          <w:rFonts w:ascii="Calibri" w:hAnsi="Calibri" w:cs="Calibri"/>
        </w:rPr>
        <w:t xml:space="preserve">, </w:t>
      </w:r>
      <w:r w:rsidRPr="00B11042">
        <w:rPr>
          <w:rFonts w:ascii="Calibri" w:hAnsi="Calibri" w:cs="Calibri"/>
          <w:i/>
          <w:iCs/>
        </w:rPr>
        <w:t>28</w:t>
      </w:r>
      <w:r w:rsidRPr="00B11042">
        <w:rPr>
          <w:rFonts w:ascii="Calibri" w:hAnsi="Calibri" w:cs="Calibri"/>
        </w:rPr>
        <w:t>(5), 797–813. https://doi.org/10.1007/s11273-020-09750-z</w:t>
      </w:r>
    </w:p>
    <w:p w14:paraId="52BFCC61" w14:textId="77777777" w:rsidR="00B11042" w:rsidRPr="00B11042" w:rsidRDefault="00B11042" w:rsidP="00B11042">
      <w:pPr>
        <w:pStyle w:val="Bibliography"/>
        <w:rPr>
          <w:rFonts w:ascii="Calibri" w:hAnsi="Calibri" w:cs="Calibri"/>
        </w:rPr>
      </w:pPr>
      <w:r w:rsidRPr="00B11042">
        <w:rPr>
          <w:rFonts w:ascii="Calibri" w:hAnsi="Calibri" w:cs="Calibri"/>
        </w:rPr>
        <w:t xml:space="preserve">Megonigal, J. P., &amp; Neubauer, S. C. (2019). </w:t>
      </w:r>
      <w:r w:rsidRPr="00B11042">
        <w:rPr>
          <w:rFonts w:ascii="Calibri" w:hAnsi="Calibri" w:cs="Calibri"/>
          <w:i/>
          <w:iCs/>
        </w:rPr>
        <w:t>Biogeochemistry of Tidal Freshwater Wetlands</w:t>
      </w:r>
      <w:r w:rsidRPr="00B11042">
        <w:rPr>
          <w:rFonts w:ascii="Calibri" w:hAnsi="Calibri" w:cs="Calibri"/>
        </w:rPr>
        <w:t>. Elsevier. https://doi.org/10.1016/B978-0-444-63893-9.00019-8</w:t>
      </w:r>
    </w:p>
    <w:p w14:paraId="231089DE" w14:textId="77777777" w:rsidR="00B11042" w:rsidRPr="00B11042" w:rsidRDefault="00B11042" w:rsidP="00B11042">
      <w:pPr>
        <w:pStyle w:val="Bibliography"/>
        <w:rPr>
          <w:rFonts w:ascii="Calibri" w:hAnsi="Calibri" w:cs="Calibri"/>
        </w:rPr>
      </w:pPr>
      <w:r w:rsidRPr="00B11042">
        <w:rPr>
          <w:rFonts w:ascii="Calibri" w:hAnsi="Calibri" w:cs="Calibri"/>
        </w:rPr>
        <w:t xml:space="preserve">Odum, E. P. (1969). The Strategy of Ecosystem Development. </w:t>
      </w:r>
      <w:r w:rsidRPr="00B11042">
        <w:rPr>
          <w:rFonts w:ascii="Calibri" w:hAnsi="Calibri" w:cs="Calibri"/>
          <w:i/>
          <w:iCs/>
        </w:rPr>
        <w:t>Science</w:t>
      </w:r>
      <w:r w:rsidRPr="00B11042">
        <w:rPr>
          <w:rFonts w:ascii="Calibri" w:hAnsi="Calibri" w:cs="Calibri"/>
        </w:rPr>
        <w:t xml:space="preserve">, </w:t>
      </w:r>
      <w:r w:rsidRPr="00B11042">
        <w:rPr>
          <w:rFonts w:ascii="Calibri" w:hAnsi="Calibri" w:cs="Calibri"/>
          <w:i/>
          <w:iCs/>
        </w:rPr>
        <w:t>164</w:t>
      </w:r>
      <w:r w:rsidRPr="00B11042">
        <w:rPr>
          <w:rFonts w:ascii="Calibri" w:hAnsi="Calibri" w:cs="Calibri"/>
        </w:rPr>
        <w:t>(3877), 262–270.</w:t>
      </w:r>
    </w:p>
    <w:p w14:paraId="4C85E150" w14:textId="77777777" w:rsidR="00B11042" w:rsidRPr="00B11042" w:rsidRDefault="00B11042" w:rsidP="00B11042">
      <w:pPr>
        <w:pStyle w:val="Bibliography"/>
        <w:rPr>
          <w:rFonts w:ascii="Calibri" w:hAnsi="Calibri" w:cs="Calibri"/>
        </w:rPr>
      </w:pPr>
      <w:r w:rsidRPr="00B11042">
        <w:rPr>
          <w:rFonts w:ascii="Calibri" w:hAnsi="Calibri" w:cs="Calibri"/>
        </w:rPr>
        <w:lastRenderedPageBreak/>
        <w:t xml:space="preserve">Pasternack, G. B. (2009). Chapter 3. Hydrogeomorphology and sedimentation in tidal freshwater wetlands. In A. Barendregt, D. F. Whigham, &amp; A. H. Baldwin (Eds.), </w:t>
      </w:r>
      <w:r w:rsidRPr="00B11042">
        <w:rPr>
          <w:rFonts w:ascii="Calibri" w:hAnsi="Calibri" w:cs="Calibri"/>
          <w:i/>
          <w:iCs/>
        </w:rPr>
        <w:t>Tidal Freshwater Wetlands</w:t>
      </w:r>
      <w:r w:rsidRPr="00B11042">
        <w:rPr>
          <w:rFonts w:ascii="Calibri" w:hAnsi="Calibri" w:cs="Calibri"/>
        </w:rPr>
        <w:t xml:space="preserve"> (pp. 31–40). Backhuys Publishers.</w:t>
      </w:r>
    </w:p>
    <w:p w14:paraId="4721A7D5" w14:textId="77777777" w:rsidR="00B11042" w:rsidRPr="00B11042" w:rsidRDefault="00B11042" w:rsidP="00B11042">
      <w:pPr>
        <w:pStyle w:val="Bibliography"/>
        <w:rPr>
          <w:rFonts w:ascii="Calibri" w:hAnsi="Calibri" w:cs="Calibri"/>
        </w:rPr>
      </w:pPr>
      <w:r w:rsidRPr="00B11042">
        <w:rPr>
          <w:rFonts w:ascii="Calibri" w:hAnsi="Calibri" w:cs="Calibri"/>
        </w:rPr>
        <w:t xml:space="preserve">Price, E. P. F., Spyreas, G., &amp; Matthews, J. W. (2020). Biotic homogenization of wetland vegetation in the conterminous United States driven by Phalaris arundinacea and anthropogenic disturbance. </w:t>
      </w:r>
      <w:r w:rsidRPr="00B11042">
        <w:rPr>
          <w:rFonts w:ascii="Calibri" w:hAnsi="Calibri" w:cs="Calibri"/>
          <w:i/>
          <w:iCs/>
        </w:rPr>
        <w:t>Landscape Ecology</w:t>
      </w:r>
      <w:r w:rsidRPr="00B11042">
        <w:rPr>
          <w:rFonts w:ascii="Calibri" w:hAnsi="Calibri" w:cs="Calibri"/>
        </w:rPr>
        <w:t xml:space="preserve">, </w:t>
      </w:r>
      <w:r w:rsidRPr="00B11042">
        <w:rPr>
          <w:rFonts w:ascii="Calibri" w:hAnsi="Calibri" w:cs="Calibri"/>
          <w:i/>
          <w:iCs/>
        </w:rPr>
        <w:t>35</w:t>
      </w:r>
      <w:r w:rsidRPr="00B11042">
        <w:rPr>
          <w:rFonts w:ascii="Calibri" w:hAnsi="Calibri" w:cs="Calibri"/>
        </w:rPr>
        <w:t>(3), 779–792. https://doi.org/10.1007/s10980-020-00978-x</w:t>
      </w:r>
    </w:p>
    <w:p w14:paraId="71307430" w14:textId="77777777" w:rsidR="00B11042" w:rsidRPr="00B11042" w:rsidRDefault="00B11042" w:rsidP="00B11042">
      <w:pPr>
        <w:pStyle w:val="Bibliography"/>
        <w:rPr>
          <w:rFonts w:ascii="Calibri" w:hAnsi="Calibri" w:cs="Calibri"/>
        </w:rPr>
      </w:pPr>
      <w:r w:rsidRPr="00B11042">
        <w:rPr>
          <w:rFonts w:ascii="Calibri" w:hAnsi="Calibri" w:cs="Calibri"/>
        </w:rPr>
        <w:t xml:space="preserve">Schaefer, V. H. (2011). Remembering our roots: A possible connection between loss of ecological memory, alien invasions and ecological restoration. </w:t>
      </w:r>
      <w:r w:rsidRPr="00B11042">
        <w:rPr>
          <w:rFonts w:ascii="Calibri" w:hAnsi="Calibri" w:cs="Calibri"/>
          <w:i/>
          <w:iCs/>
        </w:rPr>
        <w:t>Urban Ecosystems</w:t>
      </w:r>
      <w:r w:rsidRPr="00B11042">
        <w:rPr>
          <w:rFonts w:ascii="Calibri" w:hAnsi="Calibri" w:cs="Calibri"/>
        </w:rPr>
        <w:t xml:space="preserve">, </w:t>
      </w:r>
      <w:r w:rsidRPr="00B11042">
        <w:rPr>
          <w:rFonts w:ascii="Calibri" w:hAnsi="Calibri" w:cs="Calibri"/>
          <w:i/>
          <w:iCs/>
        </w:rPr>
        <w:t>14</w:t>
      </w:r>
      <w:r w:rsidRPr="00B11042">
        <w:rPr>
          <w:rFonts w:ascii="Calibri" w:hAnsi="Calibri" w:cs="Calibri"/>
        </w:rPr>
        <w:t>(1), 35–44. https://doi.org/10.1007/s11252-010-0138-3</w:t>
      </w:r>
    </w:p>
    <w:p w14:paraId="6AE63F29" w14:textId="77777777" w:rsidR="00B11042" w:rsidRPr="00B11042" w:rsidRDefault="00B11042" w:rsidP="00B11042">
      <w:pPr>
        <w:pStyle w:val="Bibliography"/>
        <w:rPr>
          <w:rFonts w:ascii="Calibri" w:hAnsi="Calibri" w:cs="Calibri"/>
        </w:rPr>
      </w:pPr>
      <w:r w:rsidRPr="00B11042">
        <w:rPr>
          <w:rFonts w:ascii="Calibri" w:hAnsi="Calibri" w:cs="Calibri"/>
        </w:rPr>
        <w:t xml:space="preserve">Silinski, A., van Belzen, J., Fransen, E., Bouma, T. J., Troch, P., Meire, P., &amp; Temmerman, S. (2016). Quantifying critical conditions for seaward expansion of tidal marshes: A transplantation experiment. </w:t>
      </w:r>
      <w:r w:rsidRPr="00B11042">
        <w:rPr>
          <w:rFonts w:ascii="Calibri" w:hAnsi="Calibri" w:cs="Calibri"/>
          <w:i/>
          <w:iCs/>
        </w:rPr>
        <w:t>Estuarine, Coastal and Shelf Science</w:t>
      </w:r>
      <w:r w:rsidRPr="00B11042">
        <w:rPr>
          <w:rFonts w:ascii="Calibri" w:hAnsi="Calibri" w:cs="Calibri"/>
        </w:rPr>
        <w:t xml:space="preserve">, </w:t>
      </w:r>
      <w:r w:rsidRPr="00B11042">
        <w:rPr>
          <w:rFonts w:ascii="Calibri" w:hAnsi="Calibri" w:cs="Calibri"/>
          <w:i/>
          <w:iCs/>
        </w:rPr>
        <w:t>169</w:t>
      </w:r>
      <w:r w:rsidRPr="00B11042">
        <w:rPr>
          <w:rFonts w:ascii="Calibri" w:hAnsi="Calibri" w:cs="Calibri"/>
        </w:rPr>
        <w:t>, 227–237. https://doi.org/10.1016/j.ecss.2015.12.012</w:t>
      </w:r>
    </w:p>
    <w:p w14:paraId="1E11ED20" w14:textId="77777777" w:rsidR="00B11042" w:rsidRPr="00B11042" w:rsidRDefault="00B11042" w:rsidP="00B11042">
      <w:pPr>
        <w:pStyle w:val="Bibliography"/>
        <w:rPr>
          <w:rFonts w:ascii="Calibri" w:hAnsi="Calibri" w:cs="Calibri"/>
        </w:rPr>
      </w:pPr>
      <w:r w:rsidRPr="00B11042">
        <w:rPr>
          <w:rFonts w:ascii="Calibri" w:hAnsi="Calibri" w:cs="Calibri"/>
        </w:rPr>
        <w:t xml:space="preserve">Stewart, D., Hood, W. G., &amp; Martin, T. G. (2023). Undetected but Widespread: The Cryptic Invasion of Non-Native Cattail (Typha) in a Pacific Northwest Estuary. </w:t>
      </w:r>
      <w:r w:rsidRPr="00B11042">
        <w:rPr>
          <w:rFonts w:ascii="Calibri" w:hAnsi="Calibri" w:cs="Calibri"/>
          <w:i/>
          <w:iCs/>
        </w:rPr>
        <w:t>Estuaries and Coasts</w:t>
      </w:r>
      <w:r w:rsidRPr="00B11042">
        <w:rPr>
          <w:rFonts w:ascii="Calibri" w:hAnsi="Calibri" w:cs="Calibri"/>
        </w:rPr>
        <w:t>. https://doi.org/10.1007/s12237-023-01171-4</w:t>
      </w:r>
    </w:p>
    <w:p w14:paraId="30C2A763" w14:textId="77777777" w:rsidR="00B11042" w:rsidRPr="00B11042" w:rsidRDefault="00B11042" w:rsidP="00B11042">
      <w:pPr>
        <w:pStyle w:val="Bibliography"/>
        <w:rPr>
          <w:rFonts w:ascii="Calibri" w:hAnsi="Calibri" w:cs="Calibri"/>
        </w:rPr>
      </w:pPr>
      <w:r w:rsidRPr="00B11042">
        <w:rPr>
          <w:rFonts w:ascii="Calibri" w:hAnsi="Calibri" w:cs="Calibri"/>
        </w:rPr>
        <w:t xml:space="preserve">Turner, N. J., Lepofsky, D., &amp; Deur, D. (2013). Plant Management Systems of British Columbia’s First Peoples. </w:t>
      </w:r>
      <w:r w:rsidRPr="00B11042">
        <w:rPr>
          <w:rFonts w:ascii="Calibri" w:hAnsi="Calibri" w:cs="Calibri"/>
          <w:i/>
          <w:iCs/>
        </w:rPr>
        <w:t>BC Studies: The British Columbian Quarterly</w:t>
      </w:r>
      <w:r w:rsidRPr="00B11042">
        <w:rPr>
          <w:rFonts w:ascii="Calibri" w:hAnsi="Calibri" w:cs="Calibri"/>
        </w:rPr>
        <w:t xml:space="preserve">, </w:t>
      </w:r>
      <w:r w:rsidRPr="00B11042">
        <w:rPr>
          <w:rFonts w:ascii="Calibri" w:hAnsi="Calibri" w:cs="Calibri"/>
          <w:i/>
          <w:iCs/>
        </w:rPr>
        <w:t>179</w:t>
      </w:r>
      <w:r w:rsidRPr="00B11042">
        <w:rPr>
          <w:rFonts w:ascii="Calibri" w:hAnsi="Calibri" w:cs="Calibri"/>
        </w:rPr>
        <w:t>, Article 179. https://doi.org/10.14288/bcs.v0i179.184112</w:t>
      </w:r>
    </w:p>
    <w:p w14:paraId="369C54BC" w14:textId="77777777" w:rsidR="00B11042" w:rsidRPr="00B11042" w:rsidRDefault="00B11042" w:rsidP="00B11042">
      <w:pPr>
        <w:pStyle w:val="Bibliography"/>
        <w:rPr>
          <w:rFonts w:ascii="Calibri" w:hAnsi="Calibri" w:cs="Calibri"/>
        </w:rPr>
      </w:pPr>
      <w:r w:rsidRPr="00B11042">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B11042">
        <w:rPr>
          <w:rFonts w:ascii="Calibri" w:hAnsi="Calibri" w:cs="Calibri"/>
          <w:i/>
          <w:iCs/>
        </w:rPr>
        <w:t>Science</w:t>
      </w:r>
      <w:r w:rsidRPr="00B11042">
        <w:rPr>
          <w:rFonts w:ascii="Calibri" w:hAnsi="Calibri" w:cs="Calibri"/>
        </w:rPr>
        <w:t xml:space="preserve">, </w:t>
      </w:r>
      <w:r w:rsidRPr="00B11042">
        <w:rPr>
          <w:rFonts w:ascii="Calibri" w:hAnsi="Calibri" w:cs="Calibri"/>
          <w:i/>
          <w:iCs/>
        </w:rPr>
        <w:t>368</w:t>
      </w:r>
      <w:r w:rsidRPr="00B11042">
        <w:rPr>
          <w:rFonts w:ascii="Calibri" w:hAnsi="Calibri" w:cs="Calibri"/>
        </w:rPr>
        <w:t>(6494), 967–972. https://doi.org/10.1126/science.aba2225</w:t>
      </w:r>
    </w:p>
    <w:p w14:paraId="6E7E2619" w14:textId="15E74801" w:rsidR="001267F2" w:rsidRPr="001C0EEC" w:rsidRDefault="00B11042" w:rsidP="001C0EEC">
      <w:pPr>
        <w:rPr>
          <w:rFonts w:cstheme="minorHAnsi"/>
          <w:sz w:val="24"/>
          <w:szCs w:val="24"/>
        </w:rPr>
      </w:pPr>
      <w:r>
        <w:fldChar w:fldCharType="end"/>
      </w:r>
    </w:p>
    <w:sectPr w:rsidR="001267F2" w:rsidRPr="001C0EEC" w:rsidSect="00B36141">
      <w:headerReference w:type="default" r:id="rId29"/>
      <w:footerReference w:type="default" r:id="rI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3" w:author="n" w:date="2023-03-10T11:19:00Z" w:initials="n">
    <w:p w14:paraId="09BF10F5" w14:textId="37701359" w:rsidR="008D6801" w:rsidRDefault="008D6801">
      <w:pPr>
        <w:pStyle w:val="CommentText"/>
      </w:pPr>
      <w:r>
        <w:rPr>
          <w:rStyle w:val="CommentReference"/>
        </w:rPr>
        <w:annotationRef/>
      </w:r>
      <w:r>
        <w:t>I’m not sure this is what you’re trying to get at, but it felt like you needed an explanation clause before moving into the following statement</w:t>
      </w:r>
    </w:p>
  </w:comment>
  <w:comment w:id="53" w:author="n" w:date="2023-03-09T09:05:00Z" w:initials="n">
    <w:p w14:paraId="2C827726" w14:textId="77777777" w:rsidR="00290150" w:rsidRDefault="00290150">
      <w:pPr>
        <w:pStyle w:val="CommentText"/>
      </w:pPr>
      <w:r>
        <w:rPr>
          <w:rStyle w:val="CommentReference"/>
        </w:rPr>
        <w:annotationRef/>
      </w:r>
      <w:r>
        <w:t>I don’t love this paragraph. To me, you are looking at:</w:t>
      </w:r>
    </w:p>
    <w:p w14:paraId="5EEFD594" w14:textId="016FD617" w:rsidR="00290150" w:rsidRDefault="00290150" w:rsidP="00290150">
      <w:pPr>
        <w:pStyle w:val="CommentText"/>
        <w:numPr>
          <w:ilvl w:val="0"/>
          <w:numId w:val="16"/>
        </w:numPr>
      </w:pPr>
      <w:r>
        <w:t xml:space="preserve"> What’s left in the site to come up – must have something left for recovery! This is not directly measured</w:t>
      </w:r>
    </w:p>
    <w:p w14:paraId="7BE76EEF" w14:textId="77777777" w:rsidR="00290150" w:rsidRDefault="00290150" w:rsidP="00290150">
      <w:pPr>
        <w:pStyle w:val="CommentText"/>
        <w:numPr>
          <w:ilvl w:val="0"/>
          <w:numId w:val="16"/>
        </w:numPr>
      </w:pPr>
      <w:r>
        <w:t xml:space="preserve"> What’s coming into the site – novel competitors can shift trajectories. You directly measure this.</w:t>
      </w:r>
    </w:p>
    <w:p w14:paraId="2E4D848F" w14:textId="77777777" w:rsidR="00290150" w:rsidRDefault="00290150" w:rsidP="00290150">
      <w:pPr>
        <w:pStyle w:val="CommentText"/>
      </w:pPr>
    </w:p>
    <w:p w14:paraId="513D0C0F" w14:textId="6C224722" w:rsidR="00290150" w:rsidRDefault="00290150" w:rsidP="00290150">
      <w:pPr>
        <w:pStyle w:val="CommentText"/>
      </w:pPr>
      <w:r>
        <w:t>I would set up that back and forth here, specific to grazing and invasion</w:t>
      </w:r>
    </w:p>
  </w:comment>
  <w:comment w:id="70" w:author="n" w:date="2023-03-09T09:08:00Z" w:initials="n">
    <w:p w14:paraId="27BE7720" w14:textId="77777777" w:rsidR="00BD0A99" w:rsidRDefault="00BD0A99">
      <w:pPr>
        <w:pStyle w:val="CommentText"/>
      </w:pPr>
      <w:r>
        <w:rPr>
          <w:rStyle w:val="CommentReference"/>
        </w:rPr>
        <w:annotationRef/>
      </w:r>
      <w:r>
        <w:t>You don’t have to take every opportunity to argue for the novelty of this work</w:t>
      </w:r>
    </w:p>
    <w:p w14:paraId="1EA34D49" w14:textId="77777777" w:rsidR="00BD0A99" w:rsidRDefault="00BD0A99">
      <w:pPr>
        <w:pStyle w:val="CommentText"/>
      </w:pPr>
    </w:p>
    <w:p w14:paraId="00AD6D02" w14:textId="5351DFB2" w:rsidR="00BD0A99" w:rsidRDefault="00BD0A99">
      <w:pPr>
        <w:pStyle w:val="CommentText"/>
      </w:pPr>
      <w:r>
        <w:t>First, save that for one push at the end of the intro</w:t>
      </w:r>
    </w:p>
    <w:p w14:paraId="06FF8D1A" w14:textId="77777777" w:rsidR="00BD0A99" w:rsidRDefault="00BD0A99">
      <w:pPr>
        <w:pStyle w:val="CommentText"/>
      </w:pPr>
    </w:p>
    <w:p w14:paraId="412BA85F" w14:textId="162A22CC" w:rsidR="00BD0A99" w:rsidRDefault="00BD0A99">
      <w:pPr>
        <w:pStyle w:val="CommentText"/>
      </w:pPr>
      <w:r>
        <w:t>Second, have faith that it’s a good stand-alone study, and you don’t need to wave the novelty flag at the reviewers constantly</w:t>
      </w:r>
    </w:p>
  </w:comment>
  <w:comment w:id="74" w:author="n" w:date="2023-03-09T09:10:00Z" w:initials="n">
    <w:p w14:paraId="7D817878" w14:textId="77777777" w:rsidR="00BD0A99" w:rsidRDefault="00BD0A99">
      <w:pPr>
        <w:pStyle w:val="CommentText"/>
      </w:pPr>
      <w:r>
        <w:rPr>
          <w:rStyle w:val="CommentReference"/>
        </w:rPr>
        <w:annotationRef/>
      </w:r>
      <w:r>
        <w:t xml:space="preserve">Rather than saying that it’s novel, instead point again to how intertwined the above ground recovery is with propagule inputs. </w:t>
      </w:r>
    </w:p>
    <w:p w14:paraId="2D04AF75" w14:textId="77777777" w:rsidR="00BD0A99" w:rsidRDefault="00BD0A99">
      <w:pPr>
        <w:pStyle w:val="CommentText"/>
      </w:pPr>
    </w:p>
    <w:p w14:paraId="5665DFDE" w14:textId="3DDAB2D7" w:rsidR="00BD0A99" w:rsidRDefault="00BD0A99">
      <w:pPr>
        <w:pStyle w:val="CommentText"/>
      </w:pPr>
      <w:r>
        <w:t>Emphasize that what you do is important, not brand new</w:t>
      </w:r>
    </w:p>
  </w:comment>
  <w:comment w:id="76" w:author="Lane, Stefanie" w:date="2023-02-20T14:02:00Z" w:initials="LS">
    <w:p w14:paraId="17DBE3BE" w14:textId="77777777" w:rsidR="006F5948" w:rsidRDefault="00667BF2" w:rsidP="00696DCA">
      <w:pPr>
        <w:pStyle w:val="CommentText"/>
      </w:pPr>
      <w:r>
        <w:rPr>
          <w:rStyle w:val="CommentReference"/>
        </w:rPr>
        <w:annotationRef/>
      </w:r>
      <w:r w:rsidR="006F5948">
        <w:rPr>
          <w:lang w:val="en-CA"/>
        </w:rPr>
        <w:t xml:space="preserve">Per RDN </w:t>
      </w:r>
      <w:r w:rsidR="006F5948">
        <w:rPr>
          <w:lang w:val="en-CA"/>
        </w:rPr>
        <w:t xml:space="preserve">mgmt plan for LQRE </w:t>
      </w:r>
      <w:hyperlink r:id="rId1" w:history="1">
        <w:r w:rsidR="006F5948" w:rsidRPr="00696DCA">
          <w:rPr>
            <w:rStyle w:val="Hyperlink"/>
            <w:lang w:val="en-CA"/>
          </w:rPr>
          <w:t>https://www.rdn.bc.ca/cms/wpattachments/wpID2040atID3338.pdf</w:t>
        </w:r>
      </w:hyperlink>
      <w:r w:rsidR="006F5948">
        <w:rPr>
          <w:lang w:val="en-CA"/>
        </w:rPr>
        <w:t xml:space="preserve"> </w:t>
      </w:r>
    </w:p>
  </w:comment>
  <w:comment w:id="94" w:author="n" w:date="2023-03-09T10:54:00Z" w:initials="n">
    <w:p w14:paraId="5788203B" w14:textId="29835A68" w:rsidR="00D84658" w:rsidRDefault="00D84658">
      <w:pPr>
        <w:pStyle w:val="CommentText"/>
      </w:pPr>
      <w:r>
        <w:rPr>
          <w:rStyle w:val="CommentReference"/>
        </w:rPr>
        <w:annotationRef/>
      </w:r>
      <w:r>
        <w:t>I like both Figure 1 and 2 – they are helpful AND pretty</w:t>
      </w:r>
    </w:p>
  </w:comment>
  <w:comment w:id="95" w:author="n" w:date="2023-03-09T10:55:00Z" w:initials="n">
    <w:p w14:paraId="43A5E1E5" w14:textId="297B8DAF" w:rsidR="00D84658" w:rsidRDefault="00D84658">
      <w:pPr>
        <w:pStyle w:val="CommentText"/>
      </w:pPr>
      <w:r>
        <w:rPr>
          <w:rStyle w:val="CommentReference"/>
        </w:rPr>
        <w:annotationRef/>
      </w:r>
      <w:r>
        <w:t>Is this column needed?</w:t>
      </w:r>
    </w:p>
  </w:comment>
  <w:comment w:id="96" w:author="n" w:date="2023-03-09T10:56:00Z" w:initials="n">
    <w:p w14:paraId="2C148D82" w14:textId="77777777" w:rsidR="00D84658" w:rsidRDefault="00D84658">
      <w:pPr>
        <w:pStyle w:val="CommentText"/>
      </w:pPr>
      <w:r>
        <w:rPr>
          <w:rStyle w:val="CommentReference"/>
        </w:rPr>
        <w:annotationRef/>
      </w:r>
      <w:r>
        <w:t>And these? I mean, they make it super easy to see plot numbers, but you could also tuck a line in the caption that says, “</w:t>
      </w:r>
      <w:r w:rsidR="0060088A">
        <w:t>we surveyed two vegetation plots in each site, and took two surface seed bank samples per plot.”</w:t>
      </w:r>
    </w:p>
    <w:p w14:paraId="2EAE3CB0" w14:textId="77777777" w:rsidR="0060088A" w:rsidRDefault="0060088A">
      <w:pPr>
        <w:pStyle w:val="CommentText"/>
      </w:pPr>
    </w:p>
    <w:p w14:paraId="4DF30592" w14:textId="638D6B48" w:rsidR="0060088A" w:rsidRDefault="0060088A">
      <w:pPr>
        <w:pStyle w:val="CommentText"/>
      </w:pPr>
      <w:r>
        <w:t>Or you could make these columns TOTALS in each row, so 16 / 8 / 8 / 16 and then the next column 32 / 16 / 16 / 32</w:t>
      </w:r>
    </w:p>
  </w:comment>
  <w:comment w:id="97" w:author="n" w:date="2023-03-09T10:55:00Z" w:initials="n">
    <w:p w14:paraId="10235517" w14:textId="6590A919" w:rsidR="00D84658" w:rsidRDefault="00D84658">
      <w:pPr>
        <w:pStyle w:val="CommentText"/>
      </w:pPr>
      <w:r>
        <w:rPr>
          <w:rStyle w:val="CommentReference"/>
        </w:rPr>
        <w:annotationRef/>
      </w:r>
      <w:r>
        <w:t>Recovering?</w:t>
      </w:r>
    </w:p>
  </w:comment>
  <w:comment w:id="99" w:author="n" w:date="2023-03-09T11:13:00Z" w:initials="n">
    <w:p w14:paraId="22FE45BE" w14:textId="56E0C011" w:rsidR="005B5A29" w:rsidRDefault="005B5A29">
      <w:pPr>
        <w:pStyle w:val="CommentText"/>
      </w:pPr>
      <w:r>
        <w:rPr>
          <w:rStyle w:val="CommentReference"/>
        </w:rPr>
        <w:annotationRef/>
      </w:r>
      <w:r>
        <w:t>Space here, but not in other places – just decide and be consistent</w:t>
      </w:r>
    </w:p>
  </w:comment>
  <w:comment w:id="100" w:author="n" w:date="2023-03-09T11:14:00Z" w:initials="n">
    <w:p w14:paraId="20580F12" w14:textId="1BAB04BB" w:rsidR="005B5A29" w:rsidRDefault="005B5A29">
      <w:pPr>
        <w:pStyle w:val="CommentText"/>
      </w:pPr>
      <w:r>
        <w:rPr>
          <w:rStyle w:val="CommentReference"/>
        </w:rPr>
        <w:annotationRef/>
      </w:r>
      <w:r>
        <w:t>Huh. I’ve never seen this before. I don’t hate it, it’s just striking</w:t>
      </w:r>
    </w:p>
  </w:comment>
  <w:comment w:id="102" w:author="n" w:date="2023-03-09T11:49:00Z" w:initials="n">
    <w:p w14:paraId="30E5B82B" w14:textId="2AC4706F" w:rsidR="00E41E85" w:rsidRDefault="00E41E85">
      <w:pPr>
        <w:pStyle w:val="CommentText"/>
      </w:pPr>
      <w:r>
        <w:rPr>
          <w:rStyle w:val="CommentReference"/>
        </w:rPr>
        <w:annotationRef/>
      </w:r>
      <w:r>
        <w:t>I don’t know what this means</w:t>
      </w:r>
    </w:p>
  </w:comment>
  <w:comment w:id="103" w:author="n" w:date="2023-03-10T12:09:00Z" w:initials="n">
    <w:p w14:paraId="3BB42372" w14:textId="2C062F15" w:rsidR="00426D70" w:rsidRDefault="00426D70">
      <w:pPr>
        <w:pStyle w:val="CommentText"/>
      </w:pPr>
      <w:r>
        <w:rPr>
          <w:rStyle w:val="CommentReference"/>
        </w:rPr>
        <w:annotationRef/>
      </w:r>
      <w:r>
        <w:t>You mention richness in your questions in the intro, but then don’t at all mention it in your methods below. Where does it fit in?</w:t>
      </w:r>
    </w:p>
  </w:comment>
  <w:comment w:id="104" w:author="n" w:date="2023-03-10T12:02:00Z" w:initials="n">
    <w:p w14:paraId="6A2D1B2F" w14:textId="77777777" w:rsidR="001E233E" w:rsidRDefault="001E233E">
      <w:pPr>
        <w:pStyle w:val="CommentText"/>
      </w:pPr>
      <w:r>
        <w:rPr>
          <w:rStyle w:val="CommentReference"/>
        </w:rPr>
        <w:annotationRef/>
      </w:r>
      <w:r>
        <w:t>You actually have two things you do. You make a list of dominant species according to the rule below – this is just descriptive, but you can still plug it here to say why it’s important, and how it connects with the indicator species analysis</w:t>
      </w:r>
    </w:p>
    <w:p w14:paraId="5231B44A" w14:textId="77777777" w:rsidR="001E233E" w:rsidRDefault="001E233E">
      <w:pPr>
        <w:pStyle w:val="CommentText"/>
      </w:pPr>
    </w:p>
    <w:p w14:paraId="506053AD" w14:textId="77777777" w:rsidR="001E233E" w:rsidRDefault="001E233E">
      <w:pPr>
        <w:pStyle w:val="CommentText"/>
      </w:pPr>
      <w:r>
        <w:t>THEN you use GLMs to assess the relative abundance of TPGs</w:t>
      </w:r>
    </w:p>
    <w:p w14:paraId="6CFB2E29" w14:textId="77777777" w:rsidR="001E233E" w:rsidRDefault="001E233E">
      <w:pPr>
        <w:pStyle w:val="CommentText"/>
      </w:pPr>
    </w:p>
    <w:p w14:paraId="099697BA" w14:textId="057A7B01" w:rsidR="001E233E" w:rsidRDefault="00426D70">
      <w:pPr>
        <w:pStyle w:val="CommentText"/>
      </w:pPr>
      <w:r>
        <w:t>Correct? If that’s the case, pop the relative abundance explanation from this paragraph, down before the GLM description</w:t>
      </w:r>
    </w:p>
  </w:comment>
  <w:comment w:id="106" w:author="Lane, Stefanie" w:date="2023-02-21T11:31:00Z" w:initials="LS">
    <w:p w14:paraId="6A1687EB" w14:textId="3398984D" w:rsidR="00D31BFA" w:rsidRDefault="00D31BFA" w:rsidP="000D5B64">
      <w:pPr>
        <w:pStyle w:val="CommentText"/>
      </w:pPr>
      <w:r>
        <w:rPr>
          <w:rStyle w:val="CommentReference"/>
        </w:rPr>
        <w:annotationRef/>
      </w:r>
      <w:r>
        <w:rPr>
          <w:lang w:val="en-CA"/>
        </w:rPr>
        <w:t>Is this clear?</w:t>
      </w:r>
    </w:p>
  </w:comment>
  <w:comment w:id="107" w:author="n" w:date="2023-03-09T11:53:00Z" w:initials="n">
    <w:p w14:paraId="511011CC" w14:textId="0CF2EF33" w:rsidR="00E41E85" w:rsidRDefault="00E41E85">
      <w:pPr>
        <w:pStyle w:val="CommentText"/>
      </w:pPr>
      <w:r>
        <w:rPr>
          <w:rStyle w:val="CommentReference"/>
        </w:rPr>
        <w:annotationRef/>
      </w:r>
      <w:r>
        <w:t>Nope.</w:t>
      </w:r>
      <w:r w:rsidR="00CA167A">
        <w:t xml:space="preserve"> Maybe something like:</w:t>
      </w:r>
    </w:p>
    <w:p w14:paraId="75C4521A" w14:textId="77777777" w:rsidR="00E41E85" w:rsidRDefault="00E41E85">
      <w:pPr>
        <w:pStyle w:val="CommentText"/>
      </w:pPr>
    </w:p>
    <w:p w14:paraId="6D143292" w14:textId="3FDCF304" w:rsidR="00E41E85" w:rsidRPr="00E41E85" w:rsidRDefault="00E41E85">
      <w:pPr>
        <w:pStyle w:val="CommentText"/>
      </w:pPr>
      <w:r>
        <w:t xml:space="preserve">Relative abundance in the above ground survey was calculated as the proportion of </w:t>
      </w:r>
      <w:r w:rsidR="00DF2950">
        <w:t xml:space="preserve">one species relative to the </w:t>
      </w:r>
      <w:r>
        <w:t>total</w:t>
      </w:r>
      <w:r w:rsidR="00DF2950">
        <w:t xml:space="preserve"> plot</w:t>
      </w:r>
      <w:r>
        <w:t xml:space="preserve"> cover</w:t>
      </w:r>
      <w:r w:rsidR="00DF2950">
        <w:t xml:space="preserve">, defined as </w:t>
      </w:r>
      <w:r>
        <w:t xml:space="preserve">the sum of all vegetation cover and bare ground. Relative abundance in the seed bank sample was calculated as the proportion of </w:t>
      </w:r>
      <w:r w:rsidR="00CA167A">
        <w:t>one</w:t>
      </w:r>
      <w:r>
        <w:t xml:space="preserve"> species represented in the total </w:t>
      </w:r>
      <w:r>
        <w:t>germinants.</w:t>
      </w:r>
    </w:p>
  </w:comment>
  <w:comment w:id="109" w:author="n" w:date="2023-03-09T12:08:00Z" w:initials="n">
    <w:p w14:paraId="7DF4F29F" w14:textId="77777777" w:rsidR="00CA167A" w:rsidRDefault="00CA167A">
      <w:pPr>
        <w:pStyle w:val="CommentText"/>
      </w:pPr>
      <w:r>
        <w:rPr>
          <w:rStyle w:val="CommentReference"/>
        </w:rPr>
        <w:annotationRef/>
      </w:r>
      <w:r>
        <w:t>What is this?</w:t>
      </w:r>
    </w:p>
    <w:p w14:paraId="6E5DDB61" w14:textId="77777777" w:rsidR="00426D70" w:rsidRDefault="00426D70">
      <w:pPr>
        <w:pStyle w:val="CommentText"/>
      </w:pPr>
    </w:p>
    <w:p w14:paraId="6FDA180E" w14:textId="77777777" w:rsidR="00426D70" w:rsidRDefault="00426D70">
      <w:pPr>
        <w:pStyle w:val="CommentText"/>
      </w:pPr>
      <w:r>
        <w:t>You don’t really do this as a direct comparison between above and below. It feels like what you COULD be doing is running all of the analyses:</w:t>
      </w:r>
    </w:p>
    <w:p w14:paraId="614FB154" w14:textId="77777777" w:rsidR="00426D70" w:rsidRDefault="00426D70">
      <w:pPr>
        <w:pStyle w:val="CommentText"/>
      </w:pPr>
    </w:p>
    <w:p w14:paraId="68260B49" w14:textId="35F73375" w:rsidR="00426D70" w:rsidRDefault="00426D70" w:rsidP="00426D70">
      <w:pPr>
        <w:pStyle w:val="CommentText"/>
        <w:numPr>
          <w:ilvl w:val="0"/>
          <w:numId w:val="18"/>
        </w:numPr>
      </w:pPr>
      <w:r>
        <w:t xml:space="preserve"> Description of “dominants” and how it differs between disturbance category and estuary</w:t>
      </w:r>
    </w:p>
    <w:p w14:paraId="72544F34" w14:textId="677AA6C8" w:rsidR="00426D70" w:rsidRDefault="00426D70" w:rsidP="00426D70">
      <w:pPr>
        <w:pStyle w:val="CommentText"/>
        <w:numPr>
          <w:ilvl w:val="0"/>
          <w:numId w:val="18"/>
        </w:numPr>
      </w:pPr>
      <w:r>
        <w:t xml:space="preserve"> Indicator species analysis and how it differs between disturbance category and estuary</w:t>
      </w:r>
    </w:p>
    <w:p w14:paraId="7954169C" w14:textId="67FADAAB" w:rsidR="00426D70" w:rsidRDefault="00426D70" w:rsidP="00426D70">
      <w:pPr>
        <w:pStyle w:val="CommentText"/>
        <w:numPr>
          <w:ilvl w:val="0"/>
          <w:numId w:val="18"/>
        </w:numPr>
      </w:pPr>
      <w:r>
        <w:t xml:space="preserve"> GLMs on relative TPG abundance and how it differs between disturbance category and estuary</w:t>
      </w:r>
    </w:p>
    <w:p w14:paraId="126BBAD1" w14:textId="77777777" w:rsidR="00426D70" w:rsidRDefault="00426D70" w:rsidP="00426D70">
      <w:pPr>
        <w:pStyle w:val="CommentText"/>
      </w:pPr>
    </w:p>
    <w:p w14:paraId="73A5AA1D" w14:textId="77777777" w:rsidR="00426D70" w:rsidRDefault="00426D70" w:rsidP="00426D70">
      <w:pPr>
        <w:pStyle w:val="CommentText"/>
      </w:pPr>
      <w:r>
        <w:t>Do that for above ground veg, and then do it for the seed bank, and THEN qualitatively compare how those two sets of results differ, and whether the gaps between them differ based on disturbance category</w:t>
      </w:r>
    </w:p>
    <w:p w14:paraId="71BAF2B2" w14:textId="77777777" w:rsidR="00426D70" w:rsidRDefault="00426D70" w:rsidP="00426D70">
      <w:pPr>
        <w:pStyle w:val="CommentText"/>
      </w:pPr>
    </w:p>
    <w:p w14:paraId="6714DE78" w14:textId="2B01F1FF" w:rsidR="00426D70" w:rsidRDefault="00426D70" w:rsidP="00426D70">
      <w:pPr>
        <w:pStyle w:val="CommentText"/>
      </w:pPr>
      <w:r>
        <w:t>I think this is pretty much what you’ve done, but this doesn’t really capture that well.</w:t>
      </w:r>
    </w:p>
  </w:comment>
  <w:comment w:id="121" w:author="n" w:date="2023-03-09T12:10:00Z" w:initials="n">
    <w:p w14:paraId="69752944" w14:textId="4A9F67DC" w:rsidR="00CA167A" w:rsidRDefault="00CA167A">
      <w:pPr>
        <w:pStyle w:val="CommentText"/>
      </w:pPr>
      <w:r>
        <w:rPr>
          <w:rStyle w:val="CommentReference"/>
        </w:rPr>
        <w:annotationRef/>
      </w:r>
      <w:r>
        <w:t>You need more development here. Ask me when you see me on Friday</w:t>
      </w:r>
    </w:p>
  </w:comment>
  <w:comment w:id="122" w:author="n" w:date="2023-03-10T11:46:00Z" w:initials="n">
    <w:p w14:paraId="2397E629" w14:textId="711D168E" w:rsidR="003732D4" w:rsidRDefault="003732D4">
      <w:pPr>
        <w:pStyle w:val="CommentText"/>
      </w:pPr>
      <w:r>
        <w:rPr>
          <w:rStyle w:val="CommentReference"/>
        </w:rPr>
        <w:annotationRef/>
      </w:r>
      <w:r>
        <w:t>This content is hard to follow, so I’ve made some suggestions</w:t>
      </w:r>
    </w:p>
  </w:comment>
  <w:comment w:id="133" w:author="n" w:date="2023-03-10T11:47:00Z" w:initials="n">
    <w:p w14:paraId="601A124C" w14:textId="77777777" w:rsidR="003732D4" w:rsidRDefault="003732D4">
      <w:pPr>
        <w:pStyle w:val="CommentText"/>
      </w:pPr>
      <w:r>
        <w:rPr>
          <w:rStyle w:val="CommentReference"/>
        </w:rPr>
        <w:annotationRef/>
      </w:r>
      <w:r>
        <w:t>Retained from what?</w:t>
      </w:r>
    </w:p>
    <w:p w14:paraId="7008D34B" w14:textId="77777777" w:rsidR="003732D4" w:rsidRDefault="003732D4">
      <w:pPr>
        <w:pStyle w:val="CommentText"/>
      </w:pPr>
    </w:p>
    <w:p w14:paraId="3FAB2D05" w14:textId="0B48AEBF" w:rsidR="003732D4" w:rsidRDefault="003732D4">
      <w:pPr>
        <w:pStyle w:val="CommentText"/>
      </w:pPr>
      <w:r>
        <w:t>You might start this whole section with the species that were dominant in the reference sites</w:t>
      </w:r>
    </w:p>
  </w:comment>
  <w:comment w:id="134" w:author="n" w:date="2023-03-10T11:49:00Z" w:initials="n">
    <w:p w14:paraId="6E57B7D0" w14:textId="77777777" w:rsidR="003732D4" w:rsidRDefault="003732D4">
      <w:pPr>
        <w:pStyle w:val="CommentText"/>
      </w:pPr>
      <w:r>
        <w:rPr>
          <w:rStyle w:val="CommentReference"/>
        </w:rPr>
        <w:annotationRef/>
      </w:r>
      <w:r>
        <w:t>Can you slip in any context that helps guide but doesn’t nudge this into discussion content?</w:t>
      </w:r>
    </w:p>
    <w:p w14:paraId="29610CE7" w14:textId="77777777" w:rsidR="003732D4" w:rsidRDefault="003732D4">
      <w:pPr>
        <w:pStyle w:val="CommentText"/>
      </w:pPr>
    </w:p>
    <w:p w14:paraId="5ADF57C8" w14:textId="42B54F07" w:rsidR="003732D4" w:rsidRDefault="003732D4">
      <w:pPr>
        <w:pStyle w:val="CommentText"/>
      </w:pPr>
      <w:r>
        <w:t>For example, tossing in whether they are native or not, or perennial or not, or tall or not – just clues that let us know where the key differences are between sites if we aren’t super familiar with these specific species</w:t>
      </w:r>
    </w:p>
  </w:comment>
  <w:comment w:id="136" w:author="n" w:date="2023-03-10T11:50:00Z" w:initials="n">
    <w:p w14:paraId="6BC03B1C" w14:textId="59EFF8EE" w:rsidR="003732D4" w:rsidRDefault="003732D4">
      <w:pPr>
        <w:pStyle w:val="CommentText"/>
      </w:pPr>
      <w:r>
        <w:rPr>
          <w:rStyle w:val="CommentReference"/>
        </w:rPr>
        <w:annotationRef/>
      </w:r>
      <w:r>
        <w:t xml:space="preserve">I think starting here and saying, “references were dominated by </w:t>
      </w:r>
      <w:r>
        <w:t>TPGs..” will allow you to then differentiate the disturbed sites by saying, “Dominant species were NOT TGPs..” or something</w:t>
      </w:r>
    </w:p>
  </w:comment>
  <w:comment w:id="137" w:author="n" w:date="2023-03-10T11:51:00Z" w:initials="n">
    <w:p w14:paraId="45D2BCCF" w14:textId="1CAEC616" w:rsidR="003732D4" w:rsidRDefault="003732D4">
      <w:pPr>
        <w:pStyle w:val="CommentText"/>
      </w:pPr>
      <w:r>
        <w:rPr>
          <w:rStyle w:val="CommentReference"/>
        </w:rPr>
        <w:annotationRef/>
      </w:r>
      <w:r>
        <w:t>Where are the indicator species results for these?</w:t>
      </w:r>
    </w:p>
  </w:comment>
  <w:comment w:id="139" w:author="n" w:date="2023-03-10T11:55:00Z" w:initials="n">
    <w:p w14:paraId="2790A592" w14:textId="77777777" w:rsidR="001E233E" w:rsidRDefault="001E233E">
      <w:pPr>
        <w:pStyle w:val="CommentText"/>
      </w:pPr>
      <w:r>
        <w:rPr>
          <w:rStyle w:val="CommentReference"/>
        </w:rPr>
        <w:annotationRef/>
      </w:r>
      <w:r>
        <w:t xml:space="preserve">What’s your baseline? </w:t>
      </w:r>
      <w:r>
        <w:t>So are these p-values “Grubbed compared to Undisturbed” and “1-year compared to Undisturbed”?</w:t>
      </w:r>
    </w:p>
    <w:p w14:paraId="61ED31E8" w14:textId="77777777" w:rsidR="001E233E" w:rsidRDefault="001E233E">
      <w:pPr>
        <w:pStyle w:val="CommentText"/>
      </w:pPr>
    </w:p>
    <w:p w14:paraId="4637DF67" w14:textId="38FD62F9" w:rsidR="001E233E" w:rsidRDefault="001E233E">
      <w:pPr>
        <w:pStyle w:val="CommentText"/>
      </w:pPr>
      <w:r>
        <w:t>If you didn’t deliberately define your baseline as “Undisturbed”, then that second p-value might be “1-year compared to Grubbed”, and then the lack of significance makes lots of sense</w:t>
      </w:r>
    </w:p>
  </w:comment>
  <w:comment w:id="140" w:author="n" w:date="2023-03-10T11:57:00Z" w:initials="n">
    <w:p w14:paraId="040790A0" w14:textId="1A74FFB3" w:rsidR="001E233E" w:rsidRDefault="001E233E" w:rsidP="001E233E">
      <w:pPr>
        <w:pStyle w:val="CommentText"/>
      </w:pPr>
      <w:r>
        <w:rPr>
          <w:rStyle w:val="CommentReference"/>
        </w:rPr>
        <w:t>Group things consistently. Above, you kind of stick the dominant species and indicator species together, but then kind of don’t. Decide how you want to present them – dominant species and indicator species, followed by the TPG results? Or dominant species, then TPG, then indicator species?</w:t>
      </w:r>
    </w:p>
  </w:comment>
  <w:comment w:id="141" w:author="n" w:date="2023-03-10T12:10:00Z" w:initials="n">
    <w:p w14:paraId="136BFC2D" w14:textId="77777777" w:rsidR="00426D70" w:rsidRDefault="00426D70">
      <w:pPr>
        <w:pStyle w:val="CommentText"/>
      </w:pPr>
      <w:r>
        <w:rPr>
          <w:rStyle w:val="CommentReference"/>
        </w:rPr>
        <w:annotationRef/>
      </w:r>
      <w:r w:rsidR="00C1568B">
        <w:t>You’ve laid this out nicely, with the main results first, and then the comparison to above-ground second.</w:t>
      </w:r>
    </w:p>
    <w:p w14:paraId="6A34951D" w14:textId="77777777" w:rsidR="00C1568B" w:rsidRDefault="00C1568B">
      <w:pPr>
        <w:pStyle w:val="CommentText"/>
      </w:pPr>
    </w:p>
    <w:p w14:paraId="0EFC6E26" w14:textId="428CB8CC" w:rsidR="00C1568B" w:rsidRDefault="00C1568B">
      <w:pPr>
        <w:pStyle w:val="CommentText"/>
      </w:pPr>
      <w:r>
        <w:t>I’d make sure these seed-bank specific results mirror the above-ground specific results once you’ve finalized that flow</w:t>
      </w:r>
    </w:p>
  </w:comment>
  <w:comment w:id="143" w:author="n" w:date="2023-03-10T12:00:00Z" w:initials="n">
    <w:p w14:paraId="7DB27BB2" w14:textId="1FCC8B78" w:rsidR="001E233E" w:rsidRDefault="001E233E" w:rsidP="00426D70">
      <w:pPr>
        <w:pStyle w:val="CommentText"/>
      </w:pPr>
      <w:r>
        <w:rPr>
          <w:rStyle w:val="CommentReference"/>
        </w:rPr>
        <w:annotationRef/>
      </w:r>
      <w:r>
        <w:t>What does this mean?</w:t>
      </w:r>
      <w:r w:rsidR="00426D70">
        <w:t xml:space="preserve"> </w:t>
      </w:r>
    </w:p>
  </w:comment>
  <w:comment w:id="145" w:author="n" w:date="2023-03-10T12:35:00Z" w:initials="n">
    <w:p w14:paraId="2EA34D8D" w14:textId="1835F327" w:rsidR="00AF62B7" w:rsidRDefault="00AF62B7">
      <w:pPr>
        <w:pStyle w:val="CommentText"/>
      </w:pPr>
      <w:r>
        <w:rPr>
          <w:rStyle w:val="CommentReference"/>
        </w:rPr>
        <w:annotationRef/>
      </w:r>
      <w:r>
        <w:t>This is purely a seed bank result (seed bank compared to seed bank), so probably shouldn’t start out your paragraph on the relationship between above ground veg and seed banks</w:t>
      </w:r>
    </w:p>
  </w:comment>
  <w:comment w:id="146" w:author="n" w:date="2023-03-10T12:27:00Z" w:initials="n">
    <w:p w14:paraId="6C359B60" w14:textId="5F0B2AFB" w:rsidR="00C1568B" w:rsidRDefault="00C1568B">
      <w:pPr>
        <w:pStyle w:val="CommentText"/>
      </w:pPr>
      <w:r>
        <w:rPr>
          <w:rStyle w:val="CommentReference"/>
        </w:rPr>
        <w:annotationRef/>
      </w:r>
      <w:r>
        <w:t>This has a statistical definition, so avoid using this word</w:t>
      </w:r>
    </w:p>
  </w:comment>
  <w:comment w:id="147" w:author="n" w:date="2023-03-10T12:31:00Z" w:initials="n">
    <w:p w14:paraId="09C07799" w14:textId="15DF0FA9" w:rsidR="00C1568B" w:rsidRDefault="00C1568B">
      <w:pPr>
        <w:pStyle w:val="CommentText"/>
      </w:pPr>
      <w:r>
        <w:rPr>
          <w:rStyle w:val="CommentReference"/>
        </w:rPr>
        <w:annotationRef/>
      </w:r>
      <w:r>
        <w:t>Hm. You are doing a lot of bouncing around</w:t>
      </w:r>
      <w:r w:rsidR="00AF62B7">
        <w:t xml:space="preserve"> / grouping</w:t>
      </w:r>
      <w:r>
        <w:t xml:space="preserve"> between different sites and results and it makes this tricky to follow.</w:t>
      </w:r>
    </w:p>
    <w:p w14:paraId="69910985" w14:textId="77777777" w:rsidR="00C1568B" w:rsidRDefault="00C1568B">
      <w:pPr>
        <w:pStyle w:val="CommentText"/>
      </w:pPr>
    </w:p>
    <w:p w14:paraId="426BC62D" w14:textId="18736CB6" w:rsidR="00AF62B7" w:rsidRDefault="00C1568B">
      <w:pPr>
        <w:pStyle w:val="CommentText"/>
      </w:pPr>
      <w:r>
        <w:t xml:space="preserve">Maybe break it down more methodically? “In reference sites, the difference between dominants </w:t>
      </w:r>
      <w:r w:rsidR="00AF62B7">
        <w:t xml:space="preserve">in the above ground veg versus the seedbank </w:t>
      </w:r>
      <w:r>
        <w:t>was</w:t>
      </w:r>
      <w:r>
        <w:t xml:space="preserve">….indicators was….TPGs was…. This relationship between above </w:t>
      </w:r>
      <w:r w:rsidR="00AF62B7">
        <w:t xml:space="preserve">ground veg </w:t>
      </w:r>
      <w:r>
        <w:t>and seedbank shifted in disturbed sites because dominants…indicators…TPGs… The relationship between above</w:t>
      </w:r>
      <w:r w:rsidR="00AF62B7">
        <w:t xml:space="preserve"> ground veg</w:t>
      </w:r>
      <w:r>
        <w:t xml:space="preserve"> and seedbank was somewhere in the middle for </w:t>
      </w:r>
      <w:r>
        <w:t>exclosed sites because….”</w:t>
      </w:r>
    </w:p>
  </w:comment>
  <w:comment w:id="149" w:author="n" w:date="2023-03-10T12:38:00Z" w:initials="n">
    <w:p w14:paraId="31010A86" w14:textId="0E658E36" w:rsidR="00AF62B7" w:rsidRDefault="00AF62B7">
      <w:pPr>
        <w:pStyle w:val="CommentText"/>
      </w:pPr>
      <w:r>
        <w:rPr>
          <w:rStyle w:val="CommentReference"/>
        </w:rPr>
        <w:annotationRef/>
      </w:r>
      <w:r>
        <w:t>Why don’t you have the 1-year on its own like you do the 10-year?</w:t>
      </w:r>
    </w:p>
    <w:p w14:paraId="7F1FB06A" w14:textId="77777777" w:rsidR="00AF62B7" w:rsidRDefault="00AF62B7">
      <w:pPr>
        <w:pStyle w:val="CommentText"/>
      </w:pPr>
    </w:p>
    <w:p w14:paraId="274DD558" w14:textId="2ABCAE2A" w:rsidR="00AF62B7" w:rsidRDefault="00AF62B7">
      <w:pPr>
        <w:pStyle w:val="CommentText"/>
      </w:pPr>
      <w:r>
        <w:t>Also, you may get some push back on the groupings here. I personally don’t hate them, but they caught me off guard. You’re effectively presenting everything twice by having them separate and grouped. I’m not sure what it adds…</w:t>
      </w:r>
    </w:p>
  </w:comment>
  <w:comment w:id="151" w:author="Lane, Stefanie" w:date="2023-03-04T16:55:00Z" w:initials="LS">
    <w:p w14:paraId="164F6F22" w14:textId="77777777" w:rsidR="00D06E4F" w:rsidRDefault="00D06E4F" w:rsidP="00526AC0">
      <w:pPr>
        <w:pStyle w:val="CommentText"/>
      </w:pPr>
      <w:r>
        <w:rPr>
          <w:rStyle w:val="CommentReference"/>
        </w:rPr>
        <w:annotationRef/>
      </w:r>
      <w:r>
        <w:rPr>
          <w:lang w:val="en-CA"/>
        </w:rPr>
        <w:t>Revisions: enlarge all fonts, set y-axis scale 0-100 for surface seed banks (?)</w:t>
      </w:r>
    </w:p>
  </w:comment>
  <w:comment w:id="153"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156" w:author="Lane, Stefanie" w:date="2023-03-04T16:30:00Z" w:initials="LS">
    <w:p w14:paraId="5F92CA61" w14:textId="79C2CAB7" w:rsidR="00B71C6D" w:rsidRDefault="007D2805" w:rsidP="009E5BD1">
      <w:pPr>
        <w:pStyle w:val="CommentText"/>
      </w:pPr>
      <w:r>
        <w:rPr>
          <w:rStyle w:val="CommentReference"/>
        </w:rPr>
        <w:annotationRef/>
      </w:r>
      <w:r w:rsidR="00B71C6D">
        <w:rPr>
          <w:lang w:val="en-CA"/>
        </w:rPr>
        <w:t>Ggplot: I can position_dodge the errorbars, but same position_dodge doesn't work for geom_point to show estimated means (black points); working on it...</w:t>
      </w:r>
    </w:p>
  </w:comment>
  <w:comment w:id="157" w:author="n" w:date="2023-03-10T12:50:00Z" w:initials="n">
    <w:p w14:paraId="661EEE03" w14:textId="77777777" w:rsidR="00B73547" w:rsidRDefault="00B73547">
      <w:pPr>
        <w:pStyle w:val="CommentText"/>
      </w:pPr>
      <w:r>
        <w:rPr>
          <w:rStyle w:val="CommentReference"/>
        </w:rPr>
        <w:annotationRef/>
      </w:r>
      <w:r>
        <w:t>Whoa, this is a pretty short discussion with only two references in it…</w:t>
      </w:r>
    </w:p>
    <w:p w14:paraId="56E9B748" w14:textId="77777777" w:rsidR="00B73547" w:rsidRDefault="00B73547">
      <w:pPr>
        <w:pStyle w:val="CommentText"/>
      </w:pPr>
    </w:p>
    <w:p w14:paraId="159F479E" w14:textId="64F863F6" w:rsidR="00B73547" w:rsidRDefault="00B73547">
      <w:pPr>
        <w:pStyle w:val="CommentText"/>
      </w:pPr>
      <w:r>
        <w:t>Where are all your connections with your intro? At the very least, you should have clear, discrete chunks of text that answer your questions/hypotheses and then link back to the broader literature around those findings.</w:t>
      </w:r>
    </w:p>
  </w:comment>
  <w:comment w:id="158" w:author="Lane, Stefanie" w:date="2023-03-04T15:22:00Z" w:initials="LS">
    <w:p w14:paraId="6C425FDB" w14:textId="14C36748" w:rsidR="00674B0F" w:rsidRDefault="00674B0F" w:rsidP="006867AA">
      <w:pPr>
        <w:pStyle w:val="CommentText"/>
      </w:pPr>
      <w:r>
        <w:rPr>
          <w:rStyle w:val="CommentReference"/>
        </w:rPr>
        <w:annotationRef/>
      </w:r>
      <w:r>
        <w:rPr>
          <w:lang w:val="en-CA"/>
        </w:rPr>
        <w:t xml:space="preserve">Recall - NRE had a dearth of TPG species; </w:t>
      </w:r>
      <w:r>
        <w:t xml:space="preserve">what does this mean for the likelihood of non-native seed deposition over time?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BF10F5" w15:done="0"/>
  <w15:commentEx w15:paraId="513D0C0F" w15:done="0"/>
  <w15:commentEx w15:paraId="412BA85F" w15:done="0"/>
  <w15:commentEx w15:paraId="5665DFDE" w15:done="0"/>
  <w15:commentEx w15:paraId="17DBE3BE" w15:done="0"/>
  <w15:commentEx w15:paraId="5788203B" w15:done="0"/>
  <w15:commentEx w15:paraId="43A5E1E5" w15:done="0"/>
  <w15:commentEx w15:paraId="4DF30592" w15:done="0"/>
  <w15:commentEx w15:paraId="10235517" w15:done="0"/>
  <w15:commentEx w15:paraId="22FE45BE" w15:done="0"/>
  <w15:commentEx w15:paraId="20580F12" w15:done="0"/>
  <w15:commentEx w15:paraId="30E5B82B" w15:done="0"/>
  <w15:commentEx w15:paraId="3BB42372" w15:done="0"/>
  <w15:commentEx w15:paraId="099697BA" w15:done="0"/>
  <w15:commentEx w15:paraId="6A1687EB" w15:done="0"/>
  <w15:commentEx w15:paraId="6D143292" w15:paraIdParent="6A1687EB" w15:done="0"/>
  <w15:commentEx w15:paraId="6714DE78" w15:done="0"/>
  <w15:commentEx w15:paraId="69752944" w15:done="0"/>
  <w15:commentEx w15:paraId="2397E629" w15:done="0"/>
  <w15:commentEx w15:paraId="3FAB2D05" w15:done="0"/>
  <w15:commentEx w15:paraId="5ADF57C8" w15:done="0"/>
  <w15:commentEx w15:paraId="6BC03B1C" w15:done="0"/>
  <w15:commentEx w15:paraId="45D2BCCF" w15:done="0"/>
  <w15:commentEx w15:paraId="4637DF67" w15:done="0"/>
  <w15:commentEx w15:paraId="040790A0" w15:done="0"/>
  <w15:commentEx w15:paraId="0EFC6E26" w15:done="0"/>
  <w15:commentEx w15:paraId="7DB27BB2" w15:done="0"/>
  <w15:commentEx w15:paraId="2EA34D8D" w15:done="0"/>
  <w15:commentEx w15:paraId="6C359B60" w15:done="0"/>
  <w15:commentEx w15:paraId="426BC62D" w15:done="0"/>
  <w15:commentEx w15:paraId="274DD558" w15:done="0"/>
  <w15:commentEx w15:paraId="164F6F22" w15:done="0"/>
  <w15:commentEx w15:paraId="45EA61BC" w15:done="0"/>
  <w15:commentEx w15:paraId="5F92CA61" w15:done="0"/>
  <w15:commentEx w15:paraId="159F479E" w15:done="0"/>
  <w15:commentEx w15:paraId="6C425F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590B3" w16cex:dateUtc="2023-03-10T19:19:00Z"/>
  <w16cex:commentExtensible w16cex:durableId="27B41FD6" w16cex:dateUtc="2023-03-09T17:05:00Z"/>
  <w16cex:commentExtensible w16cex:durableId="27B420A5" w16cex:dateUtc="2023-03-09T17:08:00Z"/>
  <w16cex:commentExtensible w16cex:durableId="27B42121" w16cex:dateUtc="2023-03-09T17:10:00Z"/>
  <w16cex:commentExtensible w16cex:durableId="279DFBEE" w16cex:dateUtc="2023-02-20T22:02:00Z"/>
  <w16cex:commentExtensible w16cex:durableId="27B43966" w16cex:dateUtc="2023-03-09T18:54:00Z"/>
  <w16cex:commentExtensible w16cex:durableId="27B439A5" w16cex:dateUtc="2023-03-09T18:55:00Z"/>
  <w16cex:commentExtensible w16cex:durableId="27B439CB" w16cex:dateUtc="2023-03-09T18:56:00Z"/>
  <w16cex:commentExtensible w16cex:durableId="27B4398E" w16cex:dateUtc="2023-03-09T18:55:00Z"/>
  <w16cex:commentExtensible w16cex:durableId="27B43DD1" w16cex:dateUtc="2023-03-09T19:13:00Z"/>
  <w16cex:commentExtensible w16cex:durableId="27B43E30" w16cex:dateUtc="2023-03-09T19:14:00Z"/>
  <w16cex:commentExtensible w16cex:durableId="27B44633" w16cex:dateUtc="2023-03-09T19:49:00Z"/>
  <w16cex:commentExtensible w16cex:durableId="27B59C72" w16cex:dateUtc="2023-03-10T20:09:00Z"/>
  <w16cex:commentExtensible w16cex:durableId="27B59ABA" w16cex:dateUtc="2023-03-10T20:02:00Z"/>
  <w16cex:commentExtensible w16cex:durableId="279F2A13" w16cex:dateUtc="2023-02-21T19:31:00Z"/>
  <w16cex:commentExtensible w16cex:durableId="27B44738" w16cex:dateUtc="2023-03-09T19:53:00Z"/>
  <w16cex:commentExtensible w16cex:durableId="27B44AC4" w16cex:dateUtc="2023-03-09T20:08:00Z"/>
  <w16cex:commentExtensible w16cex:durableId="27B44B1C" w16cex:dateUtc="2023-03-09T20:10:00Z"/>
  <w16cex:commentExtensible w16cex:durableId="27B59721" w16cex:dateUtc="2023-03-10T19:46:00Z"/>
  <w16cex:commentExtensible w16cex:durableId="27B59756" w16cex:dateUtc="2023-03-10T19:47:00Z"/>
  <w16cex:commentExtensible w16cex:durableId="27B597AF" w16cex:dateUtc="2023-03-10T19:49:00Z"/>
  <w16cex:commentExtensible w16cex:durableId="27B59818" w16cex:dateUtc="2023-03-10T19:50:00Z"/>
  <w16cex:commentExtensible w16cex:durableId="27B59859" w16cex:dateUtc="2023-03-10T19:51:00Z"/>
  <w16cex:commentExtensible w16cex:durableId="27B59936" w16cex:dateUtc="2023-03-10T19:55:00Z"/>
  <w16cex:commentExtensible w16cex:durableId="27B5999D" w16cex:dateUtc="2023-03-10T19:57:00Z"/>
  <w16cex:commentExtensible w16cex:durableId="27B59CA6" w16cex:dateUtc="2023-03-10T20:10:00Z"/>
  <w16cex:commentExtensible w16cex:durableId="27B59A40" w16cex:dateUtc="2023-03-10T20:00:00Z"/>
  <w16cex:commentExtensible w16cex:durableId="27B5A291" w16cex:dateUtc="2023-03-10T20:35:00Z"/>
  <w16cex:commentExtensible w16cex:durableId="27B5A095" w16cex:dateUtc="2023-03-10T20:27:00Z"/>
  <w16cex:commentExtensible w16cex:durableId="27B5A1AB" w16cex:dateUtc="2023-03-10T20:31:00Z"/>
  <w16cex:commentExtensible w16cex:durableId="27B5A33F" w16cex:dateUtc="2023-03-10T20:38:00Z"/>
  <w16cex:commentExtensible w16cex:durableId="27ADF66D" w16cex:dateUtc="2023-03-05T00:55:00Z"/>
  <w16cex:commentExtensible w16cex:durableId="27ADF650" w16cex:dateUtc="2023-03-05T00:54:00Z"/>
  <w16cex:commentExtensible w16cex:durableId="27ADF0B6" w16cex:dateUtc="2023-03-05T00:30:00Z"/>
  <w16cex:commentExtensible w16cex:durableId="27B5A60D" w16cex:dateUtc="2023-03-10T20:50:00Z"/>
  <w16cex:commentExtensible w16cex:durableId="27ADE0B4" w16cex:dateUtc="2023-03-04T2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BF10F5" w16cid:durableId="27B590B3"/>
  <w16cid:commentId w16cid:paraId="513D0C0F" w16cid:durableId="27B41FD6"/>
  <w16cid:commentId w16cid:paraId="412BA85F" w16cid:durableId="27B420A5"/>
  <w16cid:commentId w16cid:paraId="5665DFDE" w16cid:durableId="27B42121"/>
  <w16cid:commentId w16cid:paraId="17DBE3BE" w16cid:durableId="279DFBEE"/>
  <w16cid:commentId w16cid:paraId="5788203B" w16cid:durableId="27B43966"/>
  <w16cid:commentId w16cid:paraId="43A5E1E5" w16cid:durableId="27B439A5"/>
  <w16cid:commentId w16cid:paraId="4DF30592" w16cid:durableId="27B439CB"/>
  <w16cid:commentId w16cid:paraId="10235517" w16cid:durableId="27B4398E"/>
  <w16cid:commentId w16cid:paraId="22FE45BE" w16cid:durableId="27B43DD1"/>
  <w16cid:commentId w16cid:paraId="20580F12" w16cid:durableId="27B43E30"/>
  <w16cid:commentId w16cid:paraId="30E5B82B" w16cid:durableId="27B44633"/>
  <w16cid:commentId w16cid:paraId="3BB42372" w16cid:durableId="27B59C72"/>
  <w16cid:commentId w16cid:paraId="099697BA" w16cid:durableId="27B59ABA"/>
  <w16cid:commentId w16cid:paraId="6A1687EB" w16cid:durableId="279F2A13"/>
  <w16cid:commentId w16cid:paraId="6D143292" w16cid:durableId="27B44738"/>
  <w16cid:commentId w16cid:paraId="6714DE78" w16cid:durableId="27B44AC4"/>
  <w16cid:commentId w16cid:paraId="69752944" w16cid:durableId="27B44B1C"/>
  <w16cid:commentId w16cid:paraId="2397E629" w16cid:durableId="27B59721"/>
  <w16cid:commentId w16cid:paraId="3FAB2D05" w16cid:durableId="27B59756"/>
  <w16cid:commentId w16cid:paraId="5ADF57C8" w16cid:durableId="27B597AF"/>
  <w16cid:commentId w16cid:paraId="6BC03B1C" w16cid:durableId="27B59818"/>
  <w16cid:commentId w16cid:paraId="45D2BCCF" w16cid:durableId="27B59859"/>
  <w16cid:commentId w16cid:paraId="4637DF67" w16cid:durableId="27B59936"/>
  <w16cid:commentId w16cid:paraId="040790A0" w16cid:durableId="27B5999D"/>
  <w16cid:commentId w16cid:paraId="0EFC6E26" w16cid:durableId="27B59CA6"/>
  <w16cid:commentId w16cid:paraId="7DB27BB2" w16cid:durableId="27B59A40"/>
  <w16cid:commentId w16cid:paraId="2EA34D8D" w16cid:durableId="27B5A291"/>
  <w16cid:commentId w16cid:paraId="6C359B60" w16cid:durableId="27B5A095"/>
  <w16cid:commentId w16cid:paraId="426BC62D" w16cid:durableId="27B5A1AB"/>
  <w16cid:commentId w16cid:paraId="274DD558" w16cid:durableId="27B5A33F"/>
  <w16cid:commentId w16cid:paraId="164F6F22" w16cid:durableId="27ADF66D"/>
  <w16cid:commentId w16cid:paraId="45EA61BC" w16cid:durableId="27ADF650"/>
  <w16cid:commentId w16cid:paraId="5F92CA61" w16cid:durableId="27ADF0B6"/>
  <w16cid:commentId w16cid:paraId="159F479E" w16cid:durableId="27B5A60D"/>
  <w16cid:commentId w16cid:paraId="6C425FDB" w16cid:durableId="27ADE0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D19394" w14:textId="77777777" w:rsidR="009D284E" w:rsidRDefault="009D284E" w:rsidP="008F473E">
      <w:pPr>
        <w:spacing w:after="0" w:line="240" w:lineRule="auto"/>
      </w:pPr>
      <w:r>
        <w:separator/>
      </w:r>
    </w:p>
  </w:endnote>
  <w:endnote w:type="continuationSeparator" w:id="0">
    <w:p w14:paraId="62B11EE4" w14:textId="77777777" w:rsidR="009D284E" w:rsidRDefault="009D284E"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3A3D8" w14:textId="77777777" w:rsidR="009D284E" w:rsidRDefault="009D284E" w:rsidP="008F473E">
      <w:pPr>
        <w:spacing w:after="0" w:line="240" w:lineRule="auto"/>
      </w:pPr>
      <w:r>
        <w:separator/>
      </w:r>
    </w:p>
  </w:footnote>
  <w:footnote w:type="continuationSeparator" w:id="0">
    <w:p w14:paraId="562B7D21" w14:textId="77777777" w:rsidR="009D284E" w:rsidRDefault="009D284E"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6BD0522D"/>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14"/>
  </w:num>
  <w:num w:numId="2" w16cid:durableId="974717585">
    <w:abstractNumId w:val="6"/>
  </w:num>
  <w:num w:numId="3" w16cid:durableId="1387409188">
    <w:abstractNumId w:val="9"/>
  </w:num>
  <w:num w:numId="4" w16cid:durableId="1000085092">
    <w:abstractNumId w:val="10"/>
  </w:num>
  <w:num w:numId="5" w16cid:durableId="1633750811">
    <w:abstractNumId w:val="1"/>
  </w:num>
  <w:num w:numId="6" w16cid:durableId="1258059459">
    <w:abstractNumId w:val="6"/>
  </w:num>
  <w:num w:numId="7" w16cid:durableId="1428117660">
    <w:abstractNumId w:val="15"/>
  </w:num>
  <w:num w:numId="8" w16cid:durableId="1106189490">
    <w:abstractNumId w:val="4"/>
  </w:num>
  <w:num w:numId="9" w16cid:durableId="997271206">
    <w:abstractNumId w:val="3"/>
  </w:num>
  <w:num w:numId="10" w16cid:durableId="1984503435">
    <w:abstractNumId w:val="0"/>
  </w:num>
  <w:num w:numId="11" w16cid:durableId="26882613">
    <w:abstractNumId w:val="5"/>
  </w:num>
  <w:num w:numId="12" w16cid:durableId="615022215">
    <w:abstractNumId w:val="8"/>
  </w:num>
  <w:num w:numId="13" w16cid:durableId="202641971">
    <w:abstractNumId w:val="7"/>
  </w:num>
  <w:num w:numId="14" w16cid:durableId="125857362">
    <w:abstractNumId w:val="13"/>
  </w:num>
  <w:num w:numId="15" w16cid:durableId="709378588">
    <w:abstractNumId w:val="12"/>
  </w:num>
  <w:num w:numId="16" w16cid:durableId="1922177355">
    <w:abstractNumId w:val="16"/>
  </w:num>
  <w:num w:numId="17" w16cid:durableId="1689914378">
    <w:abstractNumId w:val="2"/>
  </w:num>
  <w:num w:numId="18" w16cid:durableId="77537224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
    <w15:presenceInfo w15:providerId="Windows Live" w15:userId="81f6a45a1744a32d"/>
  </w15:person>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11B03"/>
    <w:rsid w:val="00013F5A"/>
    <w:rsid w:val="000303BC"/>
    <w:rsid w:val="00030C7F"/>
    <w:rsid w:val="00031FD8"/>
    <w:rsid w:val="00040092"/>
    <w:rsid w:val="00043A30"/>
    <w:rsid w:val="00043F3F"/>
    <w:rsid w:val="00044B12"/>
    <w:rsid w:val="000469A0"/>
    <w:rsid w:val="00050C1B"/>
    <w:rsid w:val="000529BE"/>
    <w:rsid w:val="00055320"/>
    <w:rsid w:val="00060610"/>
    <w:rsid w:val="000610DB"/>
    <w:rsid w:val="00062958"/>
    <w:rsid w:val="00065F7C"/>
    <w:rsid w:val="0006616C"/>
    <w:rsid w:val="00070254"/>
    <w:rsid w:val="00070281"/>
    <w:rsid w:val="000768F3"/>
    <w:rsid w:val="000777EE"/>
    <w:rsid w:val="00083F19"/>
    <w:rsid w:val="00085483"/>
    <w:rsid w:val="000857EC"/>
    <w:rsid w:val="000861AA"/>
    <w:rsid w:val="00086577"/>
    <w:rsid w:val="00086B8B"/>
    <w:rsid w:val="0008778C"/>
    <w:rsid w:val="00094EEB"/>
    <w:rsid w:val="000A4573"/>
    <w:rsid w:val="000A4678"/>
    <w:rsid w:val="000A55A3"/>
    <w:rsid w:val="000A5C23"/>
    <w:rsid w:val="000A72FC"/>
    <w:rsid w:val="000B47F3"/>
    <w:rsid w:val="000C1870"/>
    <w:rsid w:val="000C3FB9"/>
    <w:rsid w:val="000C50AB"/>
    <w:rsid w:val="000C63EC"/>
    <w:rsid w:val="000C6789"/>
    <w:rsid w:val="000D1785"/>
    <w:rsid w:val="000D311D"/>
    <w:rsid w:val="000D3B0A"/>
    <w:rsid w:val="000D5AEE"/>
    <w:rsid w:val="000D698D"/>
    <w:rsid w:val="000E2FCE"/>
    <w:rsid w:val="000E6572"/>
    <w:rsid w:val="000E6A39"/>
    <w:rsid w:val="000F2BFE"/>
    <w:rsid w:val="000F349B"/>
    <w:rsid w:val="000F44AA"/>
    <w:rsid w:val="000F5F2E"/>
    <w:rsid w:val="000F71C5"/>
    <w:rsid w:val="00104F2F"/>
    <w:rsid w:val="001061CA"/>
    <w:rsid w:val="00106688"/>
    <w:rsid w:val="001066B9"/>
    <w:rsid w:val="00106A4A"/>
    <w:rsid w:val="001075CD"/>
    <w:rsid w:val="0010769E"/>
    <w:rsid w:val="00107CB6"/>
    <w:rsid w:val="00111BC4"/>
    <w:rsid w:val="00113F1C"/>
    <w:rsid w:val="001155A2"/>
    <w:rsid w:val="00122EFB"/>
    <w:rsid w:val="001267F2"/>
    <w:rsid w:val="00126C67"/>
    <w:rsid w:val="001273D4"/>
    <w:rsid w:val="00127B39"/>
    <w:rsid w:val="00130A6F"/>
    <w:rsid w:val="001316E4"/>
    <w:rsid w:val="00135624"/>
    <w:rsid w:val="00136B78"/>
    <w:rsid w:val="00137052"/>
    <w:rsid w:val="00140D08"/>
    <w:rsid w:val="001422C8"/>
    <w:rsid w:val="00144C1B"/>
    <w:rsid w:val="00152FF8"/>
    <w:rsid w:val="00153D17"/>
    <w:rsid w:val="001574FB"/>
    <w:rsid w:val="001614B9"/>
    <w:rsid w:val="001668C2"/>
    <w:rsid w:val="001730B9"/>
    <w:rsid w:val="00173593"/>
    <w:rsid w:val="00176CAB"/>
    <w:rsid w:val="00183D75"/>
    <w:rsid w:val="00187F40"/>
    <w:rsid w:val="00191266"/>
    <w:rsid w:val="00194508"/>
    <w:rsid w:val="001979D2"/>
    <w:rsid w:val="001A4AD4"/>
    <w:rsid w:val="001B048F"/>
    <w:rsid w:val="001B7043"/>
    <w:rsid w:val="001C0EEC"/>
    <w:rsid w:val="001C36C1"/>
    <w:rsid w:val="001C5589"/>
    <w:rsid w:val="001C77CE"/>
    <w:rsid w:val="001D0038"/>
    <w:rsid w:val="001D6BC9"/>
    <w:rsid w:val="001E0BC3"/>
    <w:rsid w:val="001E233E"/>
    <w:rsid w:val="001E61C3"/>
    <w:rsid w:val="001E7E4D"/>
    <w:rsid w:val="001F54D2"/>
    <w:rsid w:val="00224B5C"/>
    <w:rsid w:val="002260B2"/>
    <w:rsid w:val="00226195"/>
    <w:rsid w:val="002266AC"/>
    <w:rsid w:val="00240400"/>
    <w:rsid w:val="00241581"/>
    <w:rsid w:val="00242073"/>
    <w:rsid w:val="002457B8"/>
    <w:rsid w:val="00246F7C"/>
    <w:rsid w:val="00247D28"/>
    <w:rsid w:val="002535D8"/>
    <w:rsid w:val="002552F2"/>
    <w:rsid w:val="00255B6D"/>
    <w:rsid w:val="002562E1"/>
    <w:rsid w:val="00257694"/>
    <w:rsid w:val="002600BF"/>
    <w:rsid w:val="00260929"/>
    <w:rsid w:val="0026331A"/>
    <w:rsid w:val="00265305"/>
    <w:rsid w:val="002661E6"/>
    <w:rsid w:val="00272999"/>
    <w:rsid w:val="00273149"/>
    <w:rsid w:val="00273A4A"/>
    <w:rsid w:val="00276208"/>
    <w:rsid w:val="00283734"/>
    <w:rsid w:val="00287744"/>
    <w:rsid w:val="00290150"/>
    <w:rsid w:val="00290F7D"/>
    <w:rsid w:val="002921CF"/>
    <w:rsid w:val="002966C0"/>
    <w:rsid w:val="002A07DE"/>
    <w:rsid w:val="002A1853"/>
    <w:rsid w:val="002A1DA2"/>
    <w:rsid w:val="002A2C89"/>
    <w:rsid w:val="002B0494"/>
    <w:rsid w:val="002B2491"/>
    <w:rsid w:val="002B4878"/>
    <w:rsid w:val="002B5073"/>
    <w:rsid w:val="002B6881"/>
    <w:rsid w:val="002B6BC1"/>
    <w:rsid w:val="002C0CA4"/>
    <w:rsid w:val="002C33D3"/>
    <w:rsid w:val="002C4019"/>
    <w:rsid w:val="002C5BE2"/>
    <w:rsid w:val="002D5B8F"/>
    <w:rsid w:val="002D6809"/>
    <w:rsid w:val="002E4C29"/>
    <w:rsid w:val="002F2A4D"/>
    <w:rsid w:val="002F52C5"/>
    <w:rsid w:val="00301660"/>
    <w:rsid w:val="00306915"/>
    <w:rsid w:val="00313323"/>
    <w:rsid w:val="00313344"/>
    <w:rsid w:val="00320428"/>
    <w:rsid w:val="00322616"/>
    <w:rsid w:val="00330817"/>
    <w:rsid w:val="0033208A"/>
    <w:rsid w:val="00332178"/>
    <w:rsid w:val="00332266"/>
    <w:rsid w:val="00333A41"/>
    <w:rsid w:val="0033444D"/>
    <w:rsid w:val="003363C6"/>
    <w:rsid w:val="0033780E"/>
    <w:rsid w:val="0034006D"/>
    <w:rsid w:val="00341521"/>
    <w:rsid w:val="00343370"/>
    <w:rsid w:val="003442F8"/>
    <w:rsid w:val="00345C32"/>
    <w:rsid w:val="003516AD"/>
    <w:rsid w:val="003522DC"/>
    <w:rsid w:val="00354954"/>
    <w:rsid w:val="00361DBE"/>
    <w:rsid w:val="00370C6E"/>
    <w:rsid w:val="00370F1C"/>
    <w:rsid w:val="0037157D"/>
    <w:rsid w:val="003722BD"/>
    <w:rsid w:val="003732D4"/>
    <w:rsid w:val="003741EF"/>
    <w:rsid w:val="00375884"/>
    <w:rsid w:val="00380A22"/>
    <w:rsid w:val="0038182E"/>
    <w:rsid w:val="0038329F"/>
    <w:rsid w:val="00383A3A"/>
    <w:rsid w:val="0038499B"/>
    <w:rsid w:val="00386ED4"/>
    <w:rsid w:val="00395536"/>
    <w:rsid w:val="003A3A58"/>
    <w:rsid w:val="003A434F"/>
    <w:rsid w:val="003A482B"/>
    <w:rsid w:val="003A6F69"/>
    <w:rsid w:val="003B6CC3"/>
    <w:rsid w:val="003C50F4"/>
    <w:rsid w:val="003C657D"/>
    <w:rsid w:val="003D008C"/>
    <w:rsid w:val="003D3263"/>
    <w:rsid w:val="003D51F6"/>
    <w:rsid w:val="003E186E"/>
    <w:rsid w:val="003E3B02"/>
    <w:rsid w:val="003E4E8D"/>
    <w:rsid w:val="003F7510"/>
    <w:rsid w:val="00402F05"/>
    <w:rsid w:val="00404422"/>
    <w:rsid w:val="0040550E"/>
    <w:rsid w:val="00406736"/>
    <w:rsid w:val="00412C49"/>
    <w:rsid w:val="004155E8"/>
    <w:rsid w:val="00421B23"/>
    <w:rsid w:val="0042382D"/>
    <w:rsid w:val="00426D39"/>
    <w:rsid w:val="00426D70"/>
    <w:rsid w:val="004270C5"/>
    <w:rsid w:val="00427FED"/>
    <w:rsid w:val="00440E7F"/>
    <w:rsid w:val="00443E2E"/>
    <w:rsid w:val="00451636"/>
    <w:rsid w:val="00453734"/>
    <w:rsid w:val="00454DB2"/>
    <w:rsid w:val="00455F2D"/>
    <w:rsid w:val="00457571"/>
    <w:rsid w:val="00464042"/>
    <w:rsid w:val="004652E8"/>
    <w:rsid w:val="00466DFB"/>
    <w:rsid w:val="0047365F"/>
    <w:rsid w:val="00477E12"/>
    <w:rsid w:val="00477F0A"/>
    <w:rsid w:val="00481225"/>
    <w:rsid w:val="004829EC"/>
    <w:rsid w:val="004860A6"/>
    <w:rsid w:val="004870BC"/>
    <w:rsid w:val="0049140F"/>
    <w:rsid w:val="00495F0D"/>
    <w:rsid w:val="004A1BEE"/>
    <w:rsid w:val="004A4B2A"/>
    <w:rsid w:val="004A6776"/>
    <w:rsid w:val="004B0AA9"/>
    <w:rsid w:val="004B12FA"/>
    <w:rsid w:val="004B67F7"/>
    <w:rsid w:val="004C0762"/>
    <w:rsid w:val="004C4682"/>
    <w:rsid w:val="004C5824"/>
    <w:rsid w:val="004C6A31"/>
    <w:rsid w:val="004D2705"/>
    <w:rsid w:val="004D3F62"/>
    <w:rsid w:val="004D4636"/>
    <w:rsid w:val="004D5541"/>
    <w:rsid w:val="004E1365"/>
    <w:rsid w:val="004E1CD3"/>
    <w:rsid w:val="004E2424"/>
    <w:rsid w:val="004E547D"/>
    <w:rsid w:val="004F466C"/>
    <w:rsid w:val="00501916"/>
    <w:rsid w:val="005036DE"/>
    <w:rsid w:val="005038F6"/>
    <w:rsid w:val="00505FE8"/>
    <w:rsid w:val="00514E5D"/>
    <w:rsid w:val="00525813"/>
    <w:rsid w:val="00533441"/>
    <w:rsid w:val="00533878"/>
    <w:rsid w:val="00536447"/>
    <w:rsid w:val="00543F7B"/>
    <w:rsid w:val="005442F2"/>
    <w:rsid w:val="0055147A"/>
    <w:rsid w:val="00551D3F"/>
    <w:rsid w:val="00551DA4"/>
    <w:rsid w:val="00552329"/>
    <w:rsid w:val="0055274A"/>
    <w:rsid w:val="00564E73"/>
    <w:rsid w:val="00566604"/>
    <w:rsid w:val="00573AA5"/>
    <w:rsid w:val="00574304"/>
    <w:rsid w:val="00575433"/>
    <w:rsid w:val="00575B3E"/>
    <w:rsid w:val="00580DC8"/>
    <w:rsid w:val="00580E55"/>
    <w:rsid w:val="00581E0C"/>
    <w:rsid w:val="00591927"/>
    <w:rsid w:val="0059420D"/>
    <w:rsid w:val="00595AB2"/>
    <w:rsid w:val="00596AB7"/>
    <w:rsid w:val="005A356E"/>
    <w:rsid w:val="005A400B"/>
    <w:rsid w:val="005A5E33"/>
    <w:rsid w:val="005A6BF9"/>
    <w:rsid w:val="005A74E5"/>
    <w:rsid w:val="005A7B4F"/>
    <w:rsid w:val="005B1BF4"/>
    <w:rsid w:val="005B25A3"/>
    <w:rsid w:val="005B3869"/>
    <w:rsid w:val="005B46D0"/>
    <w:rsid w:val="005B479F"/>
    <w:rsid w:val="005B5A29"/>
    <w:rsid w:val="005B658D"/>
    <w:rsid w:val="005B6CAA"/>
    <w:rsid w:val="005C09F0"/>
    <w:rsid w:val="005C223C"/>
    <w:rsid w:val="005C3E4C"/>
    <w:rsid w:val="005E78B9"/>
    <w:rsid w:val="005F26AF"/>
    <w:rsid w:val="005F3649"/>
    <w:rsid w:val="005F6464"/>
    <w:rsid w:val="005F7EE3"/>
    <w:rsid w:val="0060088A"/>
    <w:rsid w:val="00602B52"/>
    <w:rsid w:val="006044D3"/>
    <w:rsid w:val="006113A3"/>
    <w:rsid w:val="00615719"/>
    <w:rsid w:val="00623156"/>
    <w:rsid w:val="00623296"/>
    <w:rsid w:val="00633B00"/>
    <w:rsid w:val="006430BB"/>
    <w:rsid w:val="00643F8F"/>
    <w:rsid w:val="0065246A"/>
    <w:rsid w:val="00652C02"/>
    <w:rsid w:val="00653144"/>
    <w:rsid w:val="00653C39"/>
    <w:rsid w:val="0065549E"/>
    <w:rsid w:val="006559D5"/>
    <w:rsid w:val="006569E9"/>
    <w:rsid w:val="006574A1"/>
    <w:rsid w:val="006674B0"/>
    <w:rsid w:val="00667BF2"/>
    <w:rsid w:val="00673322"/>
    <w:rsid w:val="00674B0F"/>
    <w:rsid w:val="00676AF1"/>
    <w:rsid w:val="0068405B"/>
    <w:rsid w:val="00684D84"/>
    <w:rsid w:val="0068505A"/>
    <w:rsid w:val="006855B8"/>
    <w:rsid w:val="006918A5"/>
    <w:rsid w:val="006954A9"/>
    <w:rsid w:val="00696503"/>
    <w:rsid w:val="006A1927"/>
    <w:rsid w:val="006A2150"/>
    <w:rsid w:val="006A396C"/>
    <w:rsid w:val="006A3D55"/>
    <w:rsid w:val="006A52D7"/>
    <w:rsid w:val="006A6923"/>
    <w:rsid w:val="006A73FB"/>
    <w:rsid w:val="006A7E5E"/>
    <w:rsid w:val="006B13C5"/>
    <w:rsid w:val="006B365A"/>
    <w:rsid w:val="006D0618"/>
    <w:rsid w:val="006D4699"/>
    <w:rsid w:val="006D5383"/>
    <w:rsid w:val="006D5720"/>
    <w:rsid w:val="006D6BBA"/>
    <w:rsid w:val="006E2881"/>
    <w:rsid w:val="006E4433"/>
    <w:rsid w:val="006F5948"/>
    <w:rsid w:val="00704C45"/>
    <w:rsid w:val="00705C79"/>
    <w:rsid w:val="007075F0"/>
    <w:rsid w:val="00710392"/>
    <w:rsid w:val="00710464"/>
    <w:rsid w:val="00710D21"/>
    <w:rsid w:val="00711865"/>
    <w:rsid w:val="00713EFC"/>
    <w:rsid w:val="00715504"/>
    <w:rsid w:val="007159F4"/>
    <w:rsid w:val="0072301F"/>
    <w:rsid w:val="00724E2F"/>
    <w:rsid w:val="00727466"/>
    <w:rsid w:val="007406C1"/>
    <w:rsid w:val="00741257"/>
    <w:rsid w:val="00742399"/>
    <w:rsid w:val="00747CFE"/>
    <w:rsid w:val="007523A3"/>
    <w:rsid w:val="00765AD7"/>
    <w:rsid w:val="00772C0F"/>
    <w:rsid w:val="00782ECD"/>
    <w:rsid w:val="00784935"/>
    <w:rsid w:val="00784BC7"/>
    <w:rsid w:val="0078530E"/>
    <w:rsid w:val="0078683C"/>
    <w:rsid w:val="00786FD2"/>
    <w:rsid w:val="007928AB"/>
    <w:rsid w:val="007929C5"/>
    <w:rsid w:val="007956D6"/>
    <w:rsid w:val="0079592D"/>
    <w:rsid w:val="007A57C3"/>
    <w:rsid w:val="007B2AB9"/>
    <w:rsid w:val="007B6F00"/>
    <w:rsid w:val="007C04F1"/>
    <w:rsid w:val="007D2805"/>
    <w:rsid w:val="007D7ADB"/>
    <w:rsid w:val="007E0237"/>
    <w:rsid w:val="007E6C2F"/>
    <w:rsid w:val="007F43F0"/>
    <w:rsid w:val="007F7BF3"/>
    <w:rsid w:val="00800DE9"/>
    <w:rsid w:val="00803440"/>
    <w:rsid w:val="0080359A"/>
    <w:rsid w:val="00803AE6"/>
    <w:rsid w:val="00806D54"/>
    <w:rsid w:val="00812A70"/>
    <w:rsid w:val="0081688E"/>
    <w:rsid w:val="008312A0"/>
    <w:rsid w:val="0083142E"/>
    <w:rsid w:val="00834D17"/>
    <w:rsid w:val="00837076"/>
    <w:rsid w:val="008400C5"/>
    <w:rsid w:val="00842AD8"/>
    <w:rsid w:val="00850DC3"/>
    <w:rsid w:val="00854542"/>
    <w:rsid w:val="008545CE"/>
    <w:rsid w:val="0086006A"/>
    <w:rsid w:val="008602E8"/>
    <w:rsid w:val="00871DFD"/>
    <w:rsid w:val="00872CCD"/>
    <w:rsid w:val="0087346D"/>
    <w:rsid w:val="00873C5C"/>
    <w:rsid w:val="008757D6"/>
    <w:rsid w:val="0088050F"/>
    <w:rsid w:val="00881A63"/>
    <w:rsid w:val="00881B92"/>
    <w:rsid w:val="00887A66"/>
    <w:rsid w:val="0089082A"/>
    <w:rsid w:val="0089488E"/>
    <w:rsid w:val="00894DD1"/>
    <w:rsid w:val="00896B98"/>
    <w:rsid w:val="008A445D"/>
    <w:rsid w:val="008B0923"/>
    <w:rsid w:val="008B0948"/>
    <w:rsid w:val="008B0ADA"/>
    <w:rsid w:val="008C17BD"/>
    <w:rsid w:val="008C2E73"/>
    <w:rsid w:val="008C5FC3"/>
    <w:rsid w:val="008C7F5C"/>
    <w:rsid w:val="008D2543"/>
    <w:rsid w:val="008D6801"/>
    <w:rsid w:val="008D7EF2"/>
    <w:rsid w:val="008E062D"/>
    <w:rsid w:val="008E0904"/>
    <w:rsid w:val="008E26E8"/>
    <w:rsid w:val="008E3610"/>
    <w:rsid w:val="008E5F98"/>
    <w:rsid w:val="008E64CE"/>
    <w:rsid w:val="008E7490"/>
    <w:rsid w:val="008F11A0"/>
    <w:rsid w:val="008F2B50"/>
    <w:rsid w:val="008F473E"/>
    <w:rsid w:val="008F627B"/>
    <w:rsid w:val="009015BB"/>
    <w:rsid w:val="00901FCA"/>
    <w:rsid w:val="00903E22"/>
    <w:rsid w:val="00905539"/>
    <w:rsid w:val="00906BC0"/>
    <w:rsid w:val="00906E78"/>
    <w:rsid w:val="00907E9D"/>
    <w:rsid w:val="009225DD"/>
    <w:rsid w:val="00923318"/>
    <w:rsid w:val="0092650F"/>
    <w:rsid w:val="009267FC"/>
    <w:rsid w:val="00932A47"/>
    <w:rsid w:val="0093324D"/>
    <w:rsid w:val="0093331D"/>
    <w:rsid w:val="00935B93"/>
    <w:rsid w:val="00937352"/>
    <w:rsid w:val="0093744F"/>
    <w:rsid w:val="00960E2B"/>
    <w:rsid w:val="00963C69"/>
    <w:rsid w:val="00964A73"/>
    <w:rsid w:val="009659E5"/>
    <w:rsid w:val="0097123D"/>
    <w:rsid w:val="0098308B"/>
    <w:rsid w:val="00984443"/>
    <w:rsid w:val="0098684A"/>
    <w:rsid w:val="009876AB"/>
    <w:rsid w:val="00990C08"/>
    <w:rsid w:val="00991310"/>
    <w:rsid w:val="00996888"/>
    <w:rsid w:val="009A02B4"/>
    <w:rsid w:val="009A269C"/>
    <w:rsid w:val="009A6B41"/>
    <w:rsid w:val="009B26E6"/>
    <w:rsid w:val="009B2722"/>
    <w:rsid w:val="009B408A"/>
    <w:rsid w:val="009B7525"/>
    <w:rsid w:val="009C1848"/>
    <w:rsid w:val="009C3822"/>
    <w:rsid w:val="009C61C3"/>
    <w:rsid w:val="009C70A3"/>
    <w:rsid w:val="009D284E"/>
    <w:rsid w:val="009D2858"/>
    <w:rsid w:val="009D2ED6"/>
    <w:rsid w:val="009D46AF"/>
    <w:rsid w:val="009D4F65"/>
    <w:rsid w:val="009D7A8D"/>
    <w:rsid w:val="009E2CD7"/>
    <w:rsid w:val="009E3569"/>
    <w:rsid w:val="009E49E4"/>
    <w:rsid w:val="009E5596"/>
    <w:rsid w:val="009F2B6E"/>
    <w:rsid w:val="009F4793"/>
    <w:rsid w:val="009F4A30"/>
    <w:rsid w:val="009F6892"/>
    <w:rsid w:val="00A00AFB"/>
    <w:rsid w:val="00A14BDA"/>
    <w:rsid w:val="00A235BF"/>
    <w:rsid w:val="00A263B2"/>
    <w:rsid w:val="00A276BB"/>
    <w:rsid w:val="00A30340"/>
    <w:rsid w:val="00A33B24"/>
    <w:rsid w:val="00A33EB0"/>
    <w:rsid w:val="00A41143"/>
    <w:rsid w:val="00A42C1D"/>
    <w:rsid w:val="00A50F01"/>
    <w:rsid w:val="00A522AE"/>
    <w:rsid w:val="00A5429E"/>
    <w:rsid w:val="00A54A21"/>
    <w:rsid w:val="00A552CD"/>
    <w:rsid w:val="00A5687E"/>
    <w:rsid w:val="00A6145F"/>
    <w:rsid w:val="00A67C1D"/>
    <w:rsid w:val="00A704CA"/>
    <w:rsid w:val="00A70C9C"/>
    <w:rsid w:val="00A743F1"/>
    <w:rsid w:val="00A74C34"/>
    <w:rsid w:val="00A766CC"/>
    <w:rsid w:val="00A77AD1"/>
    <w:rsid w:val="00A800D8"/>
    <w:rsid w:val="00A81664"/>
    <w:rsid w:val="00A838BF"/>
    <w:rsid w:val="00A8410B"/>
    <w:rsid w:val="00A8593F"/>
    <w:rsid w:val="00A8597B"/>
    <w:rsid w:val="00A94394"/>
    <w:rsid w:val="00A95DB6"/>
    <w:rsid w:val="00AA1321"/>
    <w:rsid w:val="00AA2148"/>
    <w:rsid w:val="00AA27CE"/>
    <w:rsid w:val="00AA45BF"/>
    <w:rsid w:val="00AB3386"/>
    <w:rsid w:val="00AB4860"/>
    <w:rsid w:val="00AB6CDF"/>
    <w:rsid w:val="00AC34BB"/>
    <w:rsid w:val="00AC68C9"/>
    <w:rsid w:val="00AC7315"/>
    <w:rsid w:val="00AD0A8C"/>
    <w:rsid w:val="00AD5605"/>
    <w:rsid w:val="00AD5B7A"/>
    <w:rsid w:val="00AE0642"/>
    <w:rsid w:val="00AE2B1B"/>
    <w:rsid w:val="00AE2E34"/>
    <w:rsid w:val="00AE372C"/>
    <w:rsid w:val="00AE790A"/>
    <w:rsid w:val="00AF1330"/>
    <w:rsid w:val="00AF1D6F"/>
    <w:rsid w:val="00AF62B7"/>
    <w:rsid w:val="00AF6A41"/>
    <w:rsid w:val="00B017BD"/>
    <w:rsid w:val="00B11042"/>
    <w:rsid w:val="00B15DB9"/>
    <w:rsid w:val="00B16767"/>
    <w:rsid w:val="00B17142"/>
    <w:rsid w:val="00B24D82"/>
    <w:rsid w:val="00B3597D"/>
    <w:rsid w:val="00B36141"/>
    <w:rsid w:val="00B36981"/>
    <w:rsid w:val="00B43426"/>
    <w:rsid w:val="00B54387"/>
    <w:rsid w:val="00B61682"/>
    <w:rsid w:val="00B62184"/>
    <w:rsid w:val="00B642A9"/>
    <w:rsid w:val="00B64AE5"/>
    <w:rsid w:val="00B71055"/>
    <w:rsid w:val="00B715FF"/>
    <w:rsid w:val="00B71C6D"/>
    <w:rsid w:val="00B73547"/>
    <w:rsid w:val="00B738DF"/>
    <w:rsid w:val="00B80FC4"/>
    <w:rsid w:val="00B83545"/>
    <w:rsid w:val="00B91AE7"/>
    <w:rsid w:val="00B92C82"/>
    <w:rsid w:val="00B93A74"/>
    <w:rsid w:val="00B93F44"/>
    <w:rsid w:val="00BA136A"/>
    <w:rsid w:val="00BA485C"/>
    <w:rsid w:val="00BB158D"/>
    <w:rsid w:val="00BB1A84"/>
    <w:rsid w:val="00BB2ABF"/>
    <w:rsid w:val="00BB4CCC"/>
    <w:rsid w:val="00BC4901"/>
    <w:rsid w:val="00BC4A20"/>
    <w:rsid w:val="00BC58FC"/>
    <w:rsid w:val="00BC7835"/>
    <w:rsid w:val="00BC784D"/>
    <w:rsid w:val="00BD0A99"/>
    <w:rsid w:val="00BD0CC1"/>
    <w:rsid w:val="00BD4225"/>
    <w:rsid w:val="00BD6CEF"/>
    <w:rsid w:val="00BE0B29"/>
    <w:rsid w:val="00BE373C"/>
    <w:rsid w:val="00BE4B6F"/>
    <w:rsid w:val="00BE7A09"/>
    <w:rsid w:val="00BF2D48"/>
    <w:rsid w:val="00BF5B6C"/>
    <w:rsid w:val="00BF6D8B"/>
    <w:rsid w:val="00C05ECD"/>
    <w:rsid w:val="00C138F5"/>
    <w:rsid w:val="00C152AF"/>
    <w:rsid w:val="00C1568B"/>
    <w:rsid w:val="00C15B67"/>
    <w:rsid w:val="00C17395"/>
    <w:rsid w:val="00C21FDB"/>
    <w:rsid w:val="00C23335"/>
    <w:rsid w:val="00C2459D"/>
    <w:rsid w:val="00C26729"/>
    <w:rsid w:val="00C27F8B"/>
    <w:rsid w:val="00C324A2"/>
    <w:rsid w:val="00C33C1F"/>
    <w:rsid w:val="00C34119"/>
    <w:rsid w:val="00C3412A"/>
    <w:rsid w:val="00C354FD"/>
    <w:rsid w:val="00C37BF1"/>
    <w:rsid w:val="00C40905"/>
    <w:rsid w:val="00C43C6E"/>
    <w:rsid w:val="00C47100"/>
    <w:rsid w:val="00C511BE"/>
    <w:rsid w:val="00C60709"/>
    <w:rsid w:val="00C6231C"/>
    <w:rsid w:val="00C63DFB"/>
    <w:rsid w:val="00C6438E"/>
    <w:rsid w:val="00C66264"/>
    <w:rsid w:val="00C6765A"/>
    <w:rsid w:val="00C72708"/>
    <w:rsid w:val="00C80920"/>
    <w:rsid w:val="00C8454C"/>
    <w:rsid w:val="00C84D06"/>
    <w:rsid w:val="00C91356"/>
    <w:rsid w:val="00C9178E"/>
    <w:rsid w:val="00C94023"/>
    <w:rsid w:val="00C9417F"/>
    <w:rsid w:val="00C957AB"/>
    <w:rsid w:val="00C960CC"/>
    <w:rsid w:val="00CA0326"/>
    <w:rsid w:val="00CA167A"/>
    <w:rsid w:val="00CA218F"/>
    <w:rsid w:val="00CA3EFE"/>
    <w:rsid w:val="00CA5E92"/>
    <w:rsid w:val="00CA7ED3"/>
    <w:rsid w:val="00CB13BF"/>
    <w:rsid w:val="00CB21A0"/>
    <w:rsid w:val="00CB2CE0"/>
    <w:rsid w:val="00CB578C"/>
    <w:rsid w:val="00CD197E"/>
    <w:rsid w:val="00CD68BF"/>
    <w:rsid w:val="00CE1FD3"/>
    <w:rsid w:val="00CE2C42"/>
    <w:rsid w:val="00CE62E2"/>
    <w:rsid w:val="00CF18DC"/>
    <w:rsid w:val="00D018EB"/>
    <w:rsid w:val="00D04BBD"/>
    <w:rsid w:val="00D06E4F"/>
    <w:rsid w:val="00D10130"/>
    <w:rsid w:val="00D10499"/>
    <w:rsid w:val="00D13FE3"/>
    <w:rsid w:val="00D20D49"/>
    <w:rsid w:val="00D212EA"/>
    <w:rsid w:val="00D21BE6"/>
    <w:rsid w:val="00D30397"/>
    <w:rsid w:val="00D312BF"/>
    <w:rsid w:val="00D31BFA"/>
    <w:rsid w:val="00D325D5"/>
    <w:rsid w:val="00D35460"/>
    <w:rsid w:val="00D40301"/>
    <w:rsid w:val="00D41F87"/>
    <w:rsid w:val="00D42933"/>
    <w:rsid w:val="00D42B03"/>
    <w:rsid w:val="00D46836"/>
    <w:rsid w:val="00D53E3C"/>
    <w:rsid w:val="00D55862"/>
    <w:rsid w:val="00D573BA"/>
    <w:rsid w:val="00D57510"/>
    <w:rsid w:val="00D63C8F"/>
    <w:rsid w:val="00D6429E"/>
    <w:rsid w:val="00D652D3"/>
    <w:rsid w:val="00D657DC"/>
    <w:rsid w:val="00D6626A"/>
    <w:rsid w:val="00D746FE"/>
    <w:rsid w:val="00D7509E"/>
    <w:rsid w:val="00D75109"/>
    <w:rsid w:val="00D81F58"/>
    <w:rsid w:val="00D84658"/>
    <w:rsid w:val="00D90200"/>
    <w:rsid w:val="00D92DB1"/>
    <w:rsid w:val="00D934D9"/>
    <w:rsid w:val="00D93F95"/>
    <w:rsid w:val="00D951BA"/>
    <w:rsid w:val="00DA5582"/>
    <w:rsid w:val="00DA5DB1"/>
    <w:rsid w:val="00DA5FF0"/>
    <w:rsid w:val="00DA67B2"/>
    <w:rsid w:val="00DB18C0"/>
    <w:rsid w:val="00DB2560"/>
    <w:rsid w:val="00DB26D1"/>
    <w:rsid w:val="00DB3D19"/>
    <w:rsid w:val="00DB3FD6"/>
    <w:rsid w:val="00DC1EF1"/>
    <w:rsid w:val="00DC36B7"/>
    <w:rsid w:val="00DC50BF"/>
    <w:rsid w:val="00DD0509"/>
    <w:rsid w:val="00DD282A"/>
    <w:rsid w:val="00DD601F"/>
    <w:rsid w:val="00DE0BCE"/>
    <w:rsid w:val="00DE1F42"/>
    <w:rsid w:val="00DE27F6"/>
    <w:rsid w:val="00DE3E24"/>
    <w:rsid w:val="00DE6FCE"/>
    <w:rsid w:val="00DF03FA"/>
    <w:rsid w:val="00DF079A"/>
    <w:rsid w:val="00DF2950"/>
    <w:rsid w:val="00DF590A"/>
    <w:rsid w:val="00E02BDE"/>
    <w:rsid w:val="00E02C48"/>
    <w:rsid w:val="00E03DE0"/>
    <w:rsid w:val="00E124FC"/>
    <w:rsid w:val="00E125B6"/>
    <w:rsid w:val="00E133BA"/>
    <w:rsid w:val="00E13A11"/>
    <w:rsid w:val="00E161E7"/>
    <w:rsid w:val="00E1725C"/>
    <w:rsid w:val="00E17931"/>
    <w:rsid w:val="00E20130"/>
    <w:rsid w:val="00E20C7F"/>
    <w:rsid w:val="00E233CD"/>
    <w:rsid w:val="00E25A30"/>
    <w:rsid w:val="00E25C35"/>
    <w:rsid w:val="00E27519"/>
    <w:rsid w:val="00E311F8"/>
    <w:rsid w:val="00E3276E"/>
    <w:rsid w:val="00E33F20"/>
    <w:rsid w:val="00E34245"/>
    <w:rsid w:val="00E342E5"/>
    <w:rsid w:val="00E347A8"/>
    <w:rsid w:val="00E379C5"/>
    <w:rsid w:val="00E41E85"/>
    <w:rsid w:val="00E46B19"/>
    <w:rsid w:val="00E47682"/>
    <w:rsid w:val="00E51528"/>
    <w:rsid w:val="00E51BE7"/>
    <w:rsid w:val="00E570FC"/>
    <w:rsid w:val="00E63431"/>
    <w:rsid w:val="00E673A1"/>
    <w:rsid w:val="00E80661"/>
    <w:rsid w:val="00E824BA"/>
    <w:rsid w:val="00E82ADE"/>
    <w:rsid w:val="00E839ED"/>
    <w:rsid w:val="00E858BF"/>
    <w:rsid w:val="00E87175"/>
    <w:rsid w:val="00E92E67"/>
    <w:rsid w:val="00E9349C"/>
    <w:rsid w:val="00EA1A81"/>
    <w:rsid w:val="00EA222D"/>
    <w:rsid w:val="00EA4061"/>
    <w:rsid w:val="00EA57F5"/>
    <w:rsid w:val="00EA6465"/>
    <w:rsid w:val="00EB3322"/>
    <w:rsid w:val="00EB4833"/>
    <w:rsid w:val="00EB6829"/>
    <w:rsid w:val="00EB6DE2"/>
    <w:rsid w:val="00EB7A7A"/>
    <w:rsid w:val="00EC0B1B"/>
    <w:rsid w:val="00EC1CA5"/>
    <w:rsid w:val="00EC270C"/>
    <w:rsid w:val="00EC4D61"/>
    <w:rsid w:val="00EC7921"/>
    <w:rsid w:val="00ED1FBF"/>
    <w:rsid w:val="00ED2FFE"/>
    <w:rsid w:val="00ED58D7"/>
    <w:rsid w:val="00ED5B5E"/>
    <w:rsid w:val="00EE2A91"/>
    <w:rsid w:val="00EF252E"/>
    <w:rsid w:val="00EF38D1"/>
    <w:rsid w:val="00F02E1C"/>
    <w:rsid w:val="00F05615"/>
    <w:rsid w:val="00F06B87"/>
    <w:rsid w:val="00F07255"/>
    <w:rsid w:val="00F11234"/>
    <w:rsid w:val="00F118F3"/>
    <w:rsid w:val="00F121D8"/>
    <w:rsid w:val="00F14591"/>
    <w:rsid w:val="00F2157E"/>
    <w:rsid w:val="00F23EA3"/>
    <w:rsid w:val="00F331F8"/>
    <w:rsid w:val="00F33F39"/>
    <w:rsid w:val="00F35B78"/>
    <w:rsid w:val="00F35D50"/>
    <w:rsid w:val="00F36D96"/>
    <w:rsid w:val="00F4401C"/>
    <w:rsid w:val="00F46F2F"/>
    <w:rsid w:val="00F523D7"/>
    <w:rsid w:val="00F5298D"/>
    <w:rsid w:val="00F62ABF"/>
    <w:rsid w:val="00F62E73"/>
    <w:rsid w:val="00F66387"/>
    <w:rsid w:val="00F749BC"/>
    <w:rsid w:val="00F756D3"/>
    <w:rsid w:val="00F80F51"/>
    <w:rsid w:val="00F85B99"/>
    <w:rsid w:val="00F9048A"/>
    <w:rsid w:val="00F90CF9"/>
    <w:rsid w:val="00F966DC"/>
    <w:rsid w:val="00F97114"/>
    <w:rsid w:val="00FA00D6"/>
    <w:rsid w:val="00FA12DB"/>
    <w:rsid w:val="00FA4CBD"/>
    <w:rsid w:val="00FA7569"/>
    <w:rsid w:val="00FB053E"/>
    <w:rsid w:val="00FB3468"/>
    <w:rsid w:val="00FB34CC"/>
    <w:rsid w:val="00FB5497"/>
    <w:rsid w:val="00FC2BCD"/>
    <w:rsid w:val="00FC490C"/>
    <w:rsid w:val="00FC5BC5"/>
    <w:rsid w:val="00FC6118"/>
    <w:rsid w:val="00FD10F4"/>
    <w:rsid w:val="00FD430B"/>
    <w:rsid w:val="00FD7EC7"/>
    <w:rsid w:val="00FE2204"/>
    <w:rsid w:val="00FE54AB"/>
    <w:rsid w:val="00FE7506"/>
    <w:rsid w:val="00FF0918"/>
    <w:rsid w:val="00FF092D"/>
    <w:rsid w:val="00FF281F"/>
    <w:rsid w:val="00FF3D04"/>
    <w:rsid w:val="00FF3F44"/>
    <w:rsid w:val="00FF5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rdn.bc.ca/cms/wpattachments/wpID2040atID3338.pd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1.jpe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svg"/><Relationship Id="rId20" Type="http://schemas.openxmlformats.org/officeDocument/2006/relationships/image" Target="media/image6.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9.png"/><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www.homedepot.com/p/Husky-9-in-Stainless-Steel-Bulb-Planter-GD210314/317436441" TargetMode="External"/><Relationship Id="rId28" Type="http://schemas.openxmlformats.org/officeDocument/2006/relationships/image" Target="media/image13.sv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2.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customXml/itemProps3.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14703</Words>
  <Characters>83810</Characters>
  <Application>Microsoft Office Word</Application>
  <DocSecurity>4</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cp:revision>
  <dcterms:created xsi:type="dcterms:W3CDTF">2023-03-10T22:14:00Z</dcterms:created>
  <dcterms:modified xsi:type="dcterms:W3CDTF">2023-03-10T22:14:00Z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zotero-version="6.0.22"&gt;&lt;session id="vnhfiH6X"/&gt;&lt;style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