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E65158" w14:textId="3E563964" w:rsidR="0052091E" w:rsidRDefault="0052091E" w:rsidP="0081335C">
      <w:pPr>
        <w:pStyle w:val="Heading1"/>
        <w:rPr>
          <w:sz w:val="28"/>
        </w:rPr>
      </w:pPr>
      <w:r w:rsidRPr="0081335C">
        <w:rPr>
          <w:rStyle w:val="Heading1Char"/>
        </w:rPr>
        <w:t>Journals</w:t>
      </w:r>
    </w:p>
    <w:p w14:paraId="2F95E53B" w14:textId="6D938895" w:rsidR="0052091E" w:rsidRPr="007C1C86" w:rsidDel="00CB5091" w:rsidRDefault="0052091E" w:rsidP="0052091E">
      <w:pPr>
        <w:pStyle w:val="ListParagraph"/>
        <w:numPr>
          <w:ilvl w:val="0"/>
          <w:numId w:val="17"/>
        </w:numPr>
        <w:rPr>
          <w:moveFrom w:id="0" w:author="Stefanie Lane" w:date="2023-01-03T14:06:00Z"/>
          <w:strike/>
          <w:sz w:val="24"/>
          <w:rPrChange w:id="1" w:author="Stefanie Lane" w:date="2023-01-03T12:31:00Z">
            <w:rPr>
              <w:moveFrom w:id="2" w:author="Stefanie Lane" w:date="2023-01-03T14:06:00Z"/>
              <w:sz w:val="24"/>
            </w:rPr>
          </w:rPrChange>
        </w:rPr>
      </w:pPr>
      <w:moveFromRangeStart w:id="3" w:author="Stefanie Lane" w:date="2023-01-03T14:06:00Z" w:name="move123647203"/>
      <w:moveFrom w:id="4" w:author="Stefanie Lane" w:date="2023-01-03T14:06:00Z">
        <w:r w:rsidRPr="007C1C86" w:rsidDel="00CB5091">
          <w:rPr>
            <w:strike/>
            <w:sz w:val="24"/>
            <w:rPrChange w:id="5" w:author="Stefanie Lane" w:date="2023-01-03T12:31:00Z">
              <w:rPr>
                <w:sz w:val="24"/>
              </w:rPr>
            </w:rPrChange>
          </w:rPr>
          <w:t xml:space="preserve">Ecological Indicators </w:t>
        </w:r>
        <w:r w:rsidRPr="007C1C86" w:rsidDel="00CB5091">
          <w:rPr>
            <w:strike/>
            <w:sz w:val="24"/>
            <w:rPrChange w:id="6" w:author="Stefanie Lane" w:date="2023-01-03T12:31:00Z">
              <w:rPr>
                <w:sz w:val="24"/>
              </w:rPr>
            </w:rPrChange>
          </w:rPr>
          <w:fldChar w:fldCharType="begin"/>
        </w:r>
        <w:r w:rsidRPr="007C1C86" w:rsidDel="00CB5091">
          <w:rPr>
            <w:strike/>
            <w:sz w:val="24"/>
            <w:rPrChange w:id="7" w:author="Stefanie Lane" w:date="2023-01-03T12:31:00Z">
              <w:rPr>
                <w:sz w:val="24"/>
              </w:rPr>
            </w:rPrChange>
          </w:rPr>
          <w:instrText xml:space="preserve"> HYPERLINK "https://www.sciencedirect.com/journal/ecological-indicators" </w:instrText>
        </w:r>
        <w:r w:rsidRPr="007C1C86" w:rsidDel="00CB5091">
          <w:rPr>
            <w:strike/>
            <w:sz w:val="24"/>
            <w:rPrChange w:id="8" w:author="Stefanie Lane" w:date="2023-01-03T12:31:00Z">
              <w:rPr>
                <w:sz w:val="24"/>
              </w:rPr>
            </w:rPrChange>
          </w:rPr>
          <w:fldChar w:fldCharType="separate"/>
        </w:r>
        <w:r w:rsidRPr="007C1C86" w:rsidDel="00CB5091">
          <w:rPr>
            <w:rStyle w:val="Hyperlink"/>
            <w:strike/>
            <w:sz w:val="24"/>
            <w:rPrChange w:id="9" w:author="Stefanie Lane" w:date="2023-01-03T12:31:00Z">
              <w:rPr>
                <w:rStyle w:val="Hyperlink"/>
                <w:sz w:val="24"/>
              </w:rPr>
            </w:rPrChange>
          </w:rPr>
          <w:t>https://www.sciencedirect.com/journal/ecological-indicators</w:t>
        </w:r>
        <w:r w:rsidRPr="007C1C86" w:rsidDel="00CB5091">
          <w:rPr>
            <w:strike/>
            <w:sz w:val="24"/>
            <w:rPrChange w:id="10" w:author="Stefanie Lane" w:date="2023-01-03T12:31:00Z">
              <w:rPr>
                <w:sz w:val="24"/>
              </w:rPr>
            </w:rPrChange>
          </w:rPr>
          <w:fldChar w:fldCharType="end"/>
        </w:r>
        <w:r w:rsidRPr="007C1C86" w:rsidDel="00CB5091">
          <w:rPr>
            <w:strike/>
            <w:sz w:val="24"/>
            <w:rPrChange w:id="11" w:author="Stefanie Lane" w:date="2023-01-03T12:31:00Z">
              <w:rPr>
                <w:sz w:val="24"/>
              </w:rPr>
            </w:rPrChange>
          </w:rPr>
          <w:t xml:space="preserve"> </w:t>
        </w:r>
      </w:moveFrom>
    </w:p>
    <w:p w14:paraId="11462B47" w14:textId="5F7191F2" w:rsidR="0052091E" w:rsidRPr="007C1C86" w:rsidDel="00CB5091" w:rsidRDefault="000B491A" w:rsidP="0052091E">
      <w:pPr>
        <w:pStyle w:val="ListParagraph"/>
        <w:numPr>
          <w:ilvl w:val="1"/>
          <w:numId w:val="17"/>
        </w:numPr>
        <w:rPr>
          <w:moveFrom w:id="12" w:author="Stefanie Lane" w:date="2023-01-03T14:06:00Z"/>
          <w:strike/>
          <w:sz w:val="24"/>
          <w:rPrChange w:id="13" w:author="Stefanie Lane" w:date="2023-01-03T12:31:00Z">
            <w:rPr>
              <w:moveFrom w:id="14" w:author="Stefanie Lane" w:date="2023-01-03T14:06:00Z"/>
              <w:sz w:val="24"/>
            </w:rPr>
          </w:rPrChange>
        </w:rPr>
      </w:pPr>
      <w:moveFrom w:id="15" w:author="Stefanie Lane" w:date="2023-01-03T14:06:00Z">
        <w:r w:rsidRPr="007C1C86" w:rsidDel="00CB5091">
          <w:rPr>
            <w:strike/>
            <w:sz w:val="24"/>
            <w:rPrChange w:id="16" w:author="Stefanie Lane" w:date="2023-01-03T12:31:00Z">
              <w:rPr>
                <w:sz w:val="24"/>
              </w:rPr>
            </w:rPrChange>
          </w:rPr>
          <w:t xml:space="preserve">aim of </w:t>
        </w:r>
        <w:r w:rsidRPr="007C1C86" w:rsidDel="00CB5091">
          <w:rPr>
            <w:i/>
            <w:iCs/>
            <w:strike/>
            <w:sz w:val="24"/>
            <w:rPrChange w:id="17" w:author="Stefanie Lane" w:date="2023-01-03T12:31:00Z">
              <w:rPr>
                <w:i/>
                <w:iCs/>
                <w:sz w:val="24"/>
              </w:rPr>
            </w:rPrChange>
          </w:rPr>
          <w:t>Ecological Indicators</w:t>
        </w:r>
        <w:r w:rsidRPr="007C1C86" w:rsidDel="00CB5091">
          <w:rPr>
            <w:strike/>
            <w:sz w:val="24"/>
            <w:rPrChange w:id="18" w:author="Stefanie Lane" w:date="2023-01-03T12:31:00Z">
              <w:rPr>
                <w:sz w:val="24"/>
              </w:rPr>
            </w:rPrChange>
          </w:rPr>
          <w:t xml:space="preserve"> is to integrate the </w:t>
        </w:r>
        <w:commentRangeStart w:id="19"/>
        <w:r w:rsidRPr="007C1C86" w:rsidDel="00CB5091">
          <w:rPr>
            <w:b/>
            <w:bCs/>
            <w:strike/>
            <w:sz w:val="24"/>
            <w:rPrChange w:id="20" w:author="Stefanie Lane" w:date="2023-01-03T12:31:00Z">
              <w:rPr>
                <w:b/>
                <w:bCs/>
                <w:sz w:val="24"/>
              </w:rPr>
            </w:rPrChange>
          </w:rPr>
          <w:t>monitoring</w:t>
        </w:r>
        <w:r w:rsidRPr="007C1C86" w:rsidDel="00CB5091">
          <w:rPr>
            <w:strike/>
            <w:sz w:val="24"/>
            <w:rPrChange w:id="21" w:author="Stefanie Lane" w:date="2023-01-03T12:31:00Z">
              <w:rPr>
                <w:sz w:val="24"/>
              </w:rPr>
            </w:rPrChange>
          </w:rPr>
          <w:t xml:space="preserve"> </w:t>
        </w:r>
        <w:commentRangeEnd w:id="19"/>
        <w:r w:rsidR="005F6C52" w:rsidDel="00CB5091">
          <w:rPr>
            <w:rStyle w:val="CommentReference"/>
          </w:rPr>
          <w:commentReference w:id="19"/>
        </w:r>
        <w:r w:rsidRPr="007C1C86" w:rsidDel="00CB5091">
          <w:rPr>
            <w:strike/>
            <w:sz w:val="24"/>
            <w:rPrChange w:id="22" w:author="Stefanie Lane" w:date="2023-01-03T12:31:00Z">
              <w:rPr>
                <w:sz w:val="24"/>
              </w:rPr>
            </w:rPrChange>
          </w:rPr>
          <w:t xml:space="preserve">and </w:t>
        </w:r>
        <w:r w:rsidRPr="007C1C86" w:rsidDel="00CB5091">
          <w:rPr>
            <w:b/>
            <w:bCs/>
            <w:strike/>
            <w:sz w:val="24"/>
            <w:rPrChange w:id="23" w:author="Stefanie Lane" w:date="2023-01-03T12:31:00Z">
              <w:rPr>
                <w:b/>
                <w:bCs/>
                <w:sz w:val="24"/>
              </w:rPr>
            </w:rPrChange>
          </w:rPr>
          <w:t>assessment</w:t>
        </w:r>
        <w:r w:rsidRPr="007C1C86" w:rsidDel="00CB5091">
          <w:rPr>
            <w:strike/>
            <w:sz w:val="24"/>
            <w:rPrChange w:id="24" w:author="Stefanie Lane" w:date="2023-01-03T12:31:00Z">
              <w:rPr>
                <w:sz w:val="24"/>
              </w:rPr>
            </w:rPrChange>
          </w:rPr>
          <w:t xml:space="preserve"> of </w:t>
        </w:r>
        <w:r w:rsidRPr="007C1C86" w:rsidDel="00CB5091">
          <w:rPr>
            <w:b/>
            <w:bCs/>
            <w:strike/>
            <w:sz w:val="24"/>
            <w:rPrChange w:id="25" w:author="Stefanie Lane" w:date="2023-01-03T12:31:00Z">
              <w:rPr>
                <w:b/>
                <w:bCs/>
                <w:sz w:val="24"/>
              </w:rPr>
            </w:rPrChange>
          </w:rPr>
          <w:t>ecological</w:t>
        </w:r>
        <w:r w:rsidRPr="007C1C86" w:rsidDel="00CB5091">
          <w:rPr>
            <w:strike/>
            <w:sz w:val="24"/>
            <w:rPrChange w:id="26" w:author="Stefanie Lane" w:date="2023-01-03T12:31:00Z">
              <w:rPr>
                <w:sz w:val="24"/>
              </w:rPr>
            </w:rPrChange>
          </w:rPr>
          <w:t xml:space="preserve"> and </w:t>
        </w:r>
        <w:r w:rsidRPr="007C1C86" w:rsidDel="00CB5091">
          <w:rPr>
            <w:b/>
            <w:bCs/>
            <w:strike/>
            <w:sz w:val="24"/>
            <w:rPrChange w:id="27" w:author="Stefanie Lane" w:date="2023-01-03T12:31:00Z">
              <w:rPr>
                <w:b/>
                <w:bCs/>
                <w:sz w:val="24"/>
              </w:rPr>
            </w:rPrChange>
          </w:rPr>
          <w:t>environmental indicators</w:t>
        </w:r>
        <w:r w:rsidRPr="007C1C86" w:rsidDel="00CB5091">
          <w:rPr>
            <w:strike/>
            <w:sz w:val="24"/>
            <w:rPrChange w:id="28" w:author="Stefanie Lane" w:date="2023-01-03T12:31:00Z">
              <w:rPr>
                <w:sz w:val="24"/>
              </w:rPr>
            </w:rPrChange>
          </w:rPr>
          <w:t xml:space="preserve"> with </w:t>
        </w:r>
        <w:r w:rsidRPr="007C1C86" w:rsidDel="00CB5091">
          <w:rPr>
            <w:b/>
            <w:bCs/>
            <w:strike/>
            <w:sz w:val="24"/>
            <w:rPrChange w:id="29" w:author="Stefanie Lane" w:date="2023-01-03T12:31:00Z">
              <w:rPr>
                <w:b/>
                <w:bCs/>
                <w:sz w:val="24"/>
              </w:rPr>
            </w:rPrChange>
          </w:rPr>
          <w:t>management</w:t>
        </w:r>
        <w:r w:rsidRPr="007C1C86" w:rsidDel="00CB5091">
          <w:rPr>
            <w:strike/>
            <w:sz w:val="24"/>
            <w:rPrChange w:id="30" w:author="Stefanie Lane" w:date="2023-01-03T12:31:00Z">
              <w:rPr>
                <w:sz w:val="24"/>
              </w:rPr>
            </w:rPrChange>
          </w:rPr>
          <w:t xml:space="preserve"> practices. … Broader assessment objectives and methods, e.g. biodiversity, biological integrity, and sustainability, through the use of indicators.</w:t>
        </w:r>
        <w:r w:rsidR="0092520A" w:rsidRPr="007C1C86" w:rsidDel="00CB5091">
          <w:rPr>
            <w:strike/>
            <w:sz w:val="24"/>
            <w:rPrChange w:id="31" w:author="Stefanie Lane" w:date="2023-01-03T12:31:00Z">
              <w:rPr>
                <w:sz w:val="24"/>
              </w:rPr>
            </w:rPrChange>
          </w:rPr>
          <w:t xml:space="preserve"> The journal seeks innovative papers which provide new developmental and methodological steps for environmental indication. Submissions of results from simple monitoring programs or single case studies, resulting in descriptive approaches without any exploration from the theory of indication, from the methodology of indication, or from the </w:t>
        </w:r>
        <w:r w:rsidR="0092520A" w:rsidRPr="007C1C86" w:rsidDel="00CB5091">
          <w:rPr>
            <w:b/>
            <w:strike/>
            <w:sz w:val="24"/>
            <w:rPrChange w:id="32" w:author="Stefanie Lane" w:date="2023-01-03T12:31:00Z">
              <w:rPr>
                <w:b/>
                <w:sz w:val="24"/>
              </w:rPr>
            </w:rPrChange>
          </w:rPr>
          <w:t>management points of view</w:t>
        </w:r>
        <w:r w:rsidR="0092520A" w:rsidRPr="007C1C86" w:rsidDel="00CB5091">
          <w:rPr>
            <w:strike/>
            <w:sz w:val="24"/>
            <w:rPrChange w:id="33" w:author="Stefanie Lane" w:date="2023-01-03T12:31:00Z">
              <w:rPr>
                <w:sz w:val="24"/>
              </w:rPr>
            </w:rPrChange>
          </w:rPr>
          <w:t xml:space="preserve"> are not considered suitable for publication in Ecological Indicators.</w:t>
        </w:r>
      </w:moveFrom>
    </w:p>
    <w:p w14:paraId="74A49DC4" w14:textId="50BD39D6" w:rsidR="0092520A" w:rsidRPr="007C1C86" w:rsidDel="00CB5091" w:rsidRDefault="00960637" w:rsidP="0052091E">
      <w:pPr>
        <w:pStyle w:val="ListParagraph"/>
        <w:numPr>
          <w:ilvl w:val="1"/>
          <w:numId w:val="17"/>
        </w:numPr>
        <w:rPr>
          <w:moveFrom w:id="34" w:author="Stefanie Lane" w:date="2023-01-03T14:06:00Z"/>
          <w:strike/>
          <w:sz w:val="24"/>
          <w:rPrChange w:id="35" w:author="Stefanie Lane" w:date="2023-01-03T12:31:00Z">
            <w:rPr>
              <w:moveFrom w:id="36" w:author="Stefanie Lane" w:date="2023-01-03T14:06:00Z"/>
              <w:sz w:val="24"/>
            </w:rPr>
          </w:rPrChange>
        </w:rPr>
      </w:pPr>
      <w:moveFrom w:id="37" w:author="Stefanie Lane" w:date="2023-01-03T14:06:00Z">
        <w:r w:rsidRPr="007C1C86" w:rsidDel="00CB5091">
          <w:rPr>
            <w:strike/>
            <w:sz w:val="24"/>
            <w:rPrChange w:id="38" w:author="Stefanie Lane" w:date="2023-01-03T12:31:00Z">
              <w:rPr>
                <w:sz w:val="24"/>
              </w:rPr>
            </w:rPrChange>
          </w:rPr>
          <w:t>~</w:t>
        </w:r>
        <w:r w:rsidR="0092520A" w:rsidRPr="007C1C86" w:rsidDel="00CB5091">
          <w:rPr>
            <w:strike/>
            <w:sz w:val="24"/>
            <w:rPrChange w:id="39" w:author="Stefanie Lane" w:date="2023-01-03T12:31:00Z">
              <w:rPr>
                <w:sz w:val="24"/>
              </w:rPr>
            </w:rPrChange>
          </w:rPr>
          <w:t xml:space="preserve">16 wk </w:t>
        </w:r>
        <w:r w:rsidRPr="007C1C86" w:rsidDel="00CB5091">
          <w:rPr>
            <w:strike/>
            <w:sz w:val="24"/>
            <w:rPrChange w:id="40" w:author="Stefanie Lane" w:date="2023-01-03T12:31:00Z">
              <w:rPr>
                <w:sz w:val="24"/>
              </w:rPr>
            </w:rPrChange>
          </w:rPr>
          <w:t xml:space="preserve">submission to </w:t>
        </w:r>
        <w:r w:rsidR="0092520A" w:rsidRPr="007C1C86" w:rsidDel="00CB5091">
          <w:rPr>
            <w:strike/>
            <w:sz w:val="24"/>
            <w:rPrChange w:id="41" w:author="Stefanie Lane" w:date="2023-01-03T12:31:00Z">
              <w:rPr>
                <w:sz w:val="24"/>
              </w:rPr>
            </w:rPrChange>
          </w:rPr>
          <w:t>publication time</w:t>
        </w:r>
        <w:r w:rsidRPr="007C1C86" w:rsidDel="00CB5091">
          <w:rPr>
            <w:strike/>
            <w:sz w:val="24"/>
            <w:rPrChange w:id="42" w:author="Stefanie Lane" w:date="2023-01-03T12:31:00Z">
              <w:rPr>
                <w:sz w:val="24"/>
              </w:rPr>
            </w:rPrChange>
          </w:rPr>
          <w:t xml:space="preserve"> (6-8 wks first decision)</w:t>
        </w:r>
      </w:moveFrom>
    </w:p>
    <w:p w14:paraId="6441CAE2" w14:textId="3AA237BF" w:rsidR="00960637" w:rsidRPr="007C1C86" w:rsidDel="00CB5091" w:rsidRDefault="00390BD1" w:rsidP="00960637">
      <w:pPr>
        <w:pStyle w:val="ListParagraph"/>
        <w:numPr>
          <w:ilvl w:val="2"/>
          <w:numId w:val="17"/>
        </w:numPr>
        <w:rPr>
          <w:moveFrom w:id="43" w:author="Stefanie Lane" w:date="2023-01-03T14:06:00Z"/>
          <w:strike/>
          <w:sz w:val="24"/>
          <w:rPrChange w:id="44" w:author="Stefanie Lane" w:date="2023-01-03T12:31:00Z">
            <w:rPr>
              <w:moveFrom w:id="45" w:author="Stefanie Lane" w:date="2023-01-03T14:06:00Z"/>
              <w:sz w:val="24"/>
            </w:rPr>
          </w:rPrChange>
        </w:rPr>
      </w:pPr>
      <w:moveFrom w:id="46" w:author="Stefanie Lane" w:date="2023-01-03T14:06:00Z">
        <w:r w:rsidRPr="007C1C86" w:rsidDel="00CB5091">
          <w:rPr>
            <w:strike/>
            <w:sz w:val="24"/>
            <w:rPrChange w:id="47" w:author="Stefanie Lane" w:date="2023-01-03T12:31:00Z">
              <w:rPr>
                <w:sz w:val="24"/>
              </w:rPr>
            </w:rPrChange>
          </w:rPr>
          <w:t xml:space="preserve">Q1, </w:t>
        </w:r>
        <w:r w:rsidR="00960637" w:rsidRPr="007C1C86" w:rsidDel="00CB5091">
          <w:rPr>
            <w:strike/>
            <w:sz w:val="24"/>
            <w:rPrChange w:id="48" w:author="Stefanie Lane" w:date="2023-01-03T12:31:00Z">
              <w:rPr>
                <w:sz w:val="24"/>
              </w:rPr>
            </w:rPrChange>
          </w:rPr>
          <w:t>$2600 USD open access fee</w:t>
        </w:r>
      </w:moveFrom>
    </w:p>
    <w:p w14:paraId="0F4A19B4" w14:textId="221A8A89" w:rsidR="004C3F04" w:rsidDel="00CB5091" w:rsidRDefault="004C3F04" w:rsidP="004C3F04">
      <w:pPr>
        <w:pStyle w:val="ListParagraph"/>
        <w:numPr>
          <w:ilvl w:val="0"/>
          <w:numId w:val="17"/>
        </w:numPr>
        <w:rPr>
          <w:moveFrom w:id="49" w:author="Stefanie Lane" w:date="2023-01-03T14:06:00Z"/>
          <w:sz w:val="24"/>
        </w:rPr>
      </w:pPr>
      <w:moveFrom w:id="50" w:author="Stefanie Lane" w:date="2023-01-03T14:06:00Z">
        <w:r w:rsidDel="00CB5091">
          <w:rPr>
            <w:sz w:val="24"/>
          </w:rPr>
          <w:t xml:space="preserve">Restoration Ecology </w:t>
        </w:r>
        <w:r w:rsidR="00FB6E72" w:rsidDel="00CB5091">
          <w:rPr>
            <w:sz w:val="24"/>
          </w:rPr>
          <w:fldChar w:fldCharType="begin"/>
        </w:r>
        <w:r w:rsidR="00FB6E72" w:rsidDel="00CB5091">
          <w:rPr>
            <w:sz w:val="24"/>
          </w:rPr>
          <w:instrText xml:space="preserve"> HYPERLINK "</w:instrText>
        </w:r>
        <w:r w:rsidR="00FB6E72" w:rsidRPr="00FB6E72" w:rsidDel="00CB5091">
          <w:rPr>
            <w:sz w:val="24"/>
          </w:rPr>
          <w:instrText>https://onlinelibrary.wiley.com/page/journal/1526100x/homepage/productinformation.html</w:instrText>
        </w:r>
        <w:r w:rsidR="00FB6E72" w:rsidDel="00CB5091">
          <w:rPr>
            <w:sz w:val="24"/>
          </w:rPr>
          <w:instrText xml:space="preserve">" </w:instrText>
        </w:r>
        <w:r w:rsidR="00FB6E72" w:rsidDel="00CB5091">
          <w:rPr>
            <w:sz w:val="24"/>
          </w:rPr>
          <w:fldChar w:fldCharType="separate"/>
        </w:r>
        <w:r w:rsidR="00FB6E72" w:rsidRPr="00876ED1" w:rsidDel="00CB5091">
          <w:rPr>
            <w:rStyle w:val="Hyperlink"/>
            <w:sz w:val="24"/>
          </w:rPr>
          <w:t>https://onlinelibrary.wiley.com/page/journal/1526100x/homepage/productinformation.html</w:t>
        </w:r>
        <w:r w:rsidR="00FB6E72" w:rsidDel="00CB5091">
          <w:rPr>
            <w:sz w:val="24"/>
          </w:rPr>
          <w:fldChar w:fldCharType="end"/>
        </w:r>
        <w:r w:rsidR="00FB6E72" w:rsidDel="00CB5091">
          <w:rPr>
            <w:sz w:val="24"/>
          </w:rPr>
          <w:t xml:space="preserve"> </w:t>
        </w:r>
      </w:moveFrom>
    </w:p>
    <w:p w14:paraId="53AF3B0A" w14:textId="4FE8018F" w:rsidR="00FB6E72" w:rsidRPr="00FB6E72" w:rsidDel="00CB5091" w:rsidRDefault="00FB6E72" w:rsidP="00FB6E72">
      <w:pPr>
        <w:pStyle w:val="ListParagraph"/>
        <w:numPr>
          <w:ilvl w:val="1"/>
          <w:numId w:val="17"/>
        </w:numPr>
        <w:rPr>
          <w:moveFrom w:id="51" w:author="Stefanie Lane" w:date="2023-01-03T14:06:00Z"/>
          <w:sz w:val="24"/>
        </w:rPr>
      </w:pPr>
      <w:moveFrom w:id="52" w:author="Stefanie Lane" w:date="2023-01-03T14:06:00Z">
        <w:r w:rsidDel="00CB5091">
          <w:t xml:space="preserve">Original papers describe experimental, observational, and theoretical studies on terrestrial, marine, and freshwater systems, and are considered without taxonomic bias. Contributions span the natural sciences, including ecological and biological aspects, as well as the restoration of soil, air and water when set in an ecological context … </w:t>
        </w:r>
      </w:moveFrom>
    </w:p>
    <w:p w14:paraId="07BB701E" w14:textId="51B3314F" w:rsidR="00FB6E72" w:rsidRPr="007D44B0" w:rsidDel="00CB5091" w:rsidRDefault="00FB6E72" w:rsidP="00FB6E72">
      <w:pPr>
        <w:pStyle w:val="ListParagraph"/>
        <w:numPr>
          <w:ilvl w:val="1"/>
          <w:numId w:val="17"/>
        </w:numPr>
        <w:rPr>
          <w:moveFrom w:id="53" w:author="Stefanie Lane" w:date="2023-01-03T14:06:00Z"/>
          <w:sz w:val="24"/>
        </w:rPr>
      </w:pPr>
      <w:moveFrom w:id="54" w:author="Stefanie Lane" w:date="2023-01-03T14:06:00Z">
        <w:r w:rsidDel="00CB5091">
          <w:rPr>
            <w:rStyle w:val="Strong"/>
            <w:i/>
            <w:iCs/>
          </w:rPr>
          <w:t>RESEARCH ARTICLES</w:t>
        </w:r>
        <w:r w:rsidDel="00CB5091">
          <w:t xml:space="preserve"> (&lt; 8000 words) present research on restoration and ecological principles that help explain restoration processes, management, policy, governance, or socio-ecological aspects of restoration ecology. These articles will have a deep theoretical framework and be more generalizable. They will usually be longer-term studies with, for example, larger sample sizes, replicates, or other designs that allow that generalization. These papers can include systematic discussions of unexpected outcomes, setbacks, and failures in research.</w:t>
        </w:r>
      </w:moveFrom>
    </w:p>
    <w:p w14:paraId="39279560" w14:textId="5C41B804" w:rsidR="007D44B0" w:rsidRPr="007D44B0" w:rsidDel="00CB5091" w:rsidRDefault="00390BD1" w:rsidP="007D44B0">
      <w:pPr>
        <w:pStyle w:val="ListParagraph"/>
        <w:numPr>
          <w:ilvl w:val="2"/>
          <w:numId w:val="17"/>
        </w:numPr>
        <w:rPr>
          <w:moveFrom w:id="55" w:author="Stefanie Lane" w:date="2023-01-03T14:06:00Z"/>
          <w:b/>
          <w:sz w:val="24"/>
        </w:rPr>
      </w:pPr>
      <w:moveFrom w:id="56" w:author="Stefanie Lane" w:date="2023-01-03T14:06:00Z">
        <w:r w:rsidDel="00CB5091">
          <w:rPr>
            <w:rStyle w:val="Strong"/>
            <w:b w:val="0"/>
            <w:iCs/>
          </w:rPr>
          <w:t xml:space="preserve">Q1, </w:t>
        </w:r>
        <w:r w:rsidR="007D44B0" w:rsidRPr="007D44B0" w:rsidDel="00CB5091">
          <w:rPr>
            <w:rStyle w:val="Strong"/>
            <w:b w:val="0"/>
            <w:iCs/>
          </w:rPr>
          <w:t>$3300 USD OA</w:t>
        </w:r>
      </w:moveFrom>
    </w:p>
    <w:moveFromRangeEnd w:id="3"/>
    <w:p w14:paraId="369DBF4E" w14:textId="572E2D68" w:rsidR="00465CEB" w:rsidRDefault="00465CEB" w:rsidP="00465CEB">
      <w:pPr>
        <w:pStyle w:val="ListParagraph"/>
        <w:numPr>
          <w:ilvl w:val="0"/>
          <w:numId w:val="17"/>
        </w:numPr>
        <w:rPr>
          <w:sz w:val="24"/>
        </w:rPr>
      </w:pPr>
      <w:r>
        <w:rPr>
          <w:sz w:val="24"/>
        </w:rPr>
        <w:t>Estuaries &amp; Coasts</w:t>
      </w:r>
      <w:r w:rsidR="004C3F04">
        <w:rPr>
          <w:sz w:val="24"/>
        </w:rPr>
        <w:t xml:space="preserve"> </w:t>
      </w:r>
      <w:r w:rsidR="00DC4132">
        <w:fldChar w:fldCharType="begin"/>
      </w:r>
      <w:r w:rsidR="00DC4132">
        <w:instrText xml:space="preserve"> HYPERLINK "https://www.springer.com/journal/12237/submission-guidelines" </w:instrText>
      </w:r>
      <w:ins w:id="57" w:author="Stefanie Lane" w:date="2023-01-04T14:50:00Z"/>
      <w:r w:rsidR="00DC4132">
        <w:fldChar w:fldCharType="separate"/>
      </w:r>
      <w:r w:rsidR="004C3F04" w:rsidRPr="00876ED1">
        <w:rPr>
          <w:rStyle w:val="Hyperlink"/>
          <w:sz w:val="24"/>
        </w:rPr>
        <w:t>https://www.springer.com/journal/12237/submission-guidelines</w:t>
      </w:r>
      <w:r w:rsidR="00DC4132">
        <w:rPr>
          <w:rStyle w:val="Hyperlink"/>
          <w:sz w:val="24"/>
        </w:rPr>
        <w:fldChar w:fldCharType="end"/>
      </w:r>
      <w:r w:rsidR="004C3F04">
        <w:rPr>
          <w:sz w:val="24"/>
        </w:rPr>
        <w:t xml:space="preserve"> </w:t>
      </w:r>
    </w:p>
    <w:p w14:paraId="412DE9CD" w14:textId="603D539C" w:rsidR="00540C40" w:rsidRDefault="00540C40" w:rsidP="00540C40">
      <w:pPr>
        <w:pStyle w:val="ListParagraph"/>
        <w:numPr>
          <w:ilvl w:val="1"/>
          <w:numId w:val="17"/>
        </w:numPr>
        <w:rPr>
          <w:ins w:id="58" w:author="Stefanie Lane" w:date="2023-01-03T14:06:00Z"/>
          <w:sz w:val="24"/>
        </w:rPr>
      </w:pPr>
      <w:r w:rsidRPr="00540C40">
        <w:rPr>
          <w:sz w:val="24"/>
        </w:rPr>
        <w:t>The journal covers research on physical, chemical,</w:t>
      </w:r>
      <w:r>
        <w:rPr>
          <w:sz w:val="24"/>
        </w:rPr>
        <w:t xml:space="preserve"> </w:t>
      </w:r>
      <w:r w:rsidRPr="00540C40">
        <w:rPr>
          <w:sz w:val="24"/>
        </w:rPr>
        <w:t>geological or biological processes, as well as applications to management of estuaries and coasts.</w:t>
      </w:r>
      <w:r>
        <w:rPr>
          <w:sz w:val="24"/>
        </w:rPr>
        <w:t xml:space="preserve"> </w:t>
      </w:r>
      <w:r w:rsidRPr="00540C40">
        <w:rPr>
          <w:sz w:val="24"/>
        </w:rPr>
        <w:t>Submissions that</w:t>
      </w:r>
      <w:r>
        <w:rPr>
          <w:sz w:val="24"/>
        </w:rPr>
        <w:t xml:space="preserve"> </w:t>
      </w:r>
      <w:r w:rsidRPr="00540C40">
        <w:rPr>
          <w:sz w:val="24"/>
        </w:rPr>
        <w:t>are primarily descriptive, strongly place-based, or only report on development of models or new</w:t>
      </w:r>
      <w:r>
        <w:rPr>
          <w:sz w:val="24"/>
        </w:rPr>
        <w:t xml:space="preserve"> </w:t>
      </w:r>
      <w:r w:rsidRPr="00540C40">
        <w:rPr>
          <w:sz w:val="24"/>
        </w:rPr>
        <w:t xml:space="preserve">methods </w:t>
      </w:r>
      <w:r w:rsidRPr="00390BD1">
        <w:rPr>
          <w:b/>
          <w:sz w:val="24"/>
        </w:rPr>
        <w:t xml:space="preserve">without detailing their applications </w:t>
      </w:r>
      <w:r w:rsidRPr="00540C40">
        <w:rPr>
          <w:sz w:val="24"/>
        </w:rPr>
        <w:t>fall outside the scope of the journal.</w:t>
      </w:r>
    </w:p>
    <w:p w14:paraId="1B07F3A0" w14:textId="3DB9F60D" w:rsidR="00CB5091" w:rsidRPr="003A4AD1" w:rsidDel="009B265B" w:rsidRDefault="00CB5091" w:rsidP="00CB5091">
      <w:pPr>
        <w:pStyle w:val="ListParagraph"/>
        <w:numPr>
          <w:ilvl w:val="0"/>
          <w:numId w:val="17"/>
        </w:numPr>
        <w:rPr>
          <w:del w:id="59" w:author="Stefanie Lane" w:date="2023-01-03T14:06:00Z"/>
          <w:moveTo w:id="60" w:author="Stefanie Lane" w:date="2023-01-03T14:06:00Z"/>
          <w:strike/>
          <w:sz w:val="24"/>
        </w:rPr>
      </w:pPr>
      <w:moveToRangeStart w:id="61" w:author="Stefanie Lane" w:date="2023-01-03T14:06:00Z" w:name="move123647203"/>
      <w:moveTo w:id="62" w:author="Stefanie Lane" w:date="2023-01-03T14:06:00Z">
        <w:del w:id="63" w:author="Stefanie Lane" w:date="2023-01-03T14:06:00Z">
          <w:r w:rsidRPr="003A4AD1" w:rsidDel="009B265B">
            <w:rPr>
              <w:strike/>
              <w:sz w:val="24"/>
            </w:rPr>
            <w:delText xml:space="preserve">Ecological Indicators </w:delText>
          </w:r>
          <w:r w:rsidRPr="003A4AD1" w:rsidDel="009B265B">
            <w:rPr>
              <w:strike/>
              <w:sz w:val="24"/>
            </w:rPr>
            <w:fldChar w:fldCharType="begin"/>
          </w:r>
          <w:r w:rsidRPr="003A4AD1" w:rsidDel="009B265B">
            <w:rPr>
              <w:strike/>
              <w:sz w:val="24"/>
            </w:rPr>
            <w:delInstrText xml:space="preserve"> HYPERLINK "https://www.sciencedirect.com/journal/ecological-indicators" </w:delInstrText>
          </w:r>
          <w:r w:rsidRPr="003A4AD1" w:rsidDel="009B265B">
            <w:rPr>
              <w:strike/>
              <w:sz w:val="24"/>
            </w:rPr>
            <w:fldChar w:fldCharType="separate"/>
          </w:r>
          <w:r w:rsidRPr="003A4AD1" w:rsidDel="009B265B">
            <w:rPr>
              <w:rStyle w:val="Hyperlink"/>
              <w:strike/>
              <w:sz w:val="24"/>
            </w:rPr>
            <w:delText>https://www.sciencedirect.com/journal/ecological-indicators</w:delText>
          </w:r>
          <w:r w:rsidRPr="003A4AD1" w:rsidDel="009B265B">
            <w:rPr>
              <w:strike/>
              <w:sz w:val="24"/>
            </w:rPr>
            <w:fldChar w:fldCharType="end"/>
          </w:r>
          <w:r w:rsidRPr="003A4AD1" w:rsidDel="009B265B">
            <w:rPr>
              <w:strike/>
              <w:sz w:val="24"/>
            </w:rPr>
            <w:delText xml:space="preserve"> </w:delText>
          </w:r>
        </w:del>
      </w:moveTo>
    </w:p>
    <w:p w14:paraId="1B1A1293" w14:textId="60A093DA" w:rsidR="00CB5091" w:rsidRPr="003A4AD1" w:rsidDel="009B265B" w:rsidRDefault="00CB5091" w:rsidP="00CB5091">
      <w:pPr>
        <w:pStyle w:val="ListParagraph"/>
        <w:numPr>
          <w:ilvl w:val="1"/>
          <w:numId w:val="17"/>
        </w:numPr>
        <w:rPr>
          <w:del w:id="64" w:author="Stefanie Lane" w:date="2023-01-03T14:06:00Z"/>
          <w:moveTo w:id="65" w:author="Stefanie Lane" w:date="2023-01-03T14:06:00Z"/>
          <w:strike/>
          <w:sz w:val="24"/>
        </w:rPr>
      </w:pPr>
      <w:moveTo w:id="66" w:author="Stefanie Lane" w:date="2023-01-03T14:06:00Z">
        <w:del w:id="67" w:author="Stefanie Lane" w:date="2023-01-03T14:06:00Z">
          <w:r w:rsidRPr="003A4AD1" w:rsidDel="009B265B">
            <w:rPr>
              <w:strike/>
              <w:sz w:val="24"/>
            </w:rPr>
            <w:delText xml:space="preserve">aim of </w:delText>
          </w:r>
          <w:r w:rsidRPr="003A4AD1" w:rsidDel="009B265B">
            <w:rPr>
              <w:i/>
              <w:iCs/>
              <w:strike/>
              <w:sz w:val="24"/>
            </w:rPr>
            <w:delText>Ecological Indicators</w:delText>
          </w:r>
          <w:r w:rsidRPr="003A4AD1" w:rsidDel="009B265B">
            <w:rPr>
              <w:strike/>
              <w:sz w:val="24"/>
            </w:rPr>
            <w:delText xml:space="preserve"> is to integrate the </w:delText>
          </w:r>
          <w:commentRangeStart w:id="68"/>
          <w:r w:rsidRPr="003A4AD1" w:rsidDel="009B265B">
            <w:rPr>
              <w:b/>
              <w:bCs/>
              <w:strike/>
              <w:sz w:val="24"/>
            </w:rPr>
            <w:delText>monitoring</w:delText>
          </w:r>
          <w:r w:rsidRPr="003A4AD1" w:rsidDel="009B265B">
            <w:rPr>
              <w:strike/>
              <w:sz w:val="24"/>
            </w:rPr>
            <w:delText xml:space="preserve"> </w:delText>
          </w:r>
          <w:commentRangeEnd w:id="68"/>
          <w:r w:rsidDel="009B265B">
            <w:rPr>
              <w:rStyle w:val="CommentReference"/>
            </w:rPr>
            <w:commentReference w:id="68"/>
          </w:r>
          <w:r w:rsidRPr="003A4AD1" w:rsidDel="009B265B">
            <w:rPr>
              <w:strike/>
              <w:sz w:val="24"/>
            </w:rPr>
            <w:delText xml:space="preserve">and </w:delText>
          </w:r>
          <w:r w:rsidRPr="003A4AD1" w:rsidDel="009B265B">
            <w:rPr>
              <w:b/>
              <w:bCs/>
              <w:strike/>
              <w:sz w:val="24"/>
            </w:rPr>
            <w:delText>assessment</w:delText>
          </w:r>
          <w:r w:rsidRPr="003A4AD1" w:rsidDel="009B265B">
            <w:rPr>
              <w:strike/>
              <w:sz w:val="24"/>
            </w:rPr>
            <w:delText xml:space="preserve"> of </w:delText>
          </w:r>
          <w:r w:rsidRPr="003A4AD1" w:rsidDel="009B265B">
            <w:rPr>
              <w:b/>
              <w:bCs/>
              <w:strike/>
              <w:sz w:val="24"/>
            </w:rPr>
            <w:delText>ecological</w:delText>
          </w:r>
          <w:r w:rsidRPr="003A4AD1" w:rsidDel="009B265B">
            <w:rPr>
              <w:strike/>
              <w:sz w:val="24"/>
            </w:rPr>
            <w:delText xml:space="preserve"> and </w:delText>
          </w:r>
          <w:r w:rsidRPr="003A4AD1" w:rsidDel="009B265B">
            <w:rPr>
              <w:b/>
              <w:bCs/>
              <w:strike/>
              <w:sz w:val="24"/>
            </w:rPr>
            <w:delText>environmental indicators</w:delText>
          </w:r>
          <w:r w:rsidRPr="003A4AD1" w:rsidDel="009B265B">
            <w:rPr>
              <w:strike/>
              <w:sz w:val="24"/>
            </w:rPr>
            <w:delText xml:space="preserve"> with </w:delText>
          </w:r>
          <w:r w:rsidRPr="003A4AD1" w:rsidDel="009B265B">
            <w:rPr>
              <w:b/>
              <w:bCs/>
              <w:strike/>
              <w:sz w:val="24"/>
            </w:rPr>
            <w:delText>management</w:delText>
          </w:r>
          <w:r w:rsidRPr="003A4AD1" w:rsidDel="009B265B">
            <w:rPr>
              <w:strike/>
              <w:sz w:val="24"/>
            </w:rPr>
            <w:delText xml:space="preserve"> practices. … Broader assessment objectives and methods, e.g. biodiversity, biological integrity, and sustainability, through the use of indicators. The journal seeks innovative papers which provide new developmental and methodological steps for environmental indication. Submissions of results from simple monitoring programs or single case studies, resulting in descriptive approaches without any exploration from the theory of indication, from the methodology of indication, or from the </w:delText>
          </w:r>
          <w:r w:rsidRPr="003A4AD1" w:rsidDel="009B265B">
            <w:rPr>
              <w:b/>
              <w:strike/>
              <w:sz w:val="24"/>
            </w:rPr>
            <w:delText>management points of view</w:delText>
          </w:r>
          <w:r w:rsidRPr="003A4AD1" w:rsidDel="009B265B">
            <w:rPr>
              <w:strike/>
              <w:sz w:val="24"/>
            </w:rPr>
            <w:delText xml:space="preserve"> are not considered suitable for publication in Ecological Indicators.</w:delText>
          </w:r>
        </w:del>
      </w:moveTo>
    </w:p>
    <w:p w14:paraId="524755E3" w14:textId="32601464" w:rsidR="00CB5091" w:rsidRPr="003A4AD1" w:rsidDel="009B265B" w:rsidRDefault="00CB5091" w:rsidP="00CB5091">
      <w:pPr>
        <w:pStyle w:val="ListParagraph"/>
        <w:numPr>
          <w:ilvl w:val="1"/>
          <w:numId w:val="17"/>
        </w:numPr>
        <w:rPr>
          <w:del w:id="69" w:author="Stefanie Lane" w:date="2023-01-03T14:06:00Z"/>
          <w:moveTo w:id="70" w:author="Stefanie Lane" w:date="2023-01-03T14:06:00Z"/>
          <w:strike/>
          <w:sz w:val="24"/>
        </w:rPr>
      </w:pPr>
      <w:moveTo w:id="71" w:author="Stefanie Lane" w:date="2023-01-03T14:06:00Z">
        <w:del w:id="72" w:author="Stefanie Lane" w:date="2023-01-03T14:06:00Z">
          <w:r w:rsidRPr="003A4AD1" w:rsidDel="009B265B">
            <w:rPr>
              <w:strike/>
              <w:sz w:val="24"/>
            </w:rPr>
            <w:delText>~16 wk submission to publication time (6-8 wks first decision)</w:delText>
          </w:r>
        </w:del>
      </w:moveTo>
    </w:p>
    <w:p w14:paraId="15B6C00E" w14:textId="19DEC070" w:rsidR="00CB5091" w:rsidRPr="003A4AD1" w:rsidDel="009B265B" w:rsidRDefault="00CB5091" w:rsidP="00CB5091">
      <w:pPr>
        <w:pStyle w:val="ListParagraph"/>
        <w:numPr>
          <w:ilvl w:val="2"/>
          <w:numId w:val="17"/>
        </w:numPr>
        <w:rPr>
          <w:del w:id="73" w:author="Stefanie Lane" w:date="2023-01-03T14:06:00Z"/>
          <w:moveTo w:id="74" w:author="Stefanie Lane" w:date="2023-01-03T14:06:00Z"/>
          <w:strike/>
          <w:sz w:val="24"/>
        </w:rPr>
      </w:pPr>
      <w:moveTo w:id="75" w:author="Stefanie Lane" w:date="2023-01-03T14:06:00Z">
        <w:del w:id="76" w:author="Stefanie Lane" w:date="2023-01-03T14:06:00Z">
          <w:r w:rsidRPr="003A4AD1" w:rsidDel="009B265B">
            <w:rPr>
              <w:strike/>
              <w:sz w:val="24"/>
            </w:rPr>
            <w:delText>Q1, $2600 USD open access fee</w:delText>
          </w:r>
        </w:del>
      </w:moveTo>
    </w:p>
    <w:p w14:paraId="1EF2A3B8" w14:textId="2190E2B3" w:rsidR="00CB5091" w:rsidRDefault="00CB5091" w:rsidP="00CB5091">
      <w:pPr>
        <w:pStyle w:val="ListParagraph"/>
        <w:numPr>
          <w:ilvl w:val="0"/>
          <w:numId w:val="17"/>
        </w:numPr>
        <w:rPr>
          <w:moveTo w:id="77" w:author="Stefanie Lane" w:date="2023-01-03T14:06:00Z"/>
          <w:sz w:val="24"/>
        </w:rPr>
      </w:pPr>
      <w:moveTo w:id="78" w:author="Stefanie Lane" w:date="2023-01-03T14:06:00Z">
        <w:r>
          <w:rPr>
            <w:sz w:val="24"/>
          </w:rPr>
          <w:t xml:space="preserve">Restoration Ecology </w:t>
        </w:r>
      </w:moveTo>
      <w:ins w:id="79" w:author="Stefanie Lane" w:date="2023-01-03T14:06:00Z">
        <w:r>
          <w:rPr>
            <w:sz w:val="24"/>
          </w:rPr>
          <w:t xml:space="preserve">(NAS publishes in this one a lot, hesitancy to </w:t>
        </w:r>
        <w:r w:rsidR="009B265B">
          <w:rPr>
            <w:sz w:val="24"/>
          </w:rPr>
          <w:t xml:space="preserve">target first. </w:t>
        </w:r>
        <w:r w:rsidR="009B265B">
          <w:rPr>
            <w:sz w:val="24"/>
          </w:rPr>
          <w:fldChar w:fldCharType="begin"/>
        </w:r>
        <w:r w:rsidR="009B265B">
          <w:rPr>
            <w:sz w:val="24"/>
          </w:rPr>
          <w:instrText xml:space="preserve"> HYPERLINK "</w:instrText>
        </w:r>
      </w:ins>
      <w:moveTo w:id="80" w:author="Stefanie Lane" w:date="2023-01-03T14:06:00Z">
        <w:r w:rsidR="009B265B" w:rsidRPr="009B265B">
          <w:rPr>
            <w:rPrChange w:id="81" w:author="Stefanie Lane" w:date="2023-01-03T14:06:00Z">
              <w:rPr>
                <w:rStyle w:val="Hyperlink"/>
                <w:sz w:val="24"/>
              </w:rPr>
            </w:rPrChange>
          </w:rPr>
          <w:instrText>https://onlinelibrary.wiley.com/page/journal/1526100x/homepage/productinformation.html</w:instrText>
        </w:r>
      </w:moveTo>
      <w:ins w:id="82" w:author="Stefanie Lane" w:date="2023-01-03T14:06:00Z">
        <w:r w:rsidR="009B265B">
          <w:rPr>
            <w:sz w:val="24"/>
          </w:rPr>
          <w:instrText xml:space="preserve">" </w:instrText>
        </w:r>
      </w:ins>
      <w:ins w:id="83" w:author="Stefanie Lane" w:date="2023-01-04T14:50:00Z">
        <w:r w:rsidR="00C534C4">
          <w:rPr>
            <w:sz w:val="24"/>
          </w:rPr>
        </w:r>
      </w:ins>
      <w:ins w:id="84" w:author="Stefanie Lane" w:date="2023-01-03T14:06:00Z">
        <w:r w:rsidR="009B265B">
          <w:rPr>
            <w:sz w:val="24"/>
          </w:rPr>
          <w:fldChar w:fldCharType="separate"/>
        </w:r>
      </w:ins>
      <w:moveTo w:id="85" w:author="Stefanie Lane" w:date="2023-01-03T14:06:00Z">
        <w:r w:rsidR="009B265B" w:rsidRPr="00876ED1">
          <w:rPr>
            <w:rStyle w:val="Hyperlink"/>
            <w:sz w:val="24"/>
          </w:rPr>
          <w:t>https://onlinelibrary.wiley.com/page/journal/1526100x/homepage/productinformation.html</w:t>
        </w:r>
      </w:moveTo>
      <w:ins w:id="86" w:author="Stefanie Lane" w:date="2023-01-03T14:06:00Z">
        <w:r w:rsidR="009B265B">
          <w:rPr>
            <w:sz w:val="24"/>
          </w:rPr>
          <w:fldChar w:fldCharType="end"/>
        </w:r>
      </w:ins>
      <w:moveTo w:id="87" w:author="Stefanie Lane" w:date="2023-01-03T14:06:00Z">
        <w:r>
          <w:rPr>
            <w:sz w:val="24"/>
          </w:rPr>
          <w:t xml:space="preserve"> </w:t>
        </w:r>
      </w:moveTo>
    </w:p>
    <w:p w14:paraId="5D7F7A05" w14:textId="77777777" w:rsidR="00CB5091" w:rsidRPr="00FB6E72" w:rsidRDefault="00CB5091" w:rsidP="00CB5091">
      <w:pPr>
        <w:pStyle w:val="ListParagraph"/>
        <w:numPr>
          <w:ilvl w:val="1"/>
          <w:numId w:val="17"/>
        </w:numPr>
        <w:rPr>
          <w:moveTo w:id="88" w:author="Stefanie Lane" w:date="2023-01-03T14:06:00Z"/>
          <w:sz w:val="24"/>
        </w:rPr>
      </w:pPr>
      <w:moveTo w:id="89" w:author="Stefanie Lane" w:date="2023-01-03T14:06:00Z">
        <w:r>
          <w:t xml:space="preserve">Original papers describe experimental, observational, and theoretical studies on terrestrial, marine, and freshwater systems, and are considered without taxonomic bias. Contributions span the natural sciences, including ecological and biological aspects, as well as the restoration of soil, air and water when set in an ecological context … </w:t>
        </w:r>
      </w:moveTo>
    </w:p>
    <w:p w14:paraId="7E790A26" w14:textId="77777777" w:rsidR="00CB5091" w:rsidRPr="007D44B0" w:rsidRDefault="00CB5091" w:rsidP="00CB5091">
      <w:pPr>
        <w:pStyle w:val="ListParagraph"/>
        <w:numPr>
          <w:ilvl w:val="1"/>
          <w:numId w:val="17"/>
        </w:numPr>
        <w:rPr>
          <w:moveTo w:id="90" w:author="Stefanie Lane" w:date="2023-01-03T14:06:00Z"/>
          <w:sz w:val="24"/>
        </w:rPr>
      </w:pPr>
      <w:moveTo w:id="91" w:author="Stefanie Lane" w:date="2023-01-03T14:06:00Z">
        <w:r>
          <w:rPr>
            <w:rStyle w:val="Strong"/>
            <w:i/>
            <w:iCs/>
          </w:rPr>
          <w:t>RESEARCH ARTICLES</w:t>
        </w:r>
        <w:r>
          <w:t xml:space="preserve"> (&lt; 8000 words) present research on restoration and ecological principles that help explain restoration processes, management, policy, governance, or socio-ecological aspects of restoration ecology. These articles will have a deep theoretical framework and be more generalizable. They will usually be longer-term studies with, for example, larger sample sizes, replicates, or other designs that allow that generalization. These papers can include systematic discussions of unexpected outcomes, setbacks, and failures in research.</w:t>
        </w:r>
      </w:moveTo>
    </w:p>
    <w:p w14:paraId="04874912" w14:textId="77777777" w:rsidR="00CB5091" w:rsidRPr="007D44B0" w:rsidRDefault="00CB5091" w:rsidP="00CB5091">
      <w:pPr>
        <w:pStyle w:val="ListParagraph"/>
        <w:numPr>
          <w:ilvl w:val="2"/>
          <w:numId w:val="17"/>
        </w:numPr>
        <w:rPr>
          <w:moveTo w:id="92" w:author="Stefanie Lane" w:date="2023-01-03T14:06:00Z"/>
          <w:b/>
          <w:sz w:val="24"/>
        </w:rPr>
      </w:pPr>
      <w:moveTo w:id="93" w:author="Stefanie Lane" w:date="2023-01-03T14:06:00Z">
        <w:r>
          <w:rPr>
            <w:rStyle w:val="Strong"/>
            <w:b w:val="0"/>
            <w:iCs/>
          </w:rPr>
          <w:t xml:space="preserve">Q1, </w:t>
        </w:r>
        <w:r w:rsidRPr="007D44B0">
          <w:rPr>
            <w:rStyle w:val="Strong"/>
            <w:b w:val="0"/>
            <w:iCs/>
          </w:rPr>
          <w:t>$3300 USD OA</w:t>
        </w:r>
      </w:moveTo>
    </w:p>
    <w:moveToRangeEnd w:id="61"/>
    <w:p w14:paraId="118959B0" w14:textId="1644D5EB" w:rsidR="009B265B" w:rsidRPr="003A4AD1" w:rsidRDefault="009B265B" w:rsidP="009B265B">
      <w:pPr>
        <w:pStyle w:val="ListParagraph"/>
        <w:numPr>
          <w:ilvl w:val="0"/>
          <w:numId w:val="17"/>
        </w:numPr>
        <w:rPr>
          <w:ins w:id="94" w:author="Stefanie Lane" w:date="2023-01-03T14:06:00Z"/>
          <w:strike/>
          <w:sz w:val="24"/>
        </w:rPr>
      </w:pPr>
      <w:ins w:id="95" w:author="Stefanie Lane" w:date="2023-01-03T14:06:00Z">
        <w:r w:rsidRPr="003A4AD1">
          <w:rPr>
            <w:strike/>
            <w:sz w:val="24"/>
          </w:rPr>
          <w:t xml:space="preserve">Ecological Indicators </w:t>
        </w:r>
        <w:r w:rsidRPr="003A4AD1">
          <w:rPr>
            <w:strike/>
            <w:sz w:val="24"/>
          </w:rPr>
          <w:fldChar w:fldCharType="begin"/>
        </w:r>
        <w:r w:rsidRPr="003A4AD1">
          <w:rPr>
            <w:strike/>
            <w:sz w:val="24"/>
          </w:rPr>
          <w:instrText xml:space="preserve"> HYPERLINK "https://www.sciencedirect.com/journal/ecological-indicators" </w:instrText>
        </w:r>
      </w:ins>
      <w:ins w:id="96" w:author="Stefanie Lane" w:date="2023-01-04T14:50:00Z">
        <w:r w:rsidR="00C534C4" w:rsidRPr="003A4AD1">
          <w:rPr>
            <w:strike/>
            <w:sz w:val="24"/>
          </w:rPr>
        </w:r>
      </w:ins>
      <w:ins w:id="97" w:author="Stefanie Lane" w:date="2023-01-03T14:06:00Z">
        <w:r w:rsidRPr="003A4AD1">
          <w:rPr>
            <w:strike/>
            <w:sz w:val="24"/>
          </w:rPr>
          <w:fldChar w:fldCharType="separate"/>
        </w:r>
        <w:r w:rsidRPr="003A4AD1">
          <w:rPr>
            <w:rStyle w:val="Hyperlink"/>
            <w:strike/>
            <w:sz w:val="24"/>
          </w:rPr>
          <w:t>https://www.sciencedirect.com/journal/ecological-indicators</w:t>
        </w:r>
        <w:r w:rsidRPr="003A4AD1">
          <w:rPr>
            <w:strike/>
            <w:sz w:val="24"/>
          </w:rPr>
          <w:fldChar w:fldCharType="end"/>
        </w:r>
        <w:r w:rsidRPr="003A4AD1">
          <w:rPr>
            <w:strike/>
            <w:sz w:val="24"/>
          </w:rPr>
          <w:t xml:space="preserve"> </w:t>
        </w:r>
      </w:ins>
    </w:p>
    <w:p w14:paraId="5D4275F9" w14:textId="77777777" w:rsidR="009B265B" w:rsidRPr="003A4AD1" w:rsidRDefault="009B265B" w:rsidP="009B265B">
      <w:pPr>
        <w:pStyle w:val="ListParagraph"/>
        <w:numPr>
          <w:ilvl w:val="1"/>
          <w:numId w:val="17"/>
        </w:numPr>
        <w:rPr>
          <w:ins w:id="98" w:author="Stefanie Lane" w:date="2023-01-03T14:06:00Z"/>
          <w:strike/>
          <w:sz w:val="24"/>
        </w:rPr>
      </w:pPr>
      <w:ins w:id="99" w:author="Stefanie Lane" w:date="2023-01-03T14:06:00Z">
        <w:r w:rsidRPr="003A4AD1">
          <w:rPr>
            <w:strike/>
            <w:sz w:val="24"/>
          </w:rPr>
          <w:t xml:space="preserve">aim of </w:t>
        </w:r>
        <w:r w:rsidRPr="003A4AD1">
          <w:rPr>
            <w:i/>
            <w:iCs/>
            <w:strike/>
            <w:sz w:val="24"/>
          </w:rPr>
          <w:t>Ecological Indicators</w:t>
        </w:r>
        <w:r w:rsidRPr="003A4AD1">
          <w:rPr>
            <w:strike/>
            <w:sz w:val="24"/>
          </w:rPr>
          <w:t xml:space="preserve"> is to integrate the </w:t>
        </w:r>
        <w:commentRangeStart w:id="100"/>
        <w:r w:rsidRPr="003A4AD1">
          <w:rPr>
            <w:b/>
            <w:bCs/>
            <w:strike/>
            <w:sz w:val="24"/>
          </w:rPr>
          <w:t>monitoring</w:t>
        </w:r>
        <w:r w:rsidRPr="003A4AD1">
          <w:rPr>
            <w:strike/>
            <w:sz w:val="24"/>
          </w:rPr>
          <w:t xml:space="preserve"> </w:t>
        </w:r>
        <w:commentRangeEnd w:id="100"/>
        <w:r>
          <w:rPr>
            <w:rStyle w:val="CommentReference"/>
          </w:rPr>
          <w:commentReference w:id="100"/>
        </w:r>
        <w:r w:rsidRPr="003A4AD1">
          <w:rPr>
            <w:strike/>
            <w:sz w:val="24"/>
          </w:rPr>
          <w:t xml:space="preserve">and </w:t>
        </w:r>
        <w:r w:rsidRPr="003A4AD1">
          <w:rPr>
            <w:b/>
            <w:bCs/>
            <w:strike/>
            <w:sz w:val="24"/>
          </w:rPr>
          <w:t>assessment</w:t>
        </w:r>
        <w:r w:rsidRPr="003A4AD1">
          <w:rPr>
            <w:strike/>
            <w:sz w:val="24"/>
          </w:rPr>
          <w:t xml:space="preserve"> of </w:t>
        </w:r>
        <w:r w:rsidRPr="003A4AD1">
          <w:rPr>
            <w:b/>
            <w:bCs/>
            <w:strike/>
            <w:sz w:val="24"/>
          </w:rPr>
          <w:t>ecological</w:t>
        </w:r>
        <w:r w:rsidRPr="003A4AD1">
          <w:rPr>
            <w:strike/>
            <w:sz w:val="24"/>
          </w:rPr>
          <w:t xml:space="preserve"> and </w:t>
        </w:r>
        <w:r w:rsidRPr="003A4AD1">
          <w:rPr>
            <w:b/>
            <w:bCs/>
            <w:strike/>
            <w:sz w:val="24"/>
          </w:rPr>
          <w:t>environmental indicators</w:t>
        </w:r>
        <w:r w:rsidRPr="003A4AD1">
          <w:rPr>
            <w:strike/>
            <w:sz w:val="24"/>
          </w:rPr>
          <w:t xml:space="preserve"> with </w:t>
        </w:r>
        <w:r w:rsidRPr="003A4AD1">
          <w:rPr>
            <w:b/>
            <w:bCs/>
            <w:strike/>
            <w:sz w:val="24"/>
          </w:rPr>
          <w:t>management</w:t>
        </w:r>
        <w:r w:rsidRPr="003A4AD1">
          <w:rPr>
            <w:strike/>
            <w:sz w:val="24"/>
          </w:rPr>
          <w:t xml:space="preserve"> practices. … Broader assessment objectives and methods, e.g. biodiversity, biological integrity, and sustainability, through the use of indicators. The journal seeks innovative papers which provide new developmental and methodological steps for environmental indication. Submissions of results from simple monitoring programs or single case studies, resulting in descriptive approaches without any exploration from the theory of indication, from the methodology of indication, or from the </w:t>
        </w:r>
        <w:r w:rsidRPr="003A4AD1">
          <w:rPr>
            <w:b/>
            <w:strike/>
            <w:sz w:val="24"/>
          </w:rPr>
          <w:t>management points of view</w:t>
        </w:r>
        <w:r w:rsidRPr="003A4AD1">
          <w:rPr>
            <w:strike/>
            <w:sz w:val="24"/>
          </w:rPr>
          <w:t xml:space="preserve"> are not considered suitable for publication in Ecological Indicators.</w:t>
        </w:r>
      </w:ins>
    </w:p>
    <w:p w14:paraId="59B4C4C5" w14:textId="77777777" w:rsidR="009B265B" w:rsidRPr="003A4AD1" w:rsidRDefault="009B265B" w:rsidP="009B265B">
      <w:pPr>
        <w:pStyle w:val="ListParagraph"/>
        <w:numPr>
          <w:ilvl w:val="1"/>
          <w:numId w:val="17"/>
        </w:numPr>
        <w:rPr>
          <w:ins w:id="101" w:author="Stefanie Lane" w:date="2023-01-03T14:06:00Z"/>
          <w:strike/>
          <w:sz w:val="24"/>
        </w:rPr>
      </w:pPr>
      <w:ins w:id="102" w:author="Stefanie Lane" w:date="2023-01-03T14:06:00Z">
        <w:r w:rsidRPr="003A4AD1">
          <w:rPr>
            <w:strike/>
            <w:sz w:val="24"/>
          </w:rPr>
          <w:t xml:space="preserve">~16 </w:t>
        </w:r>
        <w:proofErr w:type="spellStart"/>
        <w:r w:rsidRPr="003A4AD1">
          <w:rPr>
            <w:strike/>
            <w:sz w:val="24"/>
          </w:rPr>
          <w:t>wk</w:t>
        </w:r>
        <w:proofErr w:type="spellEnd"/>
        <w:r w:rsidRPr="003A4AD1">
          <w:rPr>
            <w:strike/>
            <w:sz w:val="24"/>
          </w:rPr>
          <w:t xml:space="preserve"> submission to publication time (6-8 </w:t>
        </w:r>
        <w:proofErr w:type="spellStart"/>
        <w:r w:rsidRPr="003A4AD1">
          <w:rPr>
            <w:strike/>
            <w:sz w:val="24"/>
          </w:rPr>
          <w:t>wks</w:t>
        </w:r>
        <w:proofErr w:type="spellEnd"/>
        <w:r w:rsidRPr="003A4AD1">
          <w:rPr>
            <w:strike/>
            <w:sz w:val="24"/>
          </w:rPr>
          <w:t xml:space="preserve"> first decision)</w:t>
        </w:r>
      </w:ins>
    </w:p>
    <w:p w14:paraId="2BBD5F90" w14:textId="2159D358" w:rsidR="00CB5091" w:rsidRPr="009B265B" w:rsidRDefault="009B265B">
      <w:pPr>
        <w:pStyle w:val="ListParagraph"/>
        <w:numPr>
          <w:ilvl w:val="2"/>
          <w:numId w:val="17"/>
        </w:numPr>
        <w:rPr>
          <w:strike/>
          <w:sz w:val="24"/>
          <w:rPrChange w:id="103" w:author="Stefanie Lane" w:date="2023-01-03T14:06:00Z">
            <w:rPr/>
          </w:rPrChange>
        </w:rPr>
        <w:pPrChange w:id="104" w:author="Stefanie Lane" w:date="2023-01-03T14:06:00Z">
          <w:pPr>
            <w:pStyle w:val="ListParagraph"/>
            <w:numPr>
              <w:ilvl w:val="1"/>
              <w:numId w:val="17"/>
            </w:numPr>
            <w:ind w:left="1440" w:hanging="360"/>
          </w:pPr>
        </w:pPrChange>
      </w:pPr>
      <w:ins w:id="105" w:author="Stefanie Lane" w:date="2023-01-03T14:06:00Z">
        <w:r w:rsidRPr="003A4AD1">
          <w:rPr>
            <w:strike/>
            <w:sz w:val="24"/>
          </w:rPr>
          <w:t>Q1, $2600 USD open access fee</w:t>
        </w:r>
      </w:ins>
    </w:p>
    <w:p w14:paraId="38BB51B8" w14:textId="77777777" w:rsidR="0081335C" w:rsidRDefault="0081335C">
      <w:pPr>
        <w:rPr>
          <w:sz w:val="28"/>
        </w:rPr>
      </w:pPr>
      <w:r>
        <w:rPr>
          <w:sz w:val="28"/>
        </w:rPr>
        <w:br w:type="page"/>
      </w:r>
    </w:p>
    <w:p w14:paraId="1E9FB3D6" w14:textId="5B805A94" w:rsidR="00A707FA" w:rsidRPr="00200CD9" w:rsidRDefault="007307E1" w:rsidP="00200CD9">
      <w:pPr>
        <w:rPr>
          <w:sz w:val="28"/>
        </w:rPr>
      </w:pPr>
      <w:r w:rsidRPr="007307E1">
        <w:rPr>
          <w:sz w:val="28"/>
        </w:rPr>
        <w:lastRenderedPageBreak/>
        <w:t xml:space="preserve">Estuary marsh habitat recovery following intensive grazing by </w:t>
      </w:r>
      <w:proofErr w:type="gramStart"/>
      <w:r w:rsidRPr="007307E1">
        <w:rPr>
          <w:sz w:val="28"/>
        </w:rPr>
        <w:t>an</w:t>
      </w:r>
      <w:proofErr w:type="gramEnd"/>
      <w:r w:rsidRPr="007307E1">
        <w:rPr>
          <w:sz w:val="28"/>
        </w:rPr>
        <w:t xml:space="preserve"> </w:t>
      </w:r>
      <w:r w:rsidR="004F7DEA">
        <w:rPr>
          <w:sz w:val="28"/>
        </w:rPr>
        <w:t>non-native</w:t>
      </w:r>
      <w:r w:rsidRPr="007307E1">
        <w:rPr>
          <w:sz w:val="28"/>
        </w:rPr>
        <w:t xml:space="preserve"> herbivore</w:t>
      </w:r>
    </w:p>
    <w:p w14:paraId="77CF4696" w14:textId="423F46AC" w:rsidR="00B921D9" w:rsidRDefault="00B921D9" w:rsidP="00EF68AC">
      <w:pPr>
        <w:pStyle w:val="Heading1"/>
      </w:pPr>
      <w:r>
        <w:t>Abstract</w:t>
      </w:r>
    </w:p>
    <w:p w14:paraId="108710B9" w14:textId="71B6C923" w:rsidR="00B921D9" w:rsidRDefault="00B921D9" w:rsidP="00B921D9">
      <w:r>
        <w:t xml:space="preserve">Cumulative threats are impacting estuaries globally. Legacies of human alterations to the landscape leave habitat </w:t>
      </w:r>
      <w:commentRangeStart w:id="106"/>
      <w:r>
        <w:t>vulnerable to natural disturbance</w:t>
      </w:r>
      <w:commentRangeEnd w:id="106"/>
      <w:r>
        <w:rPr>
          <w:rStyle w:val="CommentReference"/>
        </w:rPr>
        <w:commentReference w:id="106"/>
      </w:r>
      <w:r>
        <w:t xml:space="preserve"> such has overgrazing. In the Pacific Northwest of North America, resident hyper-abundant populations of non-native Canada geese (</w:t>
      </w:r>
      <w:proofErr w:type="spellStart"/>
      <w:r w:rsidRPr="001F17A5">
        <w:rPr>
          <w:i/>
        </w:rPr>
        <w:t>B</w:t>
      </w:r>
      <w:r>
        <w:rPr>
          <w:i/>
        </w:rPr>
        <w:t>ranta</w:t>
      </w:r>
      <w:proofErr w:type="spellEnd"/>
      <w:r>
        <w:rPr>
          <w:i/>
        </w:rPr>
        <w:t xml:space="preserve"> canadensis</w:t>
      </w:r>
      <w:r>
        <w:t>, “CAGO”) are</w:t>
      </w:r>
      <w:r w:rsidRPr="007F01B0">
        <w:t xml:space="preserve"> leading to estuary marsh habitat degradation.  As </w:t>
      </w:r>
      <w:r>
        <w:t xml:space="preserve">land and resource managers </w:t>
      </w:r>
      <w:r w:rsidRPr="007F01B0">
        <w:t xml:space="preserve">grapple with how to manage these impacts, our research highlights the trajectory of marsh recovery and reveals that non-native plant species are </w:t>
      </w:r>
      <w:r>
        <w:t>poised</w:t>
      </w:r>
      <w:r w:rsidRPr="007F01B0">
        <w:t xml:space="preserve"> to recolonize degraded marsh ecosystems following CAGO removal.</w:t>
      </w:r>
      <w:r w:rsidR="00396AF7">
        <w:t xml:space="preserve"> </w:t>
      </w:r>
      <w:r w:rsidR="00EB24AA">
        <w:t>After 10 years of passive recovery, w</w:t>
      </w:r>
      <w:r w:rsidR="00CF02B8">
        <w:t xml:space="preserve">e found </w:t>
      </w:r>
      <w:r w:rsidR="00197280">
        <w:t xml:space="preserve">abundance of non-native grasses were </w:t>
      </w:r>
      <w:r w:rsidR="00197280" w:rsidRPr="003576B0">
        <w:rPr>
          <w:highlight w:val="yellow"/>
          <w:rPrChange w:id="107" w:author="Stefanie Lane" w:date="2023-01-04T10:00:00Z">
            <w:rPr/>
          </w:rPrChange>
        </w:rPr>
        <w:t>XX</w:t>
      </w:r>
      <w:r w:rsidR="00197280">
        <w:t xml:space="preserve"> more abundant in the above-ground vegetation, and </w:t>
      </w:r>
      <w:r w:rsidR="00197280" w:rsidRPr="003576B0">
        <w:rPr>
          <w:highlight w:val="yellow"/>
          <w:rPrChange w:id="108" w:author="Stefanie Lane" w:date="2023-01-04T10:00:00Z">
            <w:rPr/>
          </w:rPrChange>
        </w:rPr>
        <w:t>YY</w:t>
      </w:r>
      <w:r w:rsidR="00197280">
        <w:t xml:space="preserve"> more abundant in the surface seed bank </w:t>
      </w:r>
      <w:r w:rsidR="00EB24AA">
        <w:t>compared to ungrazed sites. [</w:t>
      </w:r>
      <w:r w:rsidR="00EB24AA" w:rsidRPr="003576B0">
        <w:rPr>
          <w:highlight w:val="green"/>
          <w:rPrChange w:id="109" w:author="Stefanie Lane" w:date="2023-01-04T10:00:00Z">
            <w:rPr/>
          </w:rPrChange>
        </w:rPr>
        <w:t xml:space="preserve">compare to 1 </w:t>
      </w:r>
      <w:proofErr w:type="spellStart"/>
      <w:r w:rsidR="00EB24AA" w:rsidRPr="003576B0">
        <w:rPr>
          <w:highlight w:val="green"/>
          <w:rPrChange w:id="110" w:author="Stefanie Lane" w:date="2023-01-04T10:00:00Z">
            <w:rPr/>
          </w:rPrChange>
        </w:rPr>
        <w:t>yo</w:t>
      </w:r>
      <w:proofErr w:type="spellEnd"/>
      <w:r w:rsidR="00EB24AA" w:rsidRPr="003576B0">
        <w:rPr>
          <w:highlight w:val="green"/>
          <w:rPrChange w:id="111" w:author="Stefanie Lane" w:date="2023-01-04T10:00:00Z">
            <w:rPr/>
          </w:rPrChange>
        </w:rPr>
        <w:t xml:space="preserve"> or denuded sites?</w:t>
      </w:r>
      <w:r w:rsidR="00EB24AA">
        <w:t>] [</w:t>
      </w:r>
      <w:proofErr w:type="spellStart"/>
      <w:r w:rsidR="00EB24AA" w:rsidRPr="003576B0">
        <w:rPr>
          <w:highlight w:val="cyan"/>
          <w:rPrChange w:id="112" w:author="Stefanie Lane" w:date="2023-01-04T10:00:00Z">
            <w:rPr/>
          </w:rPrChange>
        </w:rPr>
        <w:t>Mgmt</w:t>
      </w:r>
      <w:proofErr w:type="spellEnd"/>
      <w:r w:rsidR="00EB24AA" w:rsidRPr="003576B0">
        <w:rPr>
          <w:highlight w:val="cyan"/>
          <w:rPrChange w:id="113" w:author="Stefanie Lane" w:date="2023-01-04T10:00:00Z">
            <w:rPr/>
          </w:rPrChange>
        </w:rPr>
        <w:t xml:space="preserve"> implications</w:t>
      </w:r>
      <w:r w:rsidR="00EB24AA">
        <w:t>]</w:t>
      </w:r>
    </w:p>
    <w:p w14:paraId="6302423B" w14:textId="308D8BFE" w:rsidR="00191C31" w:rsidRDefault="00191C31">
      <w:pPr>
        <w:rPr>
          <w:ins w:id="114" w:author="Stefanie Lane" w:date="2023-01-03T14:08:00Z"/>
          <w:rFonts w:asciiTheme="majorHAnsi" w:eastAsiaTheme="majorEastAsia" w:hAnsiTheme="majorHAnsi" w:cstheme="majorBidi"/>
          <w:color w:val="2F5496" w:themeColor="accent1" w:themeShade="BF"/>
          <w:sz w:val="32"/>
          <w:szCs w:val="32"/>
        </w:rPr>
      </w:pPr>
      <w:ins w:id="115" w:author="Stefanie Lane" w:date="2023-01-03T14:08:00Z">
        <w:r>
          <w:br w:type="page"/>
        </w:r>
      </w:ins>
    </w:p>
    <w:p w14:paraId="0C4F2593" w14:textId="3E732940" w:rsidR="00EB24AA" w:rsidRPr="00B921D9" w:rsidDel="00CB5091" w:rsidRDefault="00EB24AA" w:rsidP="00EB24AA">
      <w:pPr>
        <w:ind w:left="720"/>
        <w:rPr>
          <w:del w:id="116" w:author="Stefanie Lane" w:date="2023-01-03T14:06:00Z"/>
        </w:rPr>
      </w:pPr>
      <w:del w:id="117" w:author="Stefanie Lane" w:date="2023-01-03T14:06:00Z">
        <w:r w:rsidDel="00CB5091">
          <w:lastRenderedPageBreak/>
          <w:delText>For Restoration Ecology: 3 bullets ‘Implications for Practice’</w:delText>
        </w:r>
        <w:r w:rsidR="009977BE" w:rsidDel="00CB5091">
          <w:delText xml:space="preserve"> (box)</w:delText>
        </w:r>
        <w:r w:rsidDel="00CB5091">
          <w:delText xml:space="preserve"> </w:delText>
        </w:r>
      </w:del>
    </w:p>
    <w:p w14:paraId="17F25274" w14:textId="3D015965" w:rsidR="00EF68AC" w:rsidRDefault="00EF68AC" w:rsidP="00EF68AC">
      <w:pPr>
        <w:pStyle w:val="Heading1"/>
      </w:pPr>
      <w:r>
        <w:t>Introduction</w:t>
      </w:r>
    </w:p>
    <w:p w14:paraId="331BF232" w14:textId="0015C75C" w:rsidR="00323E98" w:rsidRPr="00D142EB" w:rsidRDefault="007F01B0">
      <w:pPr>
        <w:pStyle w:val="CommentText"/>
        <w:ind w:firstLine="720"/>
        <w:rPr>
          <w:sz w:val="22"/>
          <w:szCs w:val="22"/>
        </w:rPr>
      </w:pPr>
      <w:r w:rsidRPr="00D142EB">
        <w:rPr>
          <w:sz w:val="22"/>
          <w:szCs w:val="22"/>
        </w:rPr>
        <w:t>C</w:t>
      </w:r>
      <w:r w:rsidR="005E2808" w:rsidRPr="00D142EB">
        <w:rPr>
          <w:sz w:val="22"/>
          <w:szCs w:val="22"/>
        </w:rPr>
        <w:t xml:space="preserve">umulative threats are impacting estuaries globally. </w:t>
      </w:r>
      <w:r w:rsidR="007E28C2" w:rsidRPr="00D142EB">
        <w:rPr>
          <w:sz w:val="22"/>
          <w:szCs w:val="22"/>
        </w:rPr>
        <w:t>L</w:t>
      </w:r>
      <w:r w:rsidR="005E2808" w:rsidRPr="00D142EB">
        <w:rPr>
          <w:sz w:val="22"/>
          <w:szCs w:val="22"/>
        </w:rPr>
        <w:t>egacies of human alterations</w:t>
      </w:r>
      <w:r w:rsidR="007E28C2" w:rsidRPr="00D142EB">
        <w:rPr>
          <w:sz w:val="22"/>
          <w:szCs w:val="22"/>
        </w:rPr>
        <w:t xml:space="preserve"> to the landscape</w:t>
      </w:r>
      <w:r w:rsidR="005E2808" w:rsidRPr="00D142EB">
        <w:rPr>
          <w:sz w:val="22"/>
          <w:szCs w:val="22"/>
        </w:rPr>
        <w:t xml:space="preserve"> leave habitat </w:t>
      </w:r>
      <w:commentRangeStart w:id="118"/>
      <w:r w:rsidR="005E2808" w:rsidRPr="00D142EB">
        <w:rPr>
          <w:sz w:val="22"/>
          <w:szCs w:val="22"/>
        </w:rPr>
        <w:t>vulnerable to natural disturbance</w:t>
      </w:r>
      <w:commentRangeEnd w:id="118"/>
      <w:r w:rsidR="008F770B" w:rsidRPr="00D142EB">
        <w:rPr>
          <w:rStyle w:val="CommentReference"/>
          <w:sz w:val="22"/>
          <w:szCs w:val="22"/>
          <w:rPrChange w:id="119" w:author="Stefanie Lane" w:date="2023-01-03T13:08:00Z">
            <w:rPr>
              <w:rStyle w:val="CommentReference"/>
            </w:rPr>
          </w:rPrChange>
        </w:rPr>
        <w:commentReference w:id="118"/>
      </w:r>
      <w:r w:rsidR="005E2808" w:rsidRPr="00D142EB">
        <w:rPr>
          <w:sz w:val="22"/>
          <w:szCs w:val="22"/>
        </w:rPr>
        <w:t xml:space="preserve"> such as grazing. </w:t>
      </w:r>
      <w:del w:id="120" w:author="Stefanie Lane" w:date="2023-01-03T14:09:00Z">
        <w:r w:rsidR="005E2808" w:rsidRPr="00D142EB" w:rsidDel="00191C31">
          <w:rPr>
            <w:sz w:val="22"/>
            <w:szCs w:val="22"/>
          </w:rPr>
          <w:delText xml:space="preserve">In </w:delText>
        </w:r>
      </w:del>
      <w:ins w:id="121" w:author="Stefanie Lane" w:date="2023-01-03T14:09:00Z">
        <w:r w:rsidR="00191C31">
          <w:rPr>
            <w:sz w:val="22"/>
            <w:szCs w:val="22"/>
          </w:rPr>
          <w:t>Around the Salish Sea in</w:t>
        </w:r>
        <w:r w:rsidR="00191C31" w:rsidRPr="00D142EB">
          <w:rPr>
            <w:sz w:val="22"/>
            <w:szCs w:val="22"/>
          </w:rPr>
          <w:t xml:space="preserve"> </w:t>
        </w:r>
      </w:ins>
      <w:r w:rsidR="005E2808" w:rsidRPr="00D142EB">
        <w:rPr>
          <w:sz w:val="22"/>
          <w:szCs w:val="22"/>
        </w:rPr>
        <w:t xml:space="preserve">the </w:t>
      </w:r>
      <w:r w:rsidR="008F770B" w:rsidRPr="00D142EB">
        <w:rPr>
          <w:sz w:val="22"/>
          <w:szCs w:val="22"/>
        </w:rPr>
        <w:t>Pacific Northwest</w:t>
      </w:r>
      <w:r w:rsidRPr="00D142EB">
        <w:rPr>
          <w:sz w:val="22"/>
          <w:szCs w:val="22"/>
        </w:rPr>
        <w:t xml:space="preserve"> of North America</w:t>
      </w:r>
      <w:r w:rsidR="005E2808" w:rsidRPr="00D142EB">
        <w:rPr>
          <w:sz w:val="22"/>
          <w:szCs w:val="22"/>
        </w:rPr>
        <w:t>,</w:t>
      </w:r>
      <w:r w:rsidR="008F770B" w:rsidRPr="00D142EB">
        <w:rPr>
          <w:sz w:val="22"/>
          <w:szCs w:val="22"/>
        </w:rPr>
        <w:t xml:space="preserve"> </w:t>
      </w:r>
      <w:del w:id="122" w:author="Stefanie Lane" w:date="2023-01-04T10:04:00Z">
        <w:r w:rsidR="008F770B" w:rsidRPr="00D142EB" w:rsidDel="00B048E9">
          <w:rPr>
            <w:sz w:val="22"/>
            <w:szCs w:val="22"/>
          </w:rPr>
          <w:delText xml:space="preserve">resident </w:delText>
        </w:r>
      </w:del>
      <w:r w:rsidR="001F17A5" w:rsidRPr="00D142EB">
        <w:rPr>
          <w:sz w:val="22"/>
          <w:szCs w:val="22"/>
        </w:rPr>
        <w:t>hyper</w:t>
      </w:r>
      <w:r w:rsidR="008F770B" w:rsidRPr="00D142EB">
        <w:rPr>
          <w:sz w:val="22"/>
          <w:szCs w:val="22"/>
        </w:rPr>
        <w:t>-abundant</w:t>
      </w:r>
      <w:ins w:id="123" w:author="Stefanie Lane" w:date="2023-01-04T10:04:00Z">
        <w:r w:rsidR="00B048E9">
          <w:rPr>
            <w:sz w:val="22"/>
            <w:szCs w:val="22"/>
          </w:rPr>
          <w:t xml:space="preserve"> </w:t>
        </w:r>
        <w:r w:rsidR="00B048E9" w:rsidRPr="00D142EB">
          <w:rPr>
            <w:sz w:val="22"/>
            <w:szCs w:val="22"/>
          </w:rPr>
          <w:t>resident</w:t>
        </w:r>
      </w:ins>
      <w:r w:rsidR="008F770B" w:rsidRPr="00D142EB">
        <w:rPr>
          <w:sz w:val="22"/>
          <w:szCs w:val="22"/>
        </w:rPr>
        <w:t xml:space="preserve"> populations of non-native Canada geese (</w:t>
      </w:r>
      <w:proofErr w:type="spellStart"/>
      <w:r w:rsidR="008F770B" w:rsidRPr="00D142EB">
        <w:rPr>
          <w:i/>
          <w:sz w:val="22"/>
          <w:szCs w:val="22"/>
        </w:rPr>
        <w:t>Branta</w:t>
      </w:r>
      <w:proofErr w:type="spellEnd"/>
      <w:r w:rsidR="008F770B" w:rsidRPr="00D142EB">
        <w:rPr>
          <w:i/>
          <w:sz w:val="22"/>
          <w:szCs w:val="22"/>
        </w:rPr>
        <w:t xml:space="preserve"> canadensis</w:t>
      </w:r>
      <w:del w:id="124" w:author="Stefanie Lane" w:date="2023-01-03T13:55:00Z">
        <w:r w:rsidR="001F17A5" w:rsidRPr="00D142EB" w:rsidDel="007C09B2">
          <w:rPr>
            <w:sz w:val="22"/>
            <w:szCs w:val="22"/>
          </w:rPr>
          <w:delText>, hereafter “CAGO”</w:delText>
        </w:r>
      </w:del>
      <w:r w:rsidR="008F770B" w:rsidRPr="00D142EB">
        <w:rPr>
          <w:sz w:val="22"/>
          <w:szCs w:val="22"/>
        </w:rPr>
        <w:t>) are</w:t>
      </w:r>
      <w:r w:rsidRPr="00D142EB">
        <w:rPr>
          <w:sz w:val="22"/>
          <w:szCs w:val="22"/>
        </w:rPr>
        <w:t xml:space="preserve"> </w:t>
      </w:r>
      <w:del w:id="125" w:author="Stefanie Lane" w:date="2023-01-04T10:05:00Z">
        <w:r w:rsidRPr="00D142EB" w:rsidDel="00B048E9">
          <w:rPr>
            <w:sz w:val="22"/>
            <w:szCs w:val="22"/>
          </w:rPr>
          <w:delText>leading to</w:delText>
        </w:r>
      </w:del>
      <w:ins w:id="126" w:author="Stefanie Lane" w:date="2023-01-04T10:05:00Z">
        <w:r w:rsidR="00B048E9">
          <w:rPr>
            <w:sz w:val="22"/>
            <w:szCs w:val="22"/>
          </w:rPr>
          <w:t>causing</w:t>
        </w:r>
      </w:ins>
      <w:r w:rsidRPr="00D142EB">
        <w:rPr>
          <w:sz w:val="22"/>
          <w:szCs w:val="22"/>
        </w:rPr>
        <w:t xml:space="preserve"> </w:t>
      </w:r>
      <w:del w:id="127" w:author="Stefanie Lane" w:date="2023-01-04T10:05:00Z">
        <w:r w:rsidRPr="00D142EB" w:rsidDel="00B048E9">
          <w:rPr>
            <w:sz w:val="22"/>
            <w:szCs w:val="22"/>
          </w:rPr>
          <w:delText xml:space="preserve">estuary </w:delText>
        </w:r>
      </w:del>
      <w:ins w:id="128" w:author="Stefanie Lane" w:date="2023-01-04T10:05:00Z">
        <w:r w:rsidR="00B048E9">
          <w:rPr>
            <w:sz w:val="22"/>
            <w:szCs w:val="22"/>
          </w:rPr>
          <w:t>tidal</w:t>
        </w:r>
        <w:r w:rsidR="00B048E9" w:rsidRPr="00D142EB">
          <w:rPr>
            <w:sz w:val="22"/>
            <w:szCs w:val="22"/>
          </w:rPr>
          <w:t xml:space="preserve"> </w:t>
        </w:r>
      </w:ins>
      <w:r w:rsidRPr="00D142EB">
        <w:rPr>
          <w:sz w:val="22"/>
          <w:szCs w:val="22"/>
        </w:rPr>
        <w:t>marsh habitat degradation</w:t>
      </w:r>
      <w:r w:rsidR="00F62397" w:rsidRPr="00D142EB">
        <w:rPr>
          <w:sz w:val="22"/>
          <w:szCs w:val="22"/>
        </w:rPr>
        <w:t xml:space="preserve"> through overgrazing. </w:t>
      </w:r>
      <w:ins w:id="129" w:author="Stefanie Lane" w:date="2023-01-04T10:05:00Z">
        <w:r w:rsidR="00B048E9">
          <w:rPr>
            <w:sz w:val="22"/>
            <w:szCs w:val="22"/>
          </w:rPr>
          <w:t>Marsh v</w:t>
        </w:r>
      </w:ins>
      <w:del w:id="130" w:author="Stefanie Lane" w:date="2023-01-04T10:05:00Z">
        <w:r w:rsidR="00F85BD3" w:rsidRPr="00D142EB" w:rsidDel="00B048E9">
          <w:rPr>
            <w:sz w:val="22"/>
            <w:szCs w:val="22"/>
          </w:rPr>
          <w:delText>V</w:delText>
        </w:r>
      </w:del>
      <w:r w:rsidR="00F85BD3" w:rsidRPr="00D142EB">
        <w:rPr>
          <w:sz w:val="22"/>
          <w:szCs w:val="22"/>
        </w:rPr>
        <w:t>egetation may</w:t>
      </w:r>
      <w:r w:rsidR="00671C9C" w:rsidRPr="00D142EB">
        <w:rPr>
          <w:sz w:val="22"/>
          <w:szCs w:val="22"/>
        </w:rPr>
        <w:t xml:space="preserve"> passively</w:t>
      </w:r>
      <w:r w:rsidR="00F85BD3" w:rsidRPr="00D142EB">
        <w:rPr>
          <w:sz w:val="22"/>
          <w:szCs w:val="22"/>
        </w:rPr>
        <w:t xml:space="preserve"> recover through natural recruitment, however plant species composition</w:t>
      </w:r>
      <w:r w:rsidR="00F957BC" w:rsidRPr="00D142EB">
        <w:rPr>
          <w:sz w:val="22"/>
          <w:szCs w:val="22"/>
        </w:rPr>
        <w:t>al abundance</w:t>
      </w:r>
      <w:r w:rsidR="00F85BD3" w:rsidRPr="00D142EB">
        <w:rPr>
          <w:sz w:val="22"/>
          <w:szCs w:val="22"/>
        </w:rPr>
        <w:t xml:space="preserve"> during the recovery </w:t>
      </w:r>
      <w:r w:rsidR="00F957BC" w:rsidRPr="00D142EB">
        <w:rPr>
          <w:sz w:val="22"/>
          <w:szCs w:val="22"/>
        </w:rPr>
        <w:t>period</w:t>
      </w:r>
      <w:r w:rsidR="00F85BD3" w:rsidRPr="00D142EB">
        <w:rPr>
          <w:sz w:val="22"/>
          <w:szCs w:val="22"/>
        </w:rPr>
        <w:t xml:space="preserve"> may be driven by competitive strategies, resulting in alternative successional trajectories</w:t>
      </w:r>
      <w:r w:rsidR="00525BB7" w:rsidRPr="00D142EB">
        <w:rPr>
          <w:sz w:val="22"/>
          <w:szCs w:val="22"/>
        </w:rPr>
        <w:t xml:space="preserve"> </w:t>
      </w:r>
      <w:commentRangeStart w:id="131"/>
      <w:r w:rsidR="00525BB7" w:rsidRPr="00D142EB">
        <w:rPr>
          <w:sz w:val="22"/>
          <w:szCs w:val="22"/>
          <w:rPrChange w:id="132" w:author="Stefanie Lane" w:date="2023-01-03T13:08:00Z">
            <w:rPr>
              <w:sz w:val="22"/>
              <w:szCs w:val="22"/>
            </w:rPr>
          </w:rPrChange>
        </w:rPr>
        <w:fldChar w:fldCharType="begin"/>
      </w:r>
      <w:r w:rsidR="00A13C2A" w:rsidRPr="00D142EB">
        <w:rPr>
          <w:sz w:val="22"/>
          <w:szCs w:val="22"/>
        </w:rPr>
        <w:instrText xml:space="preserve"> ADDIN ZOTERO_ITEM CSL_CITATION {"citationID":"n4mV1SYd","properties":{"formattedCitation":"(Muench &amp; Elsey\\uc0\\u8208{}Quirk, 2019; Tilman, 2004)","plainCitation":"(Muench &amp; Elsey‐Quirk, 2019; Tilman, 2004)","noteIndex":0},"citationItems":[{"id":353,"uris":["http://zotero.org/users/6092945/items/FKD3PJQD"],"itemData":{"id":353,"type":"article-journal","abstract":"Understanding plant species interactions along successional trajectories is critical for managing and restoring ecosystems, as both resource availability and abiotic stresses change over time to affect competitive outcomes and species distributions. Newly created ecosystems experience a succession of plant species and rapid changes in resource availability, which may influence the outcome of biotic interactions. How these biotic interactions vary along abiotic gradients in early successional systems is not well understood. Here, we tested the hypothesis that species-specific tolerances to flooding would influence their relative ability to capture resources (i.e. nutrients) and affect competition intensity between pioneer and secondary successional species in an early successional created tidal marsh. We transplanted a competitively dominant higher marsh species, saltmeadow cordgrass (Spartina patens), across an elevation gradient within and outside of clones of a pioneer stress-tolerant low marsh species, smooth cordgrass (S. alterniflora). Within 6 months, S. alterniflora had suppressed the stature and growth of S. patens; however, the magnitude of this competitive effect increased at lower marsh elevations where S. alterniflora was more efficient at capturing available nitrogen (N). In unvegetated areas, where S. patens vigour was high, the amount of available N was approximately 40 times greater than within S. alterniflora clones. Synthesis and applications. Our results demonstrate that competition intensity of the stress-tolerant species over the competitive species depended on relative resource capture in response to abiotic stress. Managing for specific vegetation communities in marsh restoration, therefore, requires insight into these relationships and interactions. Specifically, marsh restoration in high nutrient environments will limit the succession to high density competitive species due to competition with stress-tolerant pioneer species, particularly at lower elevations.","container-title":"Journal of Applied Ecology","DOI":"10.1111/1365-2664.13458","ISSN":"1365-2664","issue":"9","language":"en","license":"© 2019 The Authors. Journal of Applied Ecology © 2019 British Ecological Society","note":"_eprint: https://besjournals.onlinelibrary.wiley.com/doi/pdf/10.1111/1365-2664.13458","page":"2236-2247","source":"Wiley Online Library","title":"Competitive reversal between plant species is driven by species-specific tolerance to flooding stress and nutrient acquisition during early marsh succession","volume":"56","author":[{"family":"Muench","given":"Andrew"},{"family":"Elsey‐Quirk","given":"Tracy"}],"issued":{"date-parts":[["2019"]]}},"label":"page"},{"id":427,"uris":["http://zotero.org/users/6092945/items/ZCZPT38V"],"itemData":{"id":427,"type":"article-journal","container-title":"Proceedings of the National Academy of Sciences","DOI":"10.1073/pnas.0403458101","ISSN":"0027-8424, 1091-6490","issue":"30","language":"en","page":"10854-10861","source":"Crossref","title":"Niche tradeoffs, neutrality, and community structure: A stochastic theory of resource competition, invasion, and community assembly","title-short":"Niche tradeoffs, neutrality, and community structure","volume":"101","author":[{"family":"Tilman","given":"D."}],"issued":{"date-parts":[["2004",7,27]]}},"label":"page"}],"schema":"https://github.com/citation-style-language/schema/raw/master/csl-citation.json"} </w:instrText>
      </w:r>
      <w:r w:rsidR="00525BB7" w:rsidRPr="00D142EB">
        <w:rPr>
          <w:sz w:val="22"/>
          <w:szCs w:val="22"/>
          <w:rPrChange w:id="133" w:author="Stefanie Lane" w:date="2023-01-03T13:08:00Z">
            <w:rPr>
              <w:sz w:val="22"/>
              <w:szCs w:val="22"/>
            </w:rPr>
          </w:rPrChange>
        </w:rPr>
        <w:fldChar w:fldCharType="separate"/>
      </w:r>
      <w:r w:rsidR="00A13C2A" w:rsidRPr="00D142EB">
        <w:rPr>
          <w:rFonts w:ascii="Calibri" w:hAnsi="Calibri" w:cs="Calibri"/>
          <w:sz w:val="22"/>
          <w:szCs w:val="22"/>
          <w:rPrChange w:id="134" w:author="Stefanie Lane" w:date="2023-01-03T13:08:00Z">
            <w:rPr>
              <w:rFonts w:ascii="Calibri" w:hAnsi="Calibri" w:cs="Calibri"/>
              <w:sz w:val="22"/>
              <w:szCs w:val="24"/>
            </w:rPr>
          </w:rPrChange>
        </w:rPr>
        <w:t>(Muench &amp; Elsey‐Quirk, 2019; Tilman, 2004)</w:t>
      </w:r>
      <w:r w:rsidR="00525BB7" w:rsidRPr="00D142EB">
        <w:rPr>
          <w:sz w:val="22"/>
          <w:szCs w:val="22"/>
          <w:rPrChange w:id="135" w:author="Stefanie Lane" w:date="2023-01-03T13:08:00Z">
            <w:rPr>
              <w:sz w:val="22"/>
              <w:szCs w:val="22"/>
            </w:rPr>
          </w:rPrChange>
        </w:rPr>
        <w:fldChar w:fldCharType="end"/>
      </w:r>
      <w:commentRangeEnd w:id="131"/>
      <w:r w:rsidR="00525BB7" w:rsidRPr="00D142EB">
        <w:rPr>
          <w:rStyle w:val="CommentReference"/>
          <w:sz w:val="22"/>
          <w:szCs w:val="22"/>
          <w:rPrChange w:id="136" w:author="Stefanie Lane" w:date="2023-01-03T13:08:00Z">
            <w:rPr>
              <w:rStyle w:val="CommentReference"/>
            </w:rPr>
          </w:rPrChange>
        </w:rPr>
        <w:commentReference w:id="131"/>
      </w:r>
      <w:r w:rsidR="00F85BD3" w:rsidRPr="00D142EB">
        <w:rPr>
          <w:sz w:val="22"/>
          <w:szCs w:val="22"/>
        </w:rPr>
        <w:t xml:space="preserve">. </w:t>
      </w:r>
      <w:del w:id="137" w:author="Stefanie Lane" w:date="2023-01-04T13:29:00Z">
        <w:r w:rsidR="008D3FA5" w:rsidRPr="00D142EB" w:rsidDel="008732F3">
          <w:rPr>
            <w:sz w:val="22"/>
            <w:szCs w:val="22"/>
          </w:rPr>
          <w:delText xml:space="preserve">The competitive dominance of specific species </w:delText>
        </w:r>
      </w:del>
      <w:del w:id="138" w:author="Stefanie Lane" w:date="2023-01-04T10:06:00Z">
        <w:r w:rsidR="00217ACD" w:rsidRPr="00D142EB" w:rsidDel="009E594D">
          <w:rPr>
            <w:sz w:val="22"/>
            <w:szCs w:val="22"/>
          </w:rPr>
          <w:delText xml:space="preserve">or functional groups </w:delText>
        </w:r>
      </w:del>
      <w:del w:id="139" w:author="Stefanie Lane" w:date="2023-01-04T13:29:00Z">
        <w:r w:rsidR="008D3FA5" w:rsidRPr="00D142EB" w:rsidDel="008732F3">
          <w:rPr>
            <w:sz w:val="22"/>
            <w:szCs w:val="22"/>
          </w:rPr>
          <w:delText>can define ecosystem characteristics</w:delText>
        </w:r>
      </w:del>
      <w:del w:id="140" w:author="Stefanie Lane" w:date="2023-01-04T10:06:00Z">
        <w:r w:rsidR="008D3FA5" w:rsidRPr="00D142EB" w:rsidDel="009E594D">
          <w:rPr>
            <w:sz w:val="22"/>
            <w:szCs w:val="22"/>
          </w:rPr>
          <w:delText>, result</w:delText>
        </w:r>
        <w:r w:rsidR="00323E98" w:rsidRPr="00D142EB" w:rsidDel="009E594D">
          <w:rPr>
            <w:sz w:val="22"/>
            <w:szCs w:val="22"/>
          </w:rPr>
          <w:delText>ing</w:delText>
        </w:r>
        <w:r w:rsidR="008D3FA5" w:rsidRPr="00D142EB" w:rsidDel="009E594D">
          <w:rPr>
            <w:sz w:val="22"/>
            <w:szCs w:val="22"/>
          </w:rPr>
          <w:delText xml:space="preserve"> in </w:delText>
        </w:r>
        <w:r w:rsidR="001938C5" w:rsidRPr="00D142EB" w:rsidDel="009E594D">
          <w:rPr>
            <w:sz w:val="22"/>
            <w:szCs w:val="22"/>
          </w:rPr>
          <w:delText>functional ecosystem</w:delText>
        </w:r>
      </w:del>
      <w:del w:id="141" w:author="Stefanie Lane" w:date="2023-01-04T13:29:00Z">
        <w:r w:rsidR="001938C5" w:rsidRPr="00D142EB" w:rsidDel="008732F3">
          <w:rPr>
            <w:sz w:val="22"/>
            <w:szCs w:val="22"/>
          </w:rPr>
          <w:delText xml:space="preserve"> processes (</w:delText>
        </w:r>
        <w:r w:rsidR="001938C5" w:rsidRPr="00D142EB" w:rsidDel="008732F3">
          <w:rPr>
            <w:sz w:val="22"/>
            <w:szCs w:val="22"/>
            <w:highlight w:val="lightGray"/>
          </w:rPr>
          <w:delText>CITE</w:delText>
        </w:r>
        <w:r w:rsidR="001938C5" w:rsidRPr="00D142EB" w:rsidDel="008732F3">
          <w:rPr>
            <w:sz w:val="22"/>
            <w:szCs w:val="22"/>
          </w:rPr>
          <w:delText xml:space="preserve">). </w:delText>
        </w:r>
      </w:del>
    </w:p>
    <w:p w14:paraId="233A1062" w14:textId="53A8C76D" w:rsidR="00D20EFF" w:rsidRPr="00D142EB" w:rsidRDefault="001938C5" w:rsidP="006F6D10">
      <w:pPr>
        <w:pStyle w:val="CommentText"/>
        <w:ind w:firstLine="720"/>
        <w:rPr>
          <w:ins w:id="142" w:author="Stefanie Lane" w:date="2023-01-03T12:50:00Z"/>
          <w:sz w:val="22"/>
          <w:szCs w:val="22"/>
        </w:rPr>
        <w:pPrChange w:id="143" w:author="Stefanie Lane" w:date="2023-01-04T16:33:00Z">
          <w:pPr>
            <w:pStyle w:val="CommentText"/>
            <w:ind w:firstLine="720"/>
          </w:pPr>
        </w:pPrChange>
      </w:pPr>
      <w:r w:rsidRPr="00D142EB">
        <w:rPr>
          <w:sz w:val="22"/>
          <w:szCs w:val="22"/>
        </w:rPr>
        <w:t xml:space="preserve">In estuaries, </w:t>
      </w:r>
      <w:r w:rsidR="00323E98" w:rsidRPr="00D142EB">
        <w:rPr>
          <w:sz w:val="22"/>
          <w:szCs w:val="22"/>
        </w:rPr>
        <w:t xml:space="preserve">species </w:t>
      </w:r>
      <w:r w:rsidRPr="00D142EB">
        <w:rPr>
          <w:sz w:val="22"/>
          <w:szCs w:val="22"/>
        </w:rPr>
        <w:t xml:space="preserve">competitive dominance </w:t>
      </w:r>
      <w:del w:id="144" w:author="Stefanie Lane" w:date="2023-01-04T10:06:00Z">
        <w:r w:rsidRPr="00D142EB" w:rsidDel="00372D33">
          <w:rPr>
            <w:sz w:val="22"/>
            <w:szCs w:val="22"/>
          </w:rPr>
          <w:delText xml:space="preserve">may be </w:delText>
        </w:r>
        <w:r w:rsidR="00B473B6" w:rsidRPr="00D142EB" w:rsidDel="00372D33">
          <w:rPr>
            <w:sz w:val="22"/>
            <w:szCs w:val="22"/>
          </w:rPr>
          <w:delText>may be</w:delText>
        </w:r>
      </w:del>
      <w:ins w:id="145" w:author="Stefanie Lane" w:date="2023-01-04T10:06:00Z">
        <w:r w:rsidR="00372D33">
          <w:rPr>
            <w:sz w:val="22"/>
            <w:szCs w:val="22"/>
          </w:rPr>
          <w:t>are</w:t>
        </w:r>
      </w:ins>
      <w:del w:id="146" w:author="Stefanie Lane" w:date="2023-01-04T10:07:00Z">
        <w:r w:rsidR="00B473B6" w:rsidRPr="00D142EB" w:rsidDel="00372D33">
          <w:rPr>
            <w:sz w:val="22"/>
            <w:szCs w:val="22"/>
          </w:rPr>
          <w:delText xml:space="preserve"> </w:delText>
        </w:r>
      </w:del>
      <w:ins w:id="147" w:author="Stefanie Lane" w:date="2023-01-04T10:07:00Z">
        <w:r w:rsidR="00372D33">
          <w:rPr>
            <w:sz w:val="22"/>
            <w:szCs w:val="22"/>
          </w:rPr>
          <w:t xml:space="preserve"> </w:t>
        </w:r>
      </w:ins>
      <w:r w:rsidR="006420A6" w:rsidRPr="00D142EB">
        <w:rPr>
          <w:sz w:val="22"/>
          <w:szCs w:val="22"/>
        </w:rPr>
        <w:t xml:space="preserve">environmentally constrained </w:t>
      </w:r>
      <w:r w:rsidR="008E4CBD" w:rsidRPr="00D142EB">
        <w:rPr>
          <w:sz w:val="22"/>
          <w:szCs w:val="22"/>
        </w:rPr>
        <w:t>by</w:t>
      </w:r>
      <w:r w:rsidR="00B032A6" w:rsidRPr="00D142EB">
        <w:rPr>
          <w:sz w:val="22"/>
          <w:szCs w:val="22"/>
        </w:rPr>
        <w:t xml:space="preserve"> </w:t>
      </w:r>
      <w:r w:rsidR="006420A6" w:rsidRPr="00D142EB">
        <w:rPr>
          <w:sz w:val="22"/>
          <w:szCs w:val="22"/>
        </w:rPr>
        <w:t>elevation gradients above sea level</w:t>
      </w:r>
      <w:r w:rsidR="008E4CBD" w:rsidRPr="00D142EB">
        <w:rPr>
          <w:sz w:val="22"/>
          <w:szCs w:val="22"/>
        </w:rPr>
        <w:t>, which</w:t>
      </w:r>
      <w:r w:rsidR="006420A6" w:rsidRPr="00D142EB">
        <w:rPr>
          <w:sz w:val="22"/>
          <w:szCs w:val="22"/>
        </w:rPr>
        <w:t xml:space="preserve"> </w:t>
      </w:r>
      <w:r w:rsidR="00B032A6" w:rsidRPr="00D142EB">
        <w:rPr>
          <w:sz w:val="22"/>
          <w:szCs w:val="22"/>
        </w:rPr>
        <w:t>restrict</w:t>
      </w:r>
      <w:r w:rsidR="008E4CBD" w:rsidRPr="00D142EB">
        <w:rPr>
          <w:sz w:val="22"/>
          <w:szCs w:val="22"/>
        </w:rPr>
        <w:t>s</w:t>
      </w:r>
      <w:r w:rsidR="00B032A6" w:rsidRPr="00D142EB">
        <w:rPr>
          <w:sz w:val="22"/>
          <w:szCs w:val="22"/>
        </w:rPr>
        <w:t xml:space="preserve"> </w:t>
      </w:r>
      <w:r w:rsidR="0013142E" w:rsidRPr="00D142EB">
        <w:rPr>
          <w:sz w:val="22"/>
          <w:szCs w:val="22"/>
        </w:rPr>
        <w:t>community composition to species</w:t>
      </w:r>
      <w:r w:rsidR="00B032A6" w:rsidRPr="00D142EB">
        <w:rPr>
          <w:sz w:val="22"/>
          <w:szCs w:val="22"/>
        </w:rPr>
        <w:t xml:space="preserve"> adapted to </w:t>
      </w:r>
      <w:ins w:id="148" w:author="Stefanie Lane" w:date="2023-01-04T10:07:00Z">
        <w:r w:rsidR="00372D33">
          <w:rPr>
            <w:sz w:val="22"/>
            <w:szCs w:val="22"/>
          </w:rPr>
          <w:t xml:space="preserve">inundation and salinity </w:t>
        </w:r>
      </w:ins>
      <w:r w:rsidR="00B032A6" w:rsidRPr="00D142EB">
        <w:rPr>
          <w:sz w:val="22"/>
          <w:szCs w:val="22"/>
        </w:rPr>
        <w:t>conditions</w:t>
      </w:r>
      <w:r w:rsidR="00DF7FEE" w:rsidRPr="00D142EB">
        <w:rPr>
          <w:sz w:val="22"/>
          <w:szCs w:val="22"/>
        </w:rPr>
        <w:t xml:space="preserve"> at a given elevation</w:t>
      </w:r>
      <w:r w:rsidR="00B032A6" w:rsidRPr="00D142EB">
        <w:rPr>
          <w:sz w:val="22"/>
          <w:szCs w:val="22"/>
        </w:rPr>
        <w:t xml:space="preserve"> </w:t>
      </w:r>
      <w:r w:rsidR="00B032A6" w:rsidRPr="00D142EB">
        <w:rPr>
          <w:sz w:val="22"/>
          <w:szCs w:val="22"/>
          <w:rPrChange w:id="149" w:author="Stefanie Lane" w:date="2023-01-03T13:08:00Z">
            <w:rPr>
              <w:sz w:val="22"/>
              <w:szCs w:val="22"/>
            </w:rPr>
          </w:rPrChange>
        </w:rPr>
        <w:fldChar w:fldCharType="begin"/>
      </w:r>
      <w:r w:rsidR="00D37EA2" w:rsidRPr="00D142EB">
        <w:rPr>
          <w:sz w:val="22"/>
          <w:szCs w:val="22"/>
        </w:rPr>
        <w:instrText xml:space="preserve"> ADDIN ZOTERO_ITEM CSL_CITATION {"citationID":"w3oPr3Xi","properties":{"formattedCitation":"(Bertness &amp; Ellison, 1987)","plainCitation":"(Bertness &amp; Ellison, 1987)","noteIndex":0},"citationItems":[{"id":418,"uris":["http://zotero.org/users/6092945/items/28K59BSU"],"itemData":{"id":418,"type":"article-journal","abstract":"In New England salt marshes, Spartina alterniflora dominates the low–marsh habitat, which is covered daily by tides. The high–marsh habitat, which is not flooded daily, is dominated on its seaward border by Spartina patens, and on its terrestrial border by Juncus gerardi. Each of these vegetation zones has a characteristic suite of physical factors associated with differences in tidal inundation. In particular, substrate redox increases and salinity decreases with decreasing marsh elevation. Although correlations between physical factors and the occurrence of specific marsh plants have been suggested to be causal, a 5–mo transplant experiment suggested that the distribution of perennials across the marsh does not correspond to their potential performance across the marsh in the absence of surrounding vegetation. While the high–marsh perennials appear to be restricted to the high–marsh habitat by harsh physical conditions in the low–marsh habitat, the low–marsh dominant, S. alterniflora, is capable of vigorous growth across the entire marsh and appears to be excluded from the high–marsh habitat by the high–marsh perennials. Throughout the high marsh, two other plant species, Distichlis spicata and Salicornia europaea, are found associated with areas that have been disturbed recently. Physical disturbance, in the form of mats of dead plant material (wrack) rafted by tides onto the marsh, is most severe in the spring and early summer, and decreases with increasing marsh elevation. Differential plant mortality results from short–term disturbance events. D. spicata and S. alterniflora are more tolerant of wrack burial than are the other marsh plants, and short–term disturbance increases the relative abundance of these species in the community. Longer lasting disturbance events kill all the underlying vegetation, leaving discrete bare patches throughout the high marsh. D. spicata rapidly colonizes these patches with vegetative runners, while S. alterniflora and Sa. europaea recruit to these patches by seed. The relative abundance of these plants in recently created bare patches exceeds greatly their relative abundance in the surrounding vegetation. Over time, however, these early colonizers are overgrown and displaced in high–marsh patches by S. patens and J. gerardi, which grow slowly, as dense turfs of roots, rhizomes, and tillers. Physical disturbance and interspecific competition appear to be major determinants of the spatial pattern of marsh plant communities. These processes will need to be considered in relation to edaphic factors in elucidating the underlying mechanisms of salt marsh plant zonation.","container-title":"Ecological Monographs","DOI":"10.2307/1942621","ISSN":"1557-7015","issue":"2","language":"en","license":"© 1987 by the Ecological Society of America","page":"129-147","source":"Wiley Online Library","title":"Determinants of Pattern in a New England Salt Marsh Plant Community","volume":"57","author":[{"family":"Bertness","given":"Mark D."},{"family":"Ellison","given":"Aaron M."}],"issued":{"date-parts":[["1987"]]}}}],"schema":"https://github.com/citation-style-language/schema/raw/master/csl-citation.json"} </w:instrText>
      </w:r>
      <w:r w:rsidR="00B032A6" w:rsidRPr="00D142EB">
        <w:rPr>
          <w:sz w:val="22"/>
          <w:szCs w:val="22"/>
          <w:rPrChange w:id="150" w:author="Stefanie Lane" w:date="2023-01-03T13:08:00Z">
            <w:rPr>
              <w:sz w:val="22"/>
              <w:szCs w:val="22"/>
            </w:rPr>
          </w:rPrChange>
        </w:rPr>
        <w:fldChar w:fldCharType="separate"/>
      </w:r>
      <w:r w:rsidR="00D37EA2" w:rsidRPr="00D142EB">
        <w:rPr>
          <w:rFonts w:ascii="Calibri" w:hAnsi="Calibri" w:cs="Calibri"/>
          <w:sz w:val="22"/>
          <w:szCs w:val="22"/>
          <w:rPrChange w:id="151" w:author="Stefanie Lane" w:date="2023-01-03T13:08:00Z">
            <w:rPr>
              <w:rFonts w:ascii="Calibri" w:hAnsi="Calibri" w:cs="Calibri"/>
              <w:sz w:val="22"/>
            </w:rPr>
          </w:rPrChange>
        </w:rPr>
        <w:t>(Bertness &amp; Ellison, 1987)</w:t>
      </w:r>
      <w:r w:rsidR="00B032A6" w:rsidRPr="00D142EB">
        <w:rPr>
          <w:sz w:val="22"/>
          <w:szCs w:val="22"/>
          <w:rPrChange w:id="152" w:author="Stefanie Lane" w:date="2023-01-03T13:08:00Z">
            <w:rPr>
              <w:sz w:val="22"/>
              <w:szCs w:val="22"/>
            </w:rPr>
          </w:rPrChange>
        </w:rPr>
        <w:fldChar w:fldCharType="end"/>
      </w:r>
      <w:r w:rsidR="004346A4" w:rsidRPr="00D142EB">
        <w:rPr>
          <w:sz w:val="22"/>
          <w:szCs w:val="22"/>
        </w:rPr>
        <w:t>.</w:t>
      </w:r>
      <w:r w:rsidRPr="00D142EB">
        <w:rPr>
          <w:sz w:val="22"/>
          <w:szCs w:val="22"/>
        </w:rPr>
        <w:t xml:space="preserve"> </w:t>
      </w:r>
      <w:r w:rsidR="00996C34" w:rsidRPr="00D142EB">
        <w:rPr>
          <w:sz w:val="22"/>
          <w:szCs w:val="22"/>
        </w:rPr>
        <w:t>Plant</w:t>
      </w:r>
      <w:r w:rsidR="00D10B78" w:rsidRPr="00D142EB">
        <w:rPr>
          <w:sz w:val="22"/>
          <w:szCs w:val="22"/>
        </w:rPr>
        <w:t xml:space="preserve">s </w:t>
      </w:r>
      <w:r w:rsidR="00F82A3C" w:rsidRPr="00D142EB">
        <w:rPr>
          <w:sz w:val="22"/>
          <w:szCs w:val="22"/>
        </w:rPr>
        <w:t>may</w:t>
      </w:r>
      <w:r w:rsidR="000D3131" w:rsidRPr="00D142EB">
        <w:rPr>
          <w:sz w:val="22"/>
          <w:szCs w:val="22"/>
        </w:rPr>
        <w:t xml:space="preserve"> exhibit different competitive advantages through</w:t>
      </w:r>
      <w:r w:rsidR="00AD62C0" w:rsidRPr="00D142EB">
        <w:rPr>
          <w:sz w:val="22"/>
          <w:szCs w:val="22"/>
        </w:rPr>
        <w:t xml:space="preserve"> </w:t>
      </w:r>
      <w:r w:rsidR="00D10B78" w:rsidRPr="00D142EB">
        <w:rPr>
          <w:sz w:val="22"/>
          <w:szCs w:val="22"/>
        </w:rPr>
        <w:t>alternative</w:t>
      </w:r>
      <w:r w:rsidR="00F82A3C" w:rsidRPr="00D142EB">
        <w:rPr>
          <w:sz w:val="22"/>
          <w:szCs w:val="22"/>
        </w:rPr>
        <w:t xml:space="preserve"> reproductive </w:t>
      </w:r>
      <w:r w:rsidR="000D3131" w:rsidRPr="00D142EB">
        <w:rPr>
          <w:sz w:val="22"/>
          <w:szCs w:val="22"/>
        </w:rPr>
        <w:t>strategies</w:t>
      </w:r>
      <w:r w:rsidR="00F82A3C" w:rsidRPr="00D142EB">
        <w:rPr>
          <w:sz w:val="22"/>
          <w:szCs w:val="22"/>
        </w:rPr>
        <w:t>, such as clonal reproduction or heavy seed production.</w:t>
      </w:r>
      <w:del w:id="153" w:author="Stefanie Lane" w:date="2023-01-03T14:08:00Z">
        <w:r w:rsidR="00F82A3C" w:rsidRPr="00D142EB" w:rsidDel="00591EE1">
          <w:rPr>
            <w:sz w:val="22"/>
            <w:szCs w:val="22"/>
          </w:rPr>
          <w:delText xml:space="preserve"> </w:delText>
        </w:r>
        <w:r w:rsidR="00AF693C" w:rsidRPr="00D142EB" w:rsidDel="00591EE1">
          <w:rPr>
            <w:sz w:val="22"/>
            <w:szCs w:val="22"/>
          </w:rPr>
          <w:delText>However, t</w:delText>
        </w:r>
      </w:del>
      <w:ins w:id="154" w:author="Stefanie Lane" w:date="2023-01-03T14:08:00Z">
        <w:r w:rsidR="00591EE1">
          <w:rPr>
            <w:sz w:val="22"/>
            <w:szCs w:val="22"/>
          </w:rPr>
          <w:t xml:space="preserve"> T</w:t>
        </w:r>
      </w:ins>
      <w:r w:rsidR="00AF693C" w:rsidRPr="00D142EB">
        <w:rPr>
          <w:sz w:val="22"/>
          <w:szCs w:val="22"/>
        </w:rPr>
        <w:t>radeoffs exist,</w:t>
      </w:r>
      <w:r w:rsidR="00D10B78" w:rsidRPr="00D142EB">
        <w:rPr>
          <w:sz w:val="22"/>
          <w:szCs w:val="22"/>
        </w:rPr>
        <w:t xml:space="preserve"> </w:t>
      </w:r>
      <w:ins w:id="155" w:author="Stefanie Lane" w:date="2023-01-03T14:08:00Z">
        <w:r w:rsidR="00591EE1">
          <w:rPr>
            <w:sz w:val="22"/>
            <w:szCs w:val="22"/>
          </w:rPr>
          <w:t xml:space="preserve">however, </w:t>
        </w:r>
      </w:ins>
      <w:r w:rsidR="00D10B78" w:rsidRPr="00D142EB">
        <w:rPr>
          <w:sz w:val="22"/>
          <w:szCs w:val="22"/>
        </w:rPr>
        <w:t>such as</w:t>
      </w:r>
      <w:r w:rsidR="00167A5E" w:rsidRPr="00D142EB">
        <w:rPr>
          <w:sz w:val="22"/>
          <w:szCs w:val="22"/>
        </w:rPr>
        <w:t xml:space="preserve"> </w:t>
      </w:r>
      <w:r w:rsidR="00AF693C" w:rsidRPr="00D142EB">
        <w:rPr>
          <w:sz w:val="22"/>
          <w:szCs w:val="22"/>
        </w:rPr>
        <w:t>highly competitive</w:t>
      </w:r>
      <w:r w:rsidR="00167A5E" w:rsidRPr="00D142EB">
        <w:rPr>
          <w:sz w:val="22"/>
          <w:szCs w:val="22"/>
        </w:rPr>
        <w:t xml:space="preserve"> clonal </w:t>
      </w:r>
      <w:r w:rsidR="00AF693C" w:rsidRPr="00D142EB">
        <w:rPr>
          <w:sz w:val="22"/>
          <w:szCs w:val="22"/>
        </w:rPr>
        <w:t>reproduction</w:t>
      </w:r>
      <w:r w:rsidR="00167A5E" w:rsidRPr="00D142EB">
        <w:rPr>
          <w:sz w:val="22"/>
          <w:szCs w:val="22"/>
        </w:rPr>
        <w:t xml:space="preserve"> at expense of seed </w:t>
      </w:r>
      <w:r w:rsidR="00142CA8" w:rsidRPr="00D142EB">
        <w:rPr>
          <w:sz w:val="22"/>
          <w:szCs w:val="22"/>
        </w:rPr>
        <w:t>limitation</w:t>
      </w:r>
      <w:r w:rsidR="00D10B78" w:rsidRPr="00D142EB">
        <w:rPr>
          <w:sz w:val="22"/>
          <w:szCs w:val="22"/>
        </w:rPr>
        <w:t xml:space="preserve"> (</w:t>
      </w:r>
      <w:r w:rsidR="00E677F3" w:rsidRPr="00D142EB">
        <w:rPr>
          <w:sz w:val="22"/>
          <w:szCs w:val="22"/>
        </w:rPr>
        <w:t xml:space="preserve">e.g., </w:t>
      </w:r>
      <w:r w:rsidR="00B473B6" w:rsidRPr="00D142EB">
        <w:rPr>
          <w:i/>
          <w:sz w:val="22"/>
          <w:szCs w:val="22"/>
        </w:rPr>
        <w:t>Carex lyngbyei</w:t>
      </w:r>
      <w:r w:rsidR="00E677F3" w:rsidRPr="00D142EB">
        <w:rPr>
          <w:sz w:val="22"/>
          <w:szCs w:val="22"/>
        </w:rPr>
        <w:t xml:space="preserve">; </w:t>
      </w:r>
      <w:r w:rsidR="00D10B78" w:rsidRPr="00D142EB">
        <w:rPr>
          <w:sz w:val="22"/>
          <w:szCs w:val="22"/>
          <w:highlight w:val="lightGray"/>
        </w:rPr>
        <w:t>CITE</w:t>
      </w:r>
      <w:r w:rsidR="00167A5E" w:rsidRPr="00D142EB">
        <w:rPr>
          <w:sz w:val="22"/>
          <w:szCs w:val="22"/>
        </w:rPr>
        <w:t>)</w:t>
      </w:r>
      <w:r w:rsidR="00DD5F57" w:rsidRPr="00D142EB">
        <w:rPr>
          <w:sz w:val="22"/>
          <w:szCs w:val="22"/>
        </w:rPr>
        <w:t xml:space="preserve">. Or, plants may have </w:t>
      </w:r>
      <w:r w:rsidR="00E677F3" w:rsidRPr="00D142EB">
        <w:rPr>
          <w:sz w:val="22"/>
          <w:szCs w:val="22"/>
        </w:rPr>
        <w:t xml:space="preserve">equally strong clonal and seed reproductive capability, </w:t>
      </w:r>
      <w:r w:rsidR="00A86869" w:rsidRPr="00D142EB">
        <w:rPr>
          <w:sz w:val="22"/>
          <w:szCs w:val="22"/>
        </w:rPr>
        <w:t>increasing the species’ opportunity for</w:t>
      </w:r>
      <w:r w:rsidR="00E677F3" w:rsidRPr="00D142EB">
        <w:rPr>
          <w:sz w:val="22"/>
          <w:szCs w:val="22"/>
        </w:rPr>
        <w:t xml:space="preserve"> community dominance (e.g., </w:t>
      </w:r>
      <w:r w:rsidR="004F7DEA" w:rsidRPr="00D142EB">
        <w:rPr>
          <w:sz w:val="22"/>
          <w:szCs w:val="22"/>
        </w:rPr>
        <w:t>non-native</w:t>
      </w:r>
      <w:r w:rsidR="00E677F3" w:rsidRPr="00D142EB">
        <w:rPr>
          <w:sz w:val="22"/>
          <w:szCs w:val="22"/>
        </w:rPr>
        <w:t xml:space="preserve"> sp.</w:t>
      </w:r>
      <w:r w:rsidR="003F47E7" w:rsidRPr="00D142EB">
        <w:rPr>
          <w:sz w:val="22"/>
          <w:szCs w:val="22"/>
        </w:rPr>
        <w:t>;</w:t>
      </w:r>
      <w:r w:rsidR="00E677F3" w:rsidRPr="00D142EB">
        <w:rPr>
          <w:sz w:val="22"/>
          <w:szCs w:val="22"/>
        </w:rPr>
        <w:t xml:space="preserve"> </w:t>
      </w:r>
      <w:r w:rsidR="00E677F3" w:rsidRPr="00D142EB">
        <w:rPr>
          <w:sz w:val="22"/>
          <w:szCs w:val="22"/>
          <w:highlight w:val="lightGray"/>
        </w:rPr>
        <w:t>CITE</w:t>
      </w:r>
      <w:r w:rsidR="00E677F3" w:rsidRPr="00D142EB">
        <w:rPr>
          <w:sz w:val="22"/>
          <w:szCs w:val="22"/>
        </w:rPr>
        <w:t>)</w:t>
      </w:r>
      <w:r w:rsidR="00CC7A74" w:rsidRPr="00D142EB">
        <w:rPr>
          <w:sz w:val="22"/>
          <w:szCs w:val="22"/>
        </w:rPr>
        <w:t>.</w:t>
      </w:r>
      <w:del w:id="156" w:author="Stefanie Lane" w:date="2023-01-04T13:28:00Z">
        <w:r w:rsidR="00CC7A74" w:rsidRPr="00D142EB" w:rsidDel="009028BD">
          <w:rPr>
            <w:sz w:val="22"/>
            <w:szCs w:val="22"/>
          </w:rPr>
          <w:delText xml:space="preserve"> [</w:delText>
        </w:r>
        <w:r w:rsidR="00CC7A74" w:rsidRPr="00D142EB" w:rsidDel="009028BD">
          <w:rPr>
            <w:sz w:val="22"/>
            <w:szCs w:val="22"/>
            <w:highlight w:val="cyan"/>
          </w:rPr>
          <w:delText>sentence about the combined clonal/seed strategy increasing invasibility for any species, but of particular concern for non-native</w:delText>
        </w:r>
        <w:r w:rsidR="00CC7A74" w:rsidRPr="00D142EB" w:rsidDel="009028BD">
          <w:rPr>
            <w:sz w:val="22"/>
            <w:szCs w:val="22"/>
          </w:rPr>
          <w:delText>.]</w:delText>
        </w:r>
      </w:del>
      <w:r w:rsidR="00F2453B" w:rsidRPr="00D142EB">
        <w:rPr>
          <w:sz w:val="22"/>
          <w:szCs w:val="22"/>
        </w:rPr>
        <w:t xml:space="preserve"> </w:t>
      </w:r>
      <w:r w:rsidR="000B6FEC" w:rsidRPr="00D142EB">
        <w:rPr>
          <w:sz w:val="22"/>
          <w:szCs w:val="22"/>
        </w:rPr>
        <w:t>Therefore</w:t>
      </w:r>
      <w:r w:rsidR="00F2453B" w:rsidRPr="00D142EB">
        <w:rPr>
          <w:sz w:val="22"/>
          <w:szCs w:val="22"/>
        </w:rPr>
        <w:t xml:space="preserve">, </w:t>
      </w:r>
      <w:r w:rsidR="00A86869" w:rsidRPr="00D142EB">
        <w:rPr>
          <w:sz w:val="22"/>
          <w:szCs w:val="22"/>
        </w:rPr>
        <w:t xml:space="preserve">the recruitment </w:t>
      </w:r>
      <w:r w:rsidR="004B3D89" w:rsidRPr="00D142EB">
        <w:rPr>
          <w:sz w:val="22"/>
          <w:szCs w:val="22"/>
        </w:rPr>
        <w:t xml:space="preserve">of a species (native or </w:t>
      </w:r>
      <w:r w:rsidR="004F7DEA" w:rsidRPr="00D142EB">
        <w:rPr>
          <w:sz w:val="22"/>
          <w:szCs w:val="22"/>
        </w:rPr>
        <w:t>non-native</w:t>
      </w:r>
      <w:r w:rsidR="004B3D89" w:rsidRPr="00D142EB">
        <w:rPr>
          <w:sz w:val="22"/>
          <w:szCs w:val="22"/>
        </w:rPr>
        <w:t>)</w:t>
      </w:r>
      <w:r w:rsidR="003F47E7" w:rsidRPr="00D142EB">
        <w:rPr>
          <w:sz w:val="22"/>
          <w:szCs w:val="22"/>
        </w:rPr>
        <w:t xml:space="preserve"> may be </w:t>
      </w:r>
      <w:commentRangeStart w:id="157"/>
      <w:del w:id="158" w:author="Stefanie Lane" w:date="2023-01-04T10:07:00Z">
        <w:r w:rsidR="003F47E7" w:rsidRPr="00D142EB" w:rsidDel="005D72C6">
          <w:rPr>
            <w:sz w:val="22"/>
            <w:szCs w:val="22"/>
          </w:rPr>
          <w:delText xml:space="preserve">enhanced </w:delText>
        </w:r>
      </w:del>
      <w:ins w:id="159" w:author="Stefanie Lane" w:date="2023-01-04T10:07:00Z">
        <w:r w:rsidR="005D72C6">
          <w:rPr>
            <w:sz w:val="22"/>
            <w:szCs w:val="22"/>
          </w:rPr>
          <w:t>positively</w:t>
        </w:r>
        <w:r w:rsidR="005D72C6" w:rsidRPr="00D142EB">
          <w:rPr>
            <w:sz w:val="22"/>
            <w:szCs w:val="22"/>
          </w:rPr>
          <w:t xml:space="preserve"> </w:t>
        </w:r>
      </w:ins>
      <w:r w:rsidR="003F47E7" w:rsidRPr="00D142EB">
        <w:rPr>
          <w:sz w:val="22"/>
          <w:szCs w:val="22"/>
        </w:rPr>
        <w:t>or negatively affected</w:t>
      </w:r>
      <w:commentRangeEnd w:id="157"/>
      <w:r w:rsidR="000B6FEC" w:rsidRPr="00D142EB">
        <w:rPr>
          <w:rStyle w:val="CommentReference"/>
          <w:sz w:val="22"/>
          <w:szCs w:val="22"/>
          <w:rPrChange w:id="160" w:author="Stefanie Lane" w:date="2023-01-03T13:08:00Z">
            <w:rPr>
              <w:rStyle w:val="CommentReference"/>
            </w:rPr>
          </w:rPrChange>
        </w:rPr>
        <w:commentReference w:id="157"/>
      </w:r>
      <w:r w:rsidR="003F47E7" w:rsidRPr="00D142EB">
        <w:rPr>
          <w:sz w:val="22"/>
          <w:szCs w:val="22"/>
        </w:rPr>
        <w:t xml:space="preserve"> by </w:t>
      </w:r>
      <w:r w:rsidR="008D2F77" w:rsidRPr="00D142EB">
        <w:rPr>
          <w:sz w:val="22"/>
          <w:szCs w:val="22"/>
        </w:rPr>
        <w:t>parent plant</w:t>
      </w:r>
      <w:r w:rsidR="00A737AE" w:rsidRPr="00D142EB">
        <w:rPr>
          <w:sz w:val="22"/>
          <w:szCs w:val="22"/>
        </w:rPr>
        <w:t>/</w:t>
      </w:r>
      <w:r w:rsidR="008D2F77" w:rsidRPr="00D142EB">
        <w:rPr>
          <w:sz w:val="22"/>
          <w:szCs w:val="22"/>
        </w:rPr>
        <w:t>seed bank linkages and feedbacks (</w:t>
      </w:r>
      <w:r w:rsidR="008D2F77" w:rsidRPr="00D142EB">
        <w:rPr>
          <w:sz w:val="22"/>
          <w:szCs w:val="22"/>
          <w:highlight w:val="lightGray"/>
        </w:rPr>
        <w:t>CITE</w:t>
      </w:r>
      <w:r w:rsidR="008D2F77" w:rsidRPr="00D142EB">
        <w:rPr>
          <w:sz w:val="22"/>
          <w:szCs w:val="22"/>
        </w:rPr>
        <w:t xml:space="preserve">). </w:t>
      </w:r>
      <w:r w:rsidR="0004138A" w:rsidRPr="00D142EB">
        <w:rPr>
          <w:sz w:val="22"/>
          <w:szCs w:val="22"/>
        </w:rPr>
        <w:t>Should</w:t>
      </w:r>
      <w:ins w:id="161" w:author="Stefanie Lane" w:date="2023-01-04T10:08:00Z">
        <w:r w:rsidR="005D72C6">
          <w:rPr>
            <w:sz w:val="22"/>
            <w:szCs w:val="22"/>
          </w:rPr>
          <w:t xml:space="preserve"> a species’</w:t>
        </w:r>
      </w:ins>
      <w:del w:id="162" w:author="Stefanie Lane" w:date="2023-01-04T10:08:00Z">
        <w:r w:rsidR="0004138A" w:rsidRPr="00D142EB" w:rsidDel="005D72C6">
          <w:rPr>
            <w:sz w:val="22"/>
            <w:szCs w:val="22"/>
          </w:rPr>
          <w:delText xml:space="preserve"> one</w:delText>
        </w:r>
      </w:del>
      <w:r w:rsidR="0004138A" w:rsidRPr="00D142EB">
        <w:rPr>
          <w:sz w:val="22"/>
          <w:szCs w:val="22"/>
        </w:rPr>
        <w:t xml:space="preserve"> competitive strategy (seed or clonal) be removed from the </w:t>
      </w:r>
      <w:r w:rsidR="008D5181" w:rsidRPr="00D142EB">
        <w:rPr>
          <w:sz w:val="22"/>
          <w:szCs w:val="22"/>
        </w:rPr>
        <w:t>community</w:t>
      </w:r>
      <w:r w:rsidR="0004138A" w:rsidRPr="00D142EB">
        <w:rPr>
          <w:sz w:val="22"/>
          <w:szCs w:val="22"/>
        </w:rPr>
        <w:t xml:space="preserve"> during </w:t>
      </w:r>
      <w:ins w:id="163" w:author="Stefanie Lane" w:date="2023-01-04T10:07:00Z">
        <w:r w:rsidR="005D72C6">
          <w:rPr>
            <w:sz w:val="22"/>
            <w:szCs w:val="22"/>
          </w:rPr>
          <w:t xml:space="preserve">a </w:t>
        </w:r>
      </w:ins>
      <w:r w:rsidR="0004138A" w:rsidRPr="00D142EB">
        <w:rPr>
          <w:sz w:val="22"/>
          <w:szCs w:val="22"/>
        </w:rPr>
        <w:t>disturbance</w:t>
      </w:r>
      <w:ins w:id="164" w:author="Stefanie Lane" w:date="2023-01-04T10:07:00Z">
        <w:r w:rsidR="005D72C6">
          <w:rPr>
            <w:sz w:val="22"/>
            <w:szCs w:val="22"/>
          </w:rPr>
          <w:t xml:space="preserve"> e</w:t>
        </w:r>
      </w:ins>
      <w:ins w:id="165" w:author="Stefanie Lane" w:date="2023-01-04T10:08:00Z">
        <w:r w:rsidR="005D72C6">
          <w:rPr>
            <w:sz w:val="22"/>
            <w:szCs w:val="22"/>
          </w:rPr>
          <w:t>vent</w:t>
        </w:r>
      </w:ins>
      <w:r w:rsidR="004A191E" w:rsidRPr="00D142EB">
        <w:rPr>
          <w:sz w:val="22"/>
          <w:szCs w:val="22"/>
        </w:rPr>
        <w:t>, then recovery</w:t>
      </w:r>
      <w:ins w:id="166" w:author="Stefanie Lane" w:date="2023-01-04T10:08:00Z">
        <w:r w:rsidR="005D72C6">
          <w:rPr>
            <w:sz w:val="22"/>
            <w:szCs w:val="22"/>
          </w:rPr>
          <w:t xml:space="preserve"> of that species</w:t>
        </w:r>
      </w:ins>
      <w:r w:rsidR="004A191E" w:rsidRPr="00D142EB">
        <w:rPr>
          <w:sz w:val="22"/>
          <w:szCs w:val="22"/>
        </w:rPr>
        <w:t xml:space="preserve"> </w:t>
      </w:r>
      <w:r w:rsidR="00820EAF" w:rsidRPr="00D142EB">
        <w:rPr>
          <w:sz w:val="22"/>
          <w:szCs w:val="22"/>
        </w:rPr>
        <w:t xml:space="preserve">via </w:t>
      </w:r>
      <w:r w:rsidR="004A191E" w:rsidRPr="00D142EB">
        <w:rPr>
          <w:sz w:val="22"/>
          <w:szCs w:val="22"/>
        </w:rPr>
        <w:t>succession would be</w:t>
      </w:r>
      <w:r w:rsidR="002028D5" w:rsidRPr="00D142EB">
        <w:rPr>
          <w:sz w:val="22"/>
          <w:szCs w:val="22"/>
        </w:rPr>
        <w:t xml:space="preserve"> influenced by the relative competitive </w:t>
      </w:r>
      <w:del w:id="167" w:author="Stefanie Lane" w:date="2023-01-03T12:26:00Z">
        <w:r w:rsidR="002028D5" w:rsidRPr="00D142EB" w:rsidDel="001A5CE7">
          <w:rPr>
            <w:sz w:val="22"/>
            <w:szCs w:val="22"/>
          </w:rPr>
          <w:delText xml:space="preserve">strength </w:delText>
        </w:r>
      </w:del>
      <w:ins w:id="168" w:author="Stefanie Lane" w:date="2023-01-03T12:26:00Z">
        <w:r w:rsidR="001A5CE7" w:rsidRPr="00D142EB">
          <w:rPr>
            <w:sz w:val="22"/>
            <w:szCs w:val="22"/>
          </w:rPr>
          <w:t xml:space="preserve">advantage </w:t>
        </w:r>
      </w:ins>
      <w:r w:rsidR="002028D5" w:rsidRPr="00D142EB">
        <w:rPr>
          <w:sz w:val="22"/>
          <w:szCs w:val="22"/>
        </w:rPr>
        <w:t>of remaining propagative material</w:t>
      </w:r>
      <w:r w:rsidR="001547DD" w:rsidRPr="00D142EB">
        <w:rPr>
          <w:sz w:val="22"/>
          <w:szCs w:val="22"/>
        </w:rPr>
        <w:t xml:space="preserve"> in the disturbed area</w:t>
      </w:r>
      <w:r w:rsidR="002028D5" w:rsidRPr="00D142EB">
        <w:rPr>
          <w:sz w:val="22"/>
          <w:szCs w:val="22"/>
        </w:rPr>
        <w:t xml:space="preserve">. </w:t>
      </w:r>
      <w:r w:rsidR="004A191E" w:rsidRPr="00D142EB">
        <w:rPr>
          <w:sz w:val="22"/>
          <w:szCs w:val="22"/>
        </w:rPr>
        <w:t xml:space="preserve"> </w:t>
      </w:r>
      <w:r w:rsidR="002028D5" w:rsidRPr="00D142EB">
        <w:rPr>
          <w:sz w:val="22"/>
          <w:szCs w:val="22"/>
        </w:rPr>
        <w:t xml:space="preserve">Successional </w:t>
      </w:r>
      <w:ins w:id="169" w:author="Stefanie Lane" w:date="2023-01-04T13:30:00Z">
        <w:r w:rsidR="00F97673">
          <w:rPr>
            <w:sz w:val="22"/>
            <w:szCs w:val="22"/>
          </w:rPr>
          <w:t xml:space="preserve">trajectories and resulting </w:t>
        </w:r>
        <w:r w:rsidR="00EB00EA">
          <w:rPr>
            <w:sz w:val="22"/>
            <w:szCs w:val="22"/>
          </w:rPr>
          <w:t>ecosystem states</w:t>
        </w:r>
      </w:ins>
      <w:del w:id="170" w:author="Stefanie Lane" w:date="2023-01-04T13:30:00Z">
        <w:r w:rsidR="002028D5" w:rsidRPr="00D142EB" w:rsidDel="00EB00EA">
          <w:rPr>
            <w:sz w:val="22"/>
            <w:szCs w:val="22"/>
          </w:rPr>
          <w:delText>outcomes</w:delText>
        </w:r>
      </w:del>
      <w:r w:rsidR="002028D5" w:rsidRPr="00D142EB">
        <w:rPr>
          <w:sz w:val="22"/>
          <w:szCs w:val="22"/>
        </w:rPr>
        <w:t xml:space="preserve"> may vary depending on the </w:t>
      </w:r>
      <w:r w:rsidR="00485348" w:rsidRPr="00D142EB">
        <w:rPr>
          <w:sz w:val="22"/>
          <w:szCs w:val="22"/>
        </w:rPr>
        <w:t>composition</w:t>
      </w:r>
      <w:ins w:id="171" w:author="Stefanie Lane" w:date="2023-01-03T12:48:00Z">
        <w:r w:rsidR="00751160" w:rsidRPr="00D142EB">
          <w:rPr>
            <w:sz w:val="22"/>
            <w:szCs w:val="22"/>
          </w:rPr>
          <w:t>,</w:t>
        </w:r>
      </w:ins>
      <w:ins w:id="172" w:author="Stefanie Lane" w:date="2023-01-03T12:24:00Z">
        <w:r w:rsidR="00697430" w:rsidRPr="00D142EB">
          <w:rPr>
            <w:sz w:val="22"/>
            <w:szCs w:val="22"/>
          </w:rPr>
          <w:t xml:space="preserve"> and relative </w:t>
        </w:r>
      </w:ins>
      <w:ins w:id="173" w:author="Stefanie Lane" w:date="2023-01-03T12:25:00Z">
        <w:r w:rsidR="00697430" w:rsidRPr="00D142EB">
          <w:rPr>
            <w:sz w:val="22"/>
            <w:szCs w:val="22"/>
          </w:rPr>
          <w:t>rate of recovery</w:t>
        </w:r>
      </w:ins>
      <w:r w:rsidR="00485348" w:rsidRPr="00D142EB">
        <w:rPr>
          <w:sz w:val="22"/>
          <w:szCs w:val="22"/>
        </w:rPr>
        <w:t xml:space="preserve"> of the available propagative sources. </w:t>
      </w:r>
      <w:ins w:id="174" w:author="Stefanie Lane" w:date="2023-01-03T12:27:00Z">
        <w:r w:rsidR="001A5CE7" w:rsidRPr="00D142EB">
          <w:rPr>
            <w:sz w:val="22"/>
            <w:szCs w:val="22"/>
          </w:rPr>
          <w:t xml:space="preserve">If remnant vegetation capable of clonal reproduction remains, then </w:t>
        </w:r>
      </w:ins>
      <w:ins w:id="175" w:author="Stefanie Lane" w:date="2023-01-03T12:28:00Z">
        <w:r w:rsidR="00457B2B" w:rsidRPr="00D142EB">
          <w:rPr>
            <w:sz w:val="22"/>
            <w:szCs w:val="22"/>
          </w:rPr>
          <w:t xml:space="preserve">recovery is dependent on the rate at which the vegetation may spread clonally. Alternatively, if recovery is </w:t>
        </w:r>
      </w:ins>
      <w:ins w:id="176" w:author="Stefanie Lane" w:date="2023-01-04T10:08:00Z">
        <w:r w:rsidR="00946227">
          <w:rPr>
            <w:sz w:val="22"/>
            <w:szCs w:val="22"/>
          </w:rPr>
          <w:t>driven</w:t>
        </w:r>
      </w:ins>
      <w:ins w:id="177" w:author="Stefanie Lane" w:date="2023-01-03T12:28:00Z">
        <w:r w:rsidR="00457B2B" w:rsidRPr="00D142EB">
          <w:rPr>
            <w:sz w:val="22"/>
            <w:szCs w:val="22"/>
          </w:rPr>
          <w:t xml:space="preserve"> by indi</w:t>
        </w:r>
        <w:r w:rsidR="00351B7B" w:rsidRPr="00D142EB">
          <w:rPr>
            <w:sz w:val="22"/>
            <w:szCs w:val="22"/>
          </w:rPr>
          <w:t>viduals g</w:t>
        </w:r>
      </w:ins>
      <w:ins w:id="178" w:author="Stefanie Lane" w:date="2023-01-03T12:29:00Z">
        <w:r w:rsidR="00351B7B" w:rsidRPr="00D142EB">
          <w:rPr>
            <w:sz w:val="22"/>
            <w:szCs w:val="22"/>
          </w:rPr>
          <w:t xml:space="preserve">rowing from seed, then seed dispersal and retention at the site is required. In wetlands, </w:t>
        </w:r>
        <w:commentRangeStart w:id="179"/>
        <w:r w:rsidR="00351B7B" w:rsidRPr="00D142EB">
          <w:rPr>
            <w:sz w:val="22"/>
            <w:szCs w:val="22"/>
          </w:rPr>
          <w:t xml:space="preserve">dissimilarity </w:t>
        </w:r>
      </w:ins>
      <w:commentRangeEnd w:id="179"/>
      <w:ins w:id="180" w:author="Stefanie Lane" w:date="2023-01-04T10:09:00Z">
        <w:r w:rsidR="00946227">
          <w:rPr>
            <w:rStyle w:val="CommentReference"/>
          </w:rPr>
          <w:commentReference w:id="179"/>
        </w:r>
      </w:ins>
      <w:ins w:id="181" w:author="Stefanie Lane" w:date="2023-01-03T12:29:00Z">
        <w:r w:rsidR="00351B7B" w:rsidRPr="00D142EB">
          <w:rPr>
            <w:sz w:val="22"/>
            <w:szCs w:val="22"/>
          </w:rPr>
          <w:t>of</w:t>
        </w:r>
        <w:bookmarkStart w:id="182" w:name="_GoBack"/>
        <w:r w:rsidR="00351B7B" w:rsidRPr="00D142EB">
          <w:rPr>
            <w:sz w:val="22"/>
            <w:szCs w:val="22"/>
          </w:rPr>
          <w:t xml:space="preserve"> seed banks</w:t>
        </w:r>
        <w:bookmarkEnd w:id="182"/>
        <w:r w:rsidR="00351B7B" w:rsidRPr="00D142EB">
          <w:rPr>
            <w:sz w:val="22"/>
            <w:szCs w:val="22"/>
          </w:rPr>
          <w:t xml:space="preserve"> and parent vegetation increases with greater time since disturbance </w:t>
        </w:r>
        <w:r w:rsidR="00351B7B" w:rsidRPr="00D142EB">
          <w:rPr>
            <w:sz w:val="22"/>
            <w:szCs w:val="22"/>
            <w:rPrChange w:id="183" w:author="Stefanie Lane" w:date="2023-01-03T13:08:00Z">
              <w:rPr>
                <w:sz w:val="22"/>
                <w:szCs w:val="22"/>
              </w:rPr>
            </w:rPrChange>
          </w:rPr>
          <w:fldChar w:fldCharType="begin"/>
        </w:r>
        <w:r w:rsidR="00351B7B" w:rsidRPr="00D142EB">
          <w:rPr>
            <w:sz w:val="22"/>
            <w:szCs w:val="22"/>
          </w:rPr>
          <w:instrText xml:space="preserve"> ADDIN ZOTERO_ITEM CSL_CITATION {"citationID":"ZwastQaq","properties":{"formattedCitation":"(Hopfensperger, 2007)","plainCitation":"(Hopfensperger, 2007)","noteIndex":0},"citationItems":[{"id":219,"uris":["http://zotero.org/users/6092945/items/XV2369RC"],"itemData":{"id":219,"type":"article-journal","abstract":"The relationship between above and belowground species composition has been researched in forests, grasslands, and wetlands to understand what mechanisms control community composition. I thoroughly reviewed 108 articles published between 1945 and 2006 that summarized and provided specific values on similarities between above and belowground communities to identify common trends among ecosystems. Using Sørenson's index of similarity, I found that standing vegetation and its associated seed bank was the least similar in forest ecosystems, most similar in grasslands, and of intermediate similarity in wetlands. I also discovered that species richness was not related to seed bank – vegetation similarity in any of the three ecosystems. Disturbances were a common mechanism driving community composition in all ecosystems, where similarity decreased with time since disturbance in forest and wetland ecosystems and increased with time since disturbance in grasslands. Knowing the relationships between seed bank and standing vegetation may help conservationists to manage against exotic species, plan for community responses to disturbances, restore diversity, and better understand the resilience of an ecosystem.","container-title":"Oikos","DOI":"10.1111/j.0030-1299.2007.15818.x","ISSN":"1600-0706","issue":"9","language":"en","page":"1438-1448","source":"Wiley Online Library","title":"A review of similarity between seed bank and standing vegetation across ecosystems","volume":"116","author":[{"family":"Hopfensperger","given":"Kristine N."}],"issued":{"date-parts":[["2007"]]}}}],"schema":"https://github.com/citation-style-language/schema/raw/master/csl-citation.json"} </w:instrText>
        </w:r>
        <w:r w:rsidR="00351B7B" w:rsidRPr="00D142EB">
          <w:rPr>
            <w:sz w:val="22"/>
            <w:szCs w:val="22"/>
            <w:rPrChange w:id="184" w:author="Stefanie Lane" w:date="2023-01-03T13:08:00Z">
              <w:rPr>
                <w:sz w:val="22"/>
                <w:szCs w:val="22"/>
              </w:rPr>
            </w:rPrChange>
          </w:rPr>
          <w:fldChar w:fldCharType="separate"/>
        </w:r>
        <w:r w:rsidR="00351B7B" w:rsidRPr="00D142EB">
          <w:rPr>
            <w:rFonts w:ascii="Calibri" w:hAnsi="Calibri" w:cs="Calibri"/>
            <w:sz w:val="22"/>
            <w:szCs w:val="22"/>
            <w:rPrChange w:id="185" w:author="Stefanie Lane" w:date="2023-01-03T13:08:00Z">
              <w:rPr>
                <w:rFonts w:ascii="Calibri" w:hAnsi="Calibri" w:cs="Calibri"/>
                <w:sz w:val="22"/>
              </w:rPr>
            </w:rPrChange>
          </w:rPr>
          <w:t>(Hopfensperger, 2007)</w:t>
        </w:r>
        <w:r w:rsidR="00351B7B" w:rsidRPr="00D142EB">
          <w:rPr>
            <w:sz w:val="22"/>
            <w:szCs w:val="22"/>
            <w:rPrChange w:id="186" w:author="Stefanie Lane" w:date="2023-01-03T13:08:00Z">
              <w:rPr>
                <w:sz w:val="22"/>
                <w:szCs w:val="22"/>
              </w:rPr>
            </w:rPrChange>
          </w:rPr>
          <w:fldChar w:fldCharType="end"/>
        </w:r>
        <w:r w:rsidR="00351B7B" w:rsidRPr="00D142EB">
          <w:rPr>
            <w:sz w:val="22"/>
            <w:szCs w:val="22"/>
          </w:rPr>
          <w:t>.</w:t>
        </w:r>
      </w:ins>
      <w:ins w:id="187" w:author="Stefanie Lane" w:date="2023-01-03T12:48:00Z">
        <w:r w:rsidR="00CB7321" w:rsidRPr="00D142EB">
          <w:rPr>
            <w:sz w:val="22"/>
            <w:szCs w:val="22"/>
          </w:rPr>
          <w:t xml:space="preserve"> If both seed and clonal propagative sources are present, then </w:t>
        </w:r>
      </w:ins>
      <w:ins w:id="188" w:author="Stefanie Lane" w:date="2023-01-03T12:49:00Z">
        <w:r w:rsidR="00CB7321" w:rsidRPr="00D142EB">
          <w:rPr>
            <w:sz w:val="22"/>
            <w:szCs w:val="22"/>
          </w:rPr>
          <w:t xml:space="preserve">their </w:t>
        </w:r>
      </w:ins>
      <w:ins w:id="189" w:author="Stefanie Lane" w:date="2023-01-03T12:50:00Z">
        <w:r w:rsidR="00D20EFF" w:rsidRPr="00D142EB">
          <w:rPr>
            <w:sz w:val="22"/>
            <w:szCs w:val="22"/>
          </w:rPr>
          <w:t>respective</w:t>
        </w:r>
      </w:ins>
      <w:ins w:id="190" w:author="Stefanie Lane" w:date="2023-01-03T12:49:00Z">
        <w:r w:rsidR="00CB7321" w:rsidRPr="00D142EB">
          <w:rPr>
            <w:sz w:val="22"/>
            <w:szCs w:val="22"/>
          </w:rPr>
          <w:t xml:space="preserve"> growth rates </w:t>
        </w:r>
        <w:r w:rsidR="00D20EFF" w:rsidRPr="00D142EB">
          <w:rPr>
            <w:sz w:val="22"/>
            <w:szCs w:val="22"/>
          </w:rPr>
          <w:t>will determine succession and compositional state</w:t>
        </w:r>
      </w:ins>
      <w:ins w:id="191" w:author="Stefanie Lane" w:date="2023-01-03T12:50:00Z">
        <w:r w:rsidR="00D20EFF" w:rsidRPr="00D142EB">
          <w:rPr>
            <w:sz w:val="22"/>
            <w:szCs w:val="22"/>
          </w:rPr>
          <w:t xml:space="preserve">s, and resulting ecosystem characteristics. </w:t>
        </w:r>
      </w:ins>
    </w:p>
    <w:p w14:paraId="06D82446" w14:textId="6B9AFFAD" w:rsidR="00B13E68" w:rsidRPr="00B97F7B" w:rsidDel="00D20EFF" w:rsidRDefault="00D20EFF">
      <w:pPr>
        <w:pStyle w:val="CommentText"/>
        <w:ind w:firstLine="720"/>
        <w:rPr>
          <w:del w:id="192" w:author="Stefanie Lane" w:date="2023-01-03T12:50:00Z"/>
          <w:sz w:val="22"/>
          <w:szCs w:val="22"/>
          <w:rPrChange w:id="193" w:author="Stefanie Lane" w:date="2023-01-04T10:04:00Z">
            <w:rPr>
              <w:del w:id="194" w:author="Stefanie Lane" w:date="2023-01-03T12:50:00Z"/>
            </w:rPr>
          </w:rPrChange>
        </w:rPr>
      </w:pPr>
      <w:ins w:id="195" w:author="Stefanie Lane" w:date="2023-01-03T12:50:00Z">
        <w:r w:rsidRPr="00B97F7B">
          <w:rPr>
            <w:sz w:val="22"/>
            <w:szCs w:val="22"/>
            <w:rPrChange w:id="196" w:author="Stefanie Lane" w:date="2023-01-04T10:04:00Z">
              <w:rPr/>
            </w:rPrChange>
          </w:rPr>
          <w:t xml:space="preserve">The </w:t>
        </w:r>
      </w:ins>
      <w:ins w:id="197" w:author="Stefanie Lane" w:date="2023-01-03T12:52:00Z">
        <w:r w:rsidR="006F2369" w:rsidRPr="00B97F7B">
          <w:rPr>
            <w:sz w:val="22"/>
            <w:szCs w:val="22"/>
            <w:rPrChange w:id="198" w:author="Stefanie Lane" w:date="2023-01-04T10:04:00Z">
              <w:rPr/>
            </w:rPrChange>
          </w:rPr>
          <w:t>reproductive strategi</w:t>
        </w:r>
      </w:ins>
      <w:ins w:id="199" w:author="Stefanie Lane" w:date="2023-01-03T12:53:00Z">
        <w:r w:rsidR="006F2369" w:rsidRPr="00B97F7B">
          <w:rPr>
            <w:sz w:val="22"/>
            <w:szCs w:val="22"/>
            <w:rPrChange w:id="200" w:author="Stefanie Lane" w:date="2023-01-04T10:04:00Z">
              <w:rPr/>
            </w:rPrChange>
          </w:rPr>
          <w:t xml:space="preserve">es of a plant community may thus affect an ecosystem’s </w:t>
        </w:r>
      </w:ins>
      <w:ins w:id="201" w:author="Stefanie Lane" w:date="2023-01-03T12:54:00Z">
        <w:r w:rsidR="00FC76DF" w:rsidRPr="00B97F7B">
          <w:rPr>
            <w:sz w:val="22"/>
            <w:szCs w:val="22"/>
            <w:rPrChange w:id="202" w:author="Stefanie Lane" w:date="2023-01-04T10:04:00Z">
              <w:rPr/>
            </w:rPrChange>
          </w:rPr>
          <w:t>resilience</w:t>
        </w:r>
      </w:ins>
      <w:ins w:id="203" w:author="Stefanie Lane" w:date="2023-01-03T12:53:00Z">
        <w:r w:rsidR="005E1EF7" w:rsidRPr="00B97F7B">
          <w:rPr>
            <w:sz w:val="22"/>
            <w:szCs w:val="22"/>
            <w:rPrChange w:id="204" w:author="Stefanie Lane" w:date="2023-01-04T10:04:00Z">
              <w:rPr/>
            </w:rPrChange>
          </w:rPr>
          <w:t>, allowing it to re</w:t>
        </w:r>
      </w:ins>
      <w:ins w:id="205" w:author="Stefanie Lane" w:date="2023-01-03T12:54:00Z">
        <w:r w:rsidR="005E1EF7" w:rsidRPr="00B97F7B">
          <w:rPr>
            <w:sz w:val="22"/>
            <w:szCs w:val="22"/>
            <w:rPrChange w:id="206" w:author="Stefanie Lane" w:date="2023-01-04T10:04:00Z">
              <w:rPr/>
            </w:rPrChange>
          </w:rPr>
          <w:t>turn to a compositional state similar to pre-disturbance</w:t>
        </w:r>
        <w:r w:rsidR="00FC76DF" w:rsidRPr="00B97F7B">
          <w:rPr>
            <w:sz w:val="22"/>
            <w:szCs w:val="22"/>
            <w:rPrChange w:id="207" w:author="Stefanie Lane" w:date="2023-01-04T10:04:00Z">
              <w:rPr/>
            </w:rPrChange>
          </w:rPr>
          <w:t xml:space="preserve"> conditions</w:t>
        </w:r>
      </w:ins>
      <w:ins w:id="208" w:author="Stefanie Lane" w:date="2023-01-03T12:55:00Z">
        <w:r w:rsidR="00FC76DF" w:rsidRPr="00B97F7B">
          <w:rPr>
            <w:sz w:val="22"/>
            <w:szCs w:val="22"/>
            <w:rPrChange w:id="209" w:author="Stefanie Lane" w:date="2023-01-04T10:04:00Z">
              <w:rPr/>
            </w:rPrChange>
          </w:rPr>
          <w:t xml:space="preserve"> </w:t>
        </w:r>
        <w:r w:rsidR="00FC76DF" w:rsidRPr="00B97F7B">
          <w:rPr>
            <w:sz w:val="22"/>
            <w:szCs w:val="22"/>
            <w:rPrChange w:id="210" w:author="Stefanie Lane" w:date="2023-01-04T10:04:00Z">
              <w:rPr/>
            </w:rPrChange>
          </w:rPr>
          <w:fldChar w:fldCharType="begin"/>
        </w:r>
        <w:r w:rsidR="00FC76DF" w:rsidRPr="00B97F7B">
          <w:rPr>
            <w:sz w:val="22"/>
            <w:szCs w:val="22"/>
            <w:rPrChange w:id="211" w:author="Stefanie Lane" w:date="2023-01-04T10:04:00Z">
              <w:rPr/>
            </w:rPrChange>
          </w:rPr>
          <w:instrText xml:space="preserve"> ADDIN ZOTERO_ITEM CSL_CITATION {"citationID":"IVND6QJv","properties":{"formattedCitation":"(Standish et al., 2014)","plainCitation":"(Standish et al., 2014)","noteIndex":0},"citationItems":[{"id":1232,"uris":["http://zotero.org/users/6092945/items/5TI2J2NB"],"itemData":{"id":1232,"type":"article-journal","abstract":"Increasingly, the success of management interventions aimed at biodiversity conservation are viewed as being dependent on the ‘resilience’ of the system. Although the term ‘resilience’ is increasingly used by policy makers and environmental managers, the concept of ‘resilience’ remains vague, varied and difficult to quantify. Here we clarify what this concept means from an ecological perspective, and how it can be measured and applied to ecosystem management. We argue that thresholds of disturbance are central to measuring resilience. Thresholds are important because they offer a means to quantify how much disturbance an ecosystem can absorb before switching to another state, and so indicate whether intervention might be necessary to promote the recovery of the pre-disturbance state. We distinguish between helpful resilience, where resilience helps recovery, and unhelpful resilience where it does not, signalling the presence of a threshold and the need for intervention. Data to determine thresholds are not always available and so we consider the potential for indices of functional diversity to act as proxy measures of resilience. We also consider the contributions of connectivity and scale to resilience and how to incorporate these factors into management. We argue that linking thresholds to functional diversity indices may improve our ability to predict the resilience of ecosystems to future, potentially novel, disturbances according to their spatial and temporal scales of influence. Throughout, we provide guidance for the application of the resilience concept to ecosystem management. In doing so, we confirm its usefulness for improving biodiversity conservation in our rapidly changing world.","container-title":"Biological Conservation","DOI":"10.1016/j.biocon.2014.06.008","ISSN":"0006-3207","journalAbbreviation":"Biological Conservation","language":"en","page":"43-51","source":"ScienceDirect","title":"Resilience in ecology: Abstraction, distraction, or where the action is?","title-short":"Resilience in ecology","volume":"177","author":[{"family":"Standish","given":"Rachel J."},{"family":"Hobbs","given":"Richard J."},{"family":"Mayfield","given":"Margaret M."},{"family":"Bestelmeyer","given":"Brandon T."},{"family":"Suding","given":"Katherine N."},{"family":"Battaglia","given":"Loretta L."},{"family":"Eviner","given":"Valerie"},{"family":"Hawkes","given":"Christine V."},{"family":"Temperton","given":"Vicky M."},{"family":"Cramer","given":"Viki A."},{"family":"Harris","given":"James A."},{"family":"Funk","given":"Jennifer L."},{"family":"Thomas","given":"Peter A."}],"issued":{"date-parts":[["2014",9,1]]}}}],"schema":"https://github.com/citation-style-language/schema/raw/master/csl-citation.json"} </w:instrText>
        </w:r>
        <w:r w:rsidR="00FC76DF" w:rsidRPr="00B97F7B">
          <w:rPr>
            <w:sz w:val="22"/>
            <w:szCs w:val="22"/>
            <w:rPrChange w:id="212" w:author="Stefanie Lane" w:date="2023-01-04T10:04:00Z">
              <w:rPr/>
            </w:rPrChange>
          </w:rPr>
          <w:fldChar w:fldCharType="separate"/>
        </w:r>
        <w:r w:rsidR="00FC76DF" w:rsidRPr="00B97F7B">
          <w:rPr>
            <w:sz w:val="22"/>
            <w:szCs w:val="22"/>
            <w:rPrChange w:id="213" w:author="Stefanie Lane" w:date="2023-01-04T10:04:00Z">
              <w:rPr/>
            </w:rPrChange>
          </w:rPr>
          <w:t>(Standish et al., 2014)</w:t>
        </w:r>
        <w:r w:rsidR="00FC76DF" w:rsidRPr="00B97F7B">
          <w:rPr>
            <w:sz w:val="22"/>
            <w:szCs w:val="22"/>
            <w:rPrChange w:id="214" w:author="Stefanie Lane" w:date="2023-01-04T10:04:00Z">
              <w:rPr/>
            </w:rPrChange>
          </w:rPr>
          <w:fldChar w:fldCharType="end"/>
        </w:r>
        <w:r w:rsidR="00FC76DF" w:rsidRPr="00B97F7B">
          <w:rPr>
            <w:sz w:val="22"/>
            <w:szCs w:val="22"/>
            <w:rPrChange w:id="215" w:author="Stefanie Lane" w:date="2023-01-04T10:04:00Z">
              <w:rPr/>
            </w:rPrChange>
          </w:rPr>
          <w:t xml:space="preserve">. </w:t>
        </w:r>
      </w:ins>
    </w:p>
    <w:p w14:paraId="327B2AD9" w14:textId="52A6BFF3" w:rsidR="009B3EFB" w:rsidRPr="00B97F7B" w:rsidDel="00D20EFF" w:rsidRDefault="004A191E">
      <w:pPr>
        <w:pStyle w:val="CommentText"/>
        <w:ind w:firstLine="720"/>
        <w:rPr>
          <w:del w:id="216" w:author="Stefanie Lane" w:date="2023-01-03T12:50:00Z"/>
          <w:sz w:val="22"/>
          <w:szCs w:val="22"/>
          <w:rPrChange w:id="217" w:author="Stefanie Lane" w:date="2023-01-04T10:04:00Z">
            <w:rPr>
              <w:del w:id="218" w:author="Stefanie Lane" w:date="2023-01-03T12:50:00Z"/>
            </w:rPr>
          </w:rPrChange>
        </w:rPr>
        <w:pPrChange w:id="219" w:author="Stefanie Lane" w:date="2023-01-03T13:08:00Z">
          <w:pPr>
            <w:pStyle w:val="CommentText"/>
            <w:numPr>
              <w:ilvl w:val="2"/>
              <w:numId w:val="4"/>
            </w:numPr>
            <w:ind w:left="2160" w:hanging="180"/>
          </w:pPr>
        </w:pPrChange>
      </w:pPr>
      <w:del w:id="220" w:author="Stefanie Lane" w:date="2023-01-03T12:50:00Z">
        <w:r w:rsidRPr="00B97F7B" w:rsidDel="00D20EFF">
          <w:rPr>
            <w:sz w:val="22"/>
            <w:szCs w:val="22"/>
            <w:rPrChange w:id="221" w:author="Stefanie Lane" w:date="2023-01-04T10:04:00Z">
              <w:rPr/>
            </w:rPrChange>
          </w:rPr>
          <w:delText xml:space="preserve">For example, if clonally propagative parts were removed form habitat, recovery would be obligated to reproduce by seed (or other dispersed </w:delText>
        </w:r>
        <w:r w:rsidR="004D6D05" w:rsidRPr="00B97F7B" w:rsidDel="00D20EFF">
          <w:rPr>
            <w:sz w:val="22"/>
            <w:szCs w:val="22"/>
            <w:rPrChange w:id="222" w:author="Stefanie Lane" w:date="2023-01-04T10:04:00Z">
              <w:rPr/>
            </w:rPrChange>
          </w:rPr>
          <w:delText xml:space="preserve">clonal </w:delText>
        </w:r>
        <w:r w:rsidRPr="00B97F7B" w:rsidDel="00D20EFF">
          <w:rPr>
            <w:sz w:val="22"/>
            <w:szCs w:val="22"/>
            <w:rPrChange w:id="223" w:author="Stefanie Lane" w:date="2023-01-04T10:04:00Z">
              <w:rPr/>
            </w:rPrChange>
          </w:rPr>
          <w:delText>propagules)</w:delText>
        </w:r>
        <w:r w:rsidR="00A842C0" w:rsidRPr="00B97F7B" w:rsidDel="00D20EFF">
          <w:rPr>
            <w:sz w:val="22"/>
            <w:szCs w:val="22"/>
            <w:rPrChange w:id="224" w:author="Stefanie Lane" w:date="2023-01-04T10:04:00Z">
              <w:rPr/>
            </w:rPrChange>
          </w:rPr>
          <w:delText xml:space="preserve">; OR, successional </w:delText>
        </w:r>
        <w:r w:rsidR="009B3EFB" w:rsidRPr="00B97F7B" w:rsidDel="00D20EFF">
          <w:rPr>
            <w:sz w:val="22"/>
            <w:szCs w:val="22"/>
            <w:rPrChange w:id="225" w:author="Stefanie Lane" w:date="2023-01-04T10:04:00Z">
              <w:rPr/>
            </w:rPrChange>
          </w:rPr>
          <w:delText>outcomes may be affected by the relative rate of recovery by alternative reproductive strategies. E.g., competitive seeds could take over faster than clonal regrowth from adjacent patches</w:delText>
        </w:r>
        <w:r w:rsidRPr="00B97F7B" w:rsidDel="00D20EFF">
          <w:rPr>
            <w:sz w:val="22"/>
            <w:szCs w:val="22"/>
            <w:rPrChange w:id="226" w:author="Stefanie Lane" w:date="2023-01-04T10:04:00Z">
              <w:rPr/>
            </w:rPrChange>
          </w:rPr>
          <w:delText>.</w:delText>
        </w:r>
        <w:r w:rsidR="00A96468" w:rsidRPr="00B97F7B" w:rsidDel="00D20EFF">
          <w:rPr>
            <w:sz w:val="22"/>
            <w:szCs w:val="22"/>
            <w:rPrChange w:id="227" w:author="Stefanie Lane" w:date="2023-01-04T10:04:00Z">
              <w:rPr/>
            </w:rPrChange>
          </w:rPr>
          <w:delText xml:space="preserve"> </w:delText>
        </w:r>
      </w:del>
    </w:p>
    <w:p w14:paraId="277A3902" w14:textId="06269FFA" w:rsidR="00AE70C1" w:rsidRPr="00B97F7B" w:rsidDel="00D20EFF" w:rsidRDefault="009B3EFB">
      <w:pPr>
        <w:pStyle w:val="CommentText"/>
        <w:ind w:firstLine="720"/>
        <w:rPr>
          <w:del w:id="228" w:author="Stefanie Lane" w:date="2023-01-03T12:50:00Z"/>
          <w:sz w:val="22"/>
          <w:szCs w:val="22"/>
          <w:rPrChange w:id="229" w:author="Stefanie Lane" w:date="2023-01-04T10:04:00Z">
            <w:rPr>
              <w:del w:id="230" w:author="Stefanie Lane" w:date="2023-01-03T12:50:00Z"/>
            </w:rPr>
          </w:rPrChange>
        </w:rPr>
        <w:pPrChange w:id="231" w:author="Stefanie Lane" w:date="2023-01-03T13:08:00Z">
          <w:pPr>
            <w:pStyle w:val="CommentText"/>
            <w:numPr>
              <w:ilvl w:val="2"/>
              <w:numId w:val="4"/>
            </w:numPr>
            <w:ind w:left="2160" w:hanging="180"/>
          </w:pPr>
        </w:pPrChange>
      </w:pPr>
      <w:del w:id="232" w:author="Stefanie Lane" w:date="2023-01-03T12:50:00Z">
        <w:r w:rsidRPr="00B97F7B" w:rsidDel="00D20EFF">
          <w:rPr>
            <w:sz w:val="22"/>
            <w:szCs w:val="22"/>
            <w:rPrChange w:id="233" w:author="Stefanie Lane" w:date="2023-01-04T10:04:00Z">
              <w:rPr/>
            </w:rPrChange>
          </w:rPr>
          <w:delText>Recovery from seed</w:delText>
        </w:r>
        <w:r w:rsidR="004A191E" w:rsidRPr="00B97F7B" w:rsidDel="00D20EFF">
          <w:rPr>
            <w:sz w:val="22"/>
            <w:szCs w:val="22"/>
            <w:rPrChange w:id="234" w:author="Stefanie Lane" w:date="2023-01-04T10:04:00Z">
              <w:rPr/>
            </w:rPrChange>
          </w:rPr>
          <w:delText xml:space="preserve"> r</w:delText>
        </w:r>
        <w:r w:rsidR="00AE70C1" w:rsidRPr="00B97F7B" w:rsidDel="00D20EFF">
          <w:rPr>
            <w:sz w:val="22"/>
            <w:szCs w:val="22"/>
            <w:rPrChange w:id="235" w:author="Stefanie Lane" w:date="2023-01-04T10:04:00Z">
              <w:rPr/>
            </w:rPrChange>
          </w:rPr>
          <w:delText xml:space="preserve">equires </w:delText>
        </w:r>
        <w:r w:rsidR="004D6D05" w:rsidRPr="00B97F7B" w:rsidDel="00D20EFF">
          <w:rPr>
            <w:sz w:val="22"/>
            <w:szCs w:val="22"/>
            <w:rPrChange w:id="236" w:author="Stefanie Lane" w:date="2023-01-04T10:04:00Z">
              <w:rPr/>
            </w:rPrChange>
          </w:rPr>
          <w:delText xml:space="preserve">that seed is dispersed and </w:delText>
        </w:r>
        <w:r w:rsidR="00167A5E" w:rsidRPr="00B97F7B" w:rsidDel="00D20EFF">
          <w:rPr>
            <w:sz w:val="22"/>
            <w:szCs w:val="22"/>
            <w:rPrChange w:id="237" w:author="Stefanie Lane" w:date="2023-01-04T10:04:00Z">
              <w:rPr/>
            </w:rPrChange>
          </w:rPr>
          <w:delText xml:space="preserve">retained </w:delText>
        </w:r>
        <w:r w:rsidR="00AE70C1" w:rsidRPr="00B97F7B" w:rsidDel="00D20EFF">
          <w:rPr>
            <w:sz w:val="22"/>
            <w:szCs w:val="22"/>
            <w:rPrChange w:id="238" w:author="Stefanie Lane" w:date="2023-01-04T10:04:00Z">
              <w:rPr/>
            </w:rPrChange>
          </w:rPr>
          <w:delText>in</w:delText>
        </w:r>
        <w:r w:rsidR="006D09AE" w:rsidRPr="00B97F7B" w:rsidDel="00D20EFF">
          <w:rPr>
            <w:sz w:val="22"/>
            <w:szCs w:val="22"/>
            <w:rPrChange w:id="239" w:author="Stefanie Lane" w:date="2023-01-04T10:04:00Z">
              <w:rPr/>
            </w:rPrChange>
          </w:rPr>
          <w:delText xml:space="preserve"> the</w:delText>
        </w:r>
        <w:r w:rsidR="00AE70C1" w:rsidRPr="00B97F7B" w:rsidDel="00D20EFF">
          <w:rPr>
            <w:sz w:val="22"/>
            <w:szCs w:val="22"/>
            <w:rPrChange w:id="240" w:author="Stefanie Lane" w:date="2023-01-04T10:04:00Z">
              <w:rPr/>
            </w:rPrChange>
          </w:rPr>
          <w:delText xml:space="preserve"> site to be available during succession. </w:delText>
        </w:r>
      </w:del>
    </w:p>
    <w:p w14:paraId="2607C932" w14:textId="73E06A7C" w:rsidR="006A76EE" w:rsidRPr="00B97F7B" w:rsidDel="00D20EFF" w:rsidRDefault="006A76EE">
      <w:pPr>
        <w:pStyle w:val="CommentText"/>
        <w:ind w:firstLine="720"/>
        <w:rPr>
          <w:del w:id="241" w:author="Stefanie Lane" w:date="2023-01-03T12:50:00Z"/>
          <w:sz w:val="22"/>
          <w:szCs w:val="22"/>
          <w:rPrChange w:id="242" w:author="Stefanie Lane" w:date="2023-01-04T10:04:00Z">
            <w:rPr>
              <w:del w:id="243" w:author="Stefanie Lane" w:date="2023-01-03T12:50:00Z"/>
            </w:rPr>
          </w:rPrChange>
        </w:rPr>
        <w:pPrChange w:id="244" w:author="Stefanie Lane" w:date="2023-01-03T13:08:00Z">
          <w:pPr>
            <w:pStyle w:val="CommentText"/>
            <w:numPr>
              <w:ilvl w:val="3"/>
              <w:numId w:val="4"/>
            </w:numPr>
            <w:ind w:left="2880" w:hanging="360"/>
          </w:pPr>
        </w:pPrChange>
      </w:pPr>
      <w:commentRangeStart w:id="245"/>
      <w:del w:id="246" w:author="Stefanie Lane" w:date="2023-01-03T12:50:00Z">
        <w:r w:rsidRPr="00B97F7B" w:rsidDel="00D20EFF">
          <w:rPr>
            <w:sz w:val="22"/>
            <w:szCs w:val="22"/>
            <w:rPrChange w:id="247" w:author="Stefanie Lane" w:date="2023-01-04T10:04:00Z">
              <w:rPr/>
            </w:rPrChange>
          </w:rPr>
          <w:delText xml:space="preserve">Dissimilarity </w:delText>
        </w:r>
        <w:commentRangeEnd w:id="245"/>
        <w:r w:rsidRPr="00B97F7B" w:rsidDel="00D20EFF">
          <w:rPr>
            <w:sz w:val="22"/>
            <w:szCs w:val="22"/>
            <w:rPrChange w:id="248" w:author="Stefanie Lane" w:date="2023-01-04T10:04:00Z">
              <w:rPr>
                <w:rStyle w:val="CommentReference"/>
              </w:rPr>
            </w:rPrChange>
          </w:rPr>
          <w:commentReference w:id="245"/>
        </w:r>
        <w:r w:rsidRPr="00B97F7B" w:rsidDel="00D20EFF">
          <w:rPr>
            <w:sz w:val="22"/>
            <w:szCs w:val="22"/>
            <w:rPrChange w:id="249" w:author="Stefanie Lane" w:date="2023-01-04T10:04:00Z">
              <w:rPr/>
            </w:rPrChange>
          </w:rPr>
          <w:delText xml:space="preserve">of seed banks and parent vegetation increases with greater time since disturbance in wetlands </w:delText>
        </w:r>
        <w:r w:rsidRPr="00B97F7B" w:rsidDel="00D20EFF">
          <w:rPr>
            <w:sz w:val="22"/>
            <w:szCs w:val="22"/>
            <w:rPrChange w:id="250" w:author="Stefanie Lane" w:date="2023-01-04T10:04:00Z">
              <w:rPr/>
            </w:rPrChange>
          </w:rPr>
          <w:fldChar w:fldCharType="begin"/>
        </w:r>
        <w:r w:rsidRPr="00B97F7B" w:rsidDel="00D20EFF">
          <w:rPr>
            <w:sz w:val="22"/>
            <w:szCs w:val="22"/>
            <w:rPrChange w:id="251" w:author="Stefanie Lane" w:date="2023-01-04T10:04:00Z">
              <w:rPr/>
            </w:rPrChange>
          </w:rPr>
          <w:delInstrText xml:space="preserve"> ADDIN ZOTERO_ITEM CSL_CITATION {"citationID":"ZwastQaq","properties":{"formattedCitation":"(Hopfensperger, 2007)","plainCitation":"(Hopfensperger, 2007)","noteIndex":0},"citationItems":[{"id":219,"uris":["http://zotero.org/users/6092945/items/XV2369RC"],"itemData":{"id":219,"type":"article-journal","abstract":"The relationship between above and belowground species composition has been researched in forests, grasslands, and wetlands to understand what mechanisms control community composition. I thoroughly reviewed 108 articles published between 1945 and 2006 that summarized and provided specific values on similarities between above and belowground communities to identify common trends among ecosystems. Using Sørenson's index of similarity, I found that standing vegetation and its associated seed bank was the least similar in forest ecosystems, most similar in grasslands, and of intermediate similarity in wetlands. I also discovered that species richness was not related to seed bank – vegetation similarity in any of the three ecosystems. Disturbances were a common mechanism driving community composition in all ecosystems, where similarity decreased with time since disturbance in forest and wetland ecosystems and increased with time since disturbance in grasslands. Knowing the relationships between seed bank and standing vegetation may help conservationists to manage against exotic species, plan for community responses to disturbances, restore diversity, and better understand the resilience of an ecosystem.","container-title":"Oikos","DOI":"10.1111/j.0030-1299.2007.15818.x","ISSN":"1600-0706","issue":"9","language":"en","page":"1438-1448","source":"Wiley Online Library","title":"A review of similarity between seed bank and standing vegetation across ecosystems","volume":"116","author":[{"family":"Hopfensperger","given":"Kristine N."}],"issued":{"date-parts":[["2007"]]}}}],"schema":"https://github.com/citation-style-language/schema/raw/master/csl-citation.json"} </w:delInstrText>
        </w:r>
        <w:r w:rsidRPr="00B97F7B" w:rsidDel="00D20EFF">
          <w:rPr>
            <w:sz w:val="22"/>
            <w:szCs w:val="22"/>
            <w:rPrChange w:id="252" w:author="Stefanie Lane" w:date="2023-01-04T10:04:00Z">
              <w:rPr/>
            </w:rPrChange>
          </w:rPr>
          <w:fldChar w:fldCharType="separate"/>
        </w:r>
        <w:r w:rsidRPr="00B97F7B" w:rsidDel="00D20EFF">
          <w:rPr>
            <w:sz w:val="22"/>
            <w:szCs w:val="22"/>
            <w:rPrChange w:id="253" w:author="Stefanie Lane" w:date="2023-01-04T10:04:00Z">
              <w:rPr>
                <w:rFonts w:ascii="Calibri" w:hAnsi="Calibri" w:cs="Calibri"/>
              </w:rPr>
            </w:rPrChange>
          </w:rPr>
          <w:delText>(Hopfensperger, 2007)</w:delText>
        </w:r>
        <w:r w:rsidRPr="00B97F7B" w:rsidDel="00D20EFF">
          <w:rPr>
            <w:sz w:val="22"/>
            <w:szCs w:val="22"/>
            <w:rPrChange w:id="254" w:author="Stefanie Lane" w:date="2023-01-04T10:04:00Z">
              <w:rPr/>
            </w:rPrChange>
          </w:rPr>
          <w:fldChar w:fldCharType="end"/>
        </w:r>
      </w:del>
    </w:p>
    <w:p w14:paraId="36E5C62D" w14:textId="6B5BB1B6" w:rsidR="00071711" w:rsidRPr="00B97F7B" w:rsidDel="00B04AAC" w:rsidRDefault="008E134F">
      <w:pPr>
        <w:pStyle w:val="CommentText"/>
        <w:ind w:firstLine="720"/>
        <w:rPr>
          <w:del w:id="255" w:author="Stefanie Lane" w:date="2023-01-03T12:56:00Z"/>
          <w:sz w:val="22"/>
          <w:szCs w:val="22"/>
          <w:rPrChange w:id="256" w:author="Stefanie Lane" w:date="2023-01-04T10:04:00Z">
            <w:rPr>
              <w:del w:id="257" w:author="Stefanie Lane" w:date="2023-01-03T12:56:00Z"/>
            </w:rPr>
          </w:rPrChange>
        </w:rPr>
        <w:pPrChange w:id="258" w:author="Stefanie Lane" w:date="2023-01-03T13:08:00Z">
          <w:pPr>
            <w:pStyle w:val="CommentText"/>
            <w:numPr>
              <w:numId w:val="4"/>
            </w:numPr>
            <w:ind w:left="720" w:hanging="360"/>
          </w:pPr>
        </w:pPrChange>
      </w:pPr>
      <w:del w:id="259" w:author="Stefanie Lane" w:date="2023-01-03T12:56:00Z">
        <w:r w:rsidRPr="00B97F7B" w:rsidDel="00B04AAC">
          <w:rPr>
            <w:sz w:val="22"/>
            <w:szCs w:val="22"/>
            <w:rPrChange w:id="260" w:author="Stefanie Lane" w:date="2023-01-04T10:04:00Z">
              <w:rPr/>
            </w:rPrChange>
          </w:rPr>
          <w:delText>Presence of reproductive strategies as e</w:delText>
        </w:r>
        <w:r w:rsidR="001F54B5" w:rsidRPr="00B97F7B" w:rsidDel="00B04AAC">
          <w:rPr>
            <w:sz w:val="22"/>
            <w:szCs w:val="22"/>
            <w:rPrChange w:id="261" w:author="Stefanie Lane" w:date="2023-01-04T10:04:00Z">
              <w:rPr/>
            </w:rPrChange>
          </w:rPr>
          <w:delText>cosystem capacity for recovery via succession following disturbance, and g</w:delText>
        </w:r>
        <w:r w:rsidR="00A563CE" w:rsidRPr="00B97F7B" w:rsidDel="00B04AAC">
          <w:rPr>
            <w:sz w:val="22"/>
            <w:szCs w:val="22"/>
            <w:rPrChange w:id="262" w:author="Stefanie Lane" w:date="2023-01-04T10:04:00Z">
              <w:rPr/>
            </w:rPrChange>
          </w:rPr>
          <w:delText xml:space="preserve">razing </w:delText>
        </w:r>
        <w:r w:rsidR="00071711" w:rsidRPr="00B97F7B" w:rsidDel="00B04AAC">
          <w:rPr>
            <w:sz w:val="22"/>
            <w:szCs w:val="22"/>
            <w:rPrChange w:id="263" w:author="Stefanie Lane" w:date="2023-01-04T10:04:00Z">
              <w:rPr/>
            </w:rPrChange>
          </w:rPr>
          <w:delText xml:space="preserve">as a form of natural </w:delText>
        </w:r>
        <w:r w:rsidR="00A563CE" w:rsidRPr="00B97F7B" w:rsidDel="00B04AAC">
          <w:rPr>
            <w:sz w:val="22"/>
            <w:szCs w:val="22"/>
            <w:rPrChange w:id="264" w:author="Stefanie Lane" w:date="2023-01-04T10:04:00Z">
              <w:rPr/>
            </w:rPrChange>
          </w:rPr>
          <w:delText>disturbanc</w:delText>
        </w:r>
        <w:r w:rsidR="001F54B5" w:rsidRPr="00B97F7B" w:rsidDel="00B04AAC">
          <w:rPr>
            <w:sz w:val="22"/>
            <w:szCs w:val="22"/>
            <w:rPrChange w:id="265" w:author="Stefanie Lane" w:date="2023-01-04T10:04:00Z">
              <w:rPr/>
            </w:rPrChange>
          </w:rPr>
          <w:delText>e</w:delText>
        </w:r>
      </w:del>
    </w:p>
    <w:p w14:paraId="3697E724" w14:textId="7BA79CDA" w:rsidR="008465BB" w:rsidRPr="00B97F7B" w:rsidDel="00B04AAC" w:rsidRDefault="00BC52D5">
      <w:pPr>
        <w:pStyle w:val="CommentText"/>
        <w:ind w:firstLine="720"/>
        <w:rPr>
          <w:del w:id="266" w:author="Stefanie Lane" w:date="2023-01-03T12:56:00Z"/>
          <w:sz w:val="22"/>
          <w:szCs w:val="22"/>
          <w:rPrChange w:id="267" w:author="Stefanie Lane" w:date="2023-01-04T10:04:00Z">
            <w:rPr>
              <w:del w:id="268" w:author="Stefanie Lane" w:date="2023-01-03T12:56:00Z"/>
            </w:rPr>
          </w:rPrChange>
        </w:rPr>
        <w:pPrChange w:id="269" w:author="Stefanie Lane" w:date="2023-01-03T13:08:00Z">
          <w:pPr>
            <w:pStyle w:val="CommentText"/>
            <w:numPr>
              <w:ilvl w:val="1"/>
              <w:numId w:val="4"/>
            </w:numPr>
            <w:ind w:left="1440" w:hanging="360"/>
          </w:pPr>
        </w:pPrChange>
      </w:pPr>
      <w:del w:id="270" w:author="Stefanie Lane" w:date="2023-01-03T12:56:00Z">
        <w:r w:rsidRPr="00B97F7B" w:rsidDel="00B04AAC">
          <w:rPr>
            <w:sz w:val="22"/>
            <w:szCs w:val="22"/>
            <w:rPrChange w:id="271" w:author="Stefanie Lane" w:date="2023-01-04T10:04:00Z">
              <w:rPr/>
            </w:rPrChange>
          </w:rPr>
          <w:delText xml:space="preserve">Define </w:delText>
        </w:r>
        <w:r w:rsidR="005A23C1" w:rsidRPr="00B97F7B" w:rsidDel="00B04AAC">
          <w:rPr>
            <w:sz w:val="22"/>
            <w:szCs w:val="22"/>
            <w:rPrChange w:id="272" w:author="Stefanie Lane" w:date="2023-01-04T10:04:00Z">
              <w:rPr/>
            </w:rPrChange>
          </w:rPr>
          <w:delText xml:space="preserve">resilience </w:delText>
        </w:r>
        <w:r w:rsidRPr="00B97F7B" w:rsidDel="00B04AAC">
          <w:rPr>
            <w:sz w:val="22"/>
            <w:szCs w:val="22"/>
            <w:rPrChange w:id="273" w:author="Stefanie Lane" w:date="2023-01-04T10:04:00Z">
              <w:rPr/>
            </w:rPrChange>
          </w:rPr>
          <w:delText>broadly as</w:delText>
        </w:r>
        <w:r w:rsidR="005A23C1" w:rsidRPr="00B97F7B" w:rsidDel="00B04AAC">
          <w:rPr>
            <w:sz w:val="22"/>
            <w:szCs w:val="22"/>
            <w:rPrChange w:id="274" w:author="Stefanie Lane" w:date="2023-01-04T10:04:00Z">
              <w:rPr/>
            </w:rPrChange>
          </w:rPr>
          <w:delText xml:space="preserve"> communities</w:delText>
        </w:r>
        <w:r w:rsidRPr="00B97F7B" w:rsidDel="00B04AAC">
          <w:rPr>
            <w:sz w:val="22"/>
            <w:szCs w:val="22"/>
            <w:rPrChange w:id="275" w:author="Stefanie Lane" w:date="2023-01-04T10:04:00Z">
              <w:rPr/>
            </w:rPrChange>
          </w:rPr>
          <w:delText xml:space="preserve">’ </w:delText>
        </w:r>
        <w:r w:rsidR="005A23C1" w:rsidRPr="00B97F7B" w:rsidDel="00B04AAC">
          <w:rPr>
            <w:sz w:val="22"/>
            <w:szCs w:val="22"/>
            <w:rPrChange w:id="276" w:author="Stefanie Lane" w:date="2023-01-04T10:04:00Z">
              <w:rPr/>
            </w:rPrChange>
          </w:rPr>
          <w:delText xml:space="preserve">ability to recover following disturbance. In </w:delText>
        </w:r>
        <w:r w:rsidR="001547DD" w:rsidRPr="00B97F7B" w:rsidDel="00B04AAC">
          <w:rPr>
            <w:sz w:val="22"/>
            <w:szCs w:val="22"/>
            <w:rPrChange w:id="277" w:author="Stefanie Lane" w:date="2023-01-04T10:04:00Z">
              <w:rPr/>
            </w:rPrChange>
          </w:rPr>
          <w:delText>estuarine plant</w:delText>
        </w:r>
        <w:r w:rsidR="005A23C1" w:rsidRPr="00B97F7B" w:rsidDel="00B04AAC">
          <w:rPr>
            <w:sz w:val="22"/>
            <w:szCs w:val="22"/>
            <w:rPrChange w:id="278" w:author="Stefanie Lane" w:date="2023-01-04T10:04:00Z">
              <w:rPr/>
            </w:rPrChange>
          </w:rPr>
          <w:delText xml:space="preserve"> communities, seed/clonal strategies help post-disturbance recovery</w:delText>
        </w:r>
        <w:r w:rsidR="004166A3" w:rsidRPr="00B97F7B" w:rsidDel="00B04AAC">
          <w:rPr>
            <w:sz w:val="22"/>
            <w:szCs w:val="22"/>
            <w:rPrChange w:id="279" w:author="Stefanie Lane" w:date="2023-01-04T10:04:00Z">
              <w:rPr/>
            </w:rPrChange>
          </w:rPr>
          <w:delText>.</w:delText>
        </w:r>
      </w:del>
    </w:p>
    <w:p w14:paraId="68A6D6BB" w14:textId="03E91778" w:rsidR="00852E1A" w:rsidRPr="00B97F7B" w:rsidDel="00B04AAC" w:rsidRDefault="000026FC">
      <w:pPr>
        <w:pStyle w:val="CommentText"/>
        <w:ind w:firstLine="720"/>
        <w:rPr>
          <w:del w:id="280" w:author="Stefanie Lane" w:date="2023-01-03T12:56:00Z"/>
          <w:sz w:val="22"/>
          <w:szCs w:val="22"/>
          <w:rPrChange w:id="281" w:author="Stefanie Lane" w:date="2023-01-04T10:04:00Z">
            <w:rPr>
              <w:del w:id="282" w:author="Stefanie Lane" w:date="2023-01-03T12:56:00Z"/>
            </w:rPr>
          </w:rPrChange>
        </w:rPr>
        <w:pPrChange w:id="283" w:author="Stefanie Lane" w:date="2023-01-03T13:08:00Z">
          <w:pPr>
            <w:ind w:left="1440"/>
          </w:pPr>
        </w:pPrChange>
      </w:pPr>
      <w:del w:id="284" w:author="Stefanie Lane" w:date="2023-01-03T12:56:00Z">
        <w:r w:rsidRPr="00B97F7B" w:rsidDel="00B04AAC">
          <w:rPr>
            <w:sz w:val="22"/>
            <w:szCs w:val="22"/>
            <w:rPrChange w:id="285" w:author="Stefanie Lane" w:date="2023-01-04T10:04:00Z">
              <w:rPr/>
            </w:rPrChange>
          </w:rPr>
          <w:delText>D</w:delText>
        </w:r>
      </w:del>
      <w:del w:id="286" w:author="Stefanie Lane" w:date="2023-01-03T12:55:00Z">
        <w:r w:rsidRPr="00B97F7B" w:rsidDel="00FC76DF">
          <w:rPr>
            <w:sz w:val="22"/>
            <w:szCs w:val="22"/>
            <w:rPrChange w:id="287" w:author="Stefanie Lane" w:date="2023-01-04T10:04:00Z">
              <w:rPr/>
            </w:rPrChange>
          </w:rPr>
          <w:delText xml:space="preserve">isturbance intensity and duration can push a habitat beyond its capacity for recovery. </w:delText>
        </w:r>
      </w:del>
      <w:del w:id="288" w:author="Stefanie Lane" w:date="2023-01-03T12:56:00Z">
        <w:r w:rsidRPr="00B97F7B" w:rsidDel="00B04AAC">
          <w:rPr>
            <w:sz w:val="22"/>
            <w:szCs w:val="22"/>
            <w:rPrChange w:id="289" w:author="Stefanie Lane" w:date="2023-01-04T10:04:00Z">
              <w:rPr/>
            </w:rPrChange>
          </w:rPr>
          <w:delText xml:space="preserve">One measure of resilience may be to assess whether the habitat returns to a pre-disturbance state following the removal of the disturbance agent. </w:delText>
        </w:r>
      </w:del>
      <w:del w:id="290" w:author="Stefanie Lane" w:date="2023-01-03T12:55:00Z">
        <w:r w:rsidRPr="00B97F7B" w:rsidDel="00FC76DF">
          <w:rPr>
            <w:sz w:val="22"/>
            <w:szCs w:val="22"/>
            <w:rPrChange w:id="291" w:author="Stefanie Lane" w:date="2023-01-04T10:04:00Z">
              <w:rPr/>
            </w:rPrChange>
          </w:rPr>
          <w:fldChar w:fldCharType="begin"/>
        </w:r>
        <w:r w:rsidRPr="00B97F7B" w:rsidDel="00FC76DF">
          <w:rPr>
            <w:sz w:val="22"/>
            <w:szCs w:val="22"/>
            <w:rPrChange w:id="292" w:author="Stefanie Lane" w:date="2023-01-04T10:04:00Z">
              <w:rPr/>
            </w:rPrChange>
          </w:rPr>
          <w:delInstrText xml:space="preserve"> ADDIN ZOTERO_ITEM CSL_CITATION {"citationID":"IVND6QJv","properties":{"formattedCitation":"(Standish et al., 2014)","plainCitation":"(Standish et al., 2014)","noteIndex":0},"citationItems":[{"id":1232,"uris":["http://zotero.org/users/6092945/items/5TI2J2NB"],"itemData":{"id":1232,"type":"article-journal","abstract":"Increasingly, the success of management interventions aimed at biodiversity conservation are viewed as being dependent on the ‘resilience’ of the system. Although the term ‘resilience’ is increasingly used by policy makers and environmental managers, the concept of ‘resilience’ remains vague, varied and difficult to quantify. Here we clarify what this concept means from an ecological perspective, and how it can be measured and applied to ecosystem management. We argue that thresholds of disturbance are central to measuring resilience. Thresholds are important because they offer a means to quantify how much disturbance an ecosystem can absorb before switching to another state, and so indicate whether intervention might be necessary to promote the recovery of the pre-disturbance state. We distinguish between helpful resilience, where resilience helps recovery, and unhelpful resilience where it does not, signalling the presence of a threshold and the need for intervention. Data to determine thresholds are not always available and so we consider the potential for indices of functional diversity to act as proxy measures of resilience. We also consider the contributions of connectivity and scale to resilience and how to incorporate these factors into management. We argue that linking thresholds to functional diversity indices may improve our ability to predict the resilience of ecosystems to future, potentially novel, disturbances according to their spatial and temporal scales of influence. Throughout, we provide guidance for the application of the resilience concept to ecosystem management. In doing so, we confirm its usefulness for improving biodiversity conservation in our rapidly changing world.","container-title":"Biological Conservation","DOI":"10.1016/j.biocon.2014.06.008","ISSN":"0006-3207","journalAbbreviation":"Biological Conservation","language":"en","page":"43-51","source":"ScienceDirect","title":"Resilience in ecology: Abstraction, distraction, or where the action is?","title-short":"Resilience in ecology","volume":"177","author":[{"family":"Standish","given":"Rachel J."},{"family":"Hobbs","given":"Richard J."},{"family":"Mayfield","given":"Margaret M."},{"family":"Bestelmeyer","given":"Brandon T."},{"family":"Suding","given":"Katherine N."},{"family":"Battaglia","given":"Loretta L."},{"family":"Eviner","given":"Valerie"},{"family":"Hawkes","given":"Christine V."},{"family":"Temperton","given":"Vicky M."},{"family":"Cramer","given":"Viki A."},{"family":"Harris","given":"James A."},{"family":"Funk","given":"Jennifer L."},{"family":"Thomas","given":"Peter A."}],"issued":{"date-parts":[["2014",9,1]]}}}],"schema":"https://github.com/citation-style-language/schema/raw/master/csl-citation.json"} </w:delInstrText>
        </w:r>
        <w:r w:rsidRPr="00B97F7B" w:rsidDel="00FC76DF">
          <w:rPr>
            <w:sz w:val="22"/>
            <w:szCs w:val="22"/>
            <w:rPrChange w:id="293" w:author="Stefanie Lane" w:date="2023-01-04T10:04:00Z">
              <w:rPr/>
            </w:rPrChange>
          </w:rPr>
          <w:fldChar w:fldCharType="separate"/>
        </w:r>
        <w:r w:rsidRPr="00B97F7B" w:rsidDel="00FC76DF">
          <w:rPr>
            <w:sz w:val="22"/>
            <w:szCs w:val="22"/>
            <w:rPrChange w:id="294" w:author="Stefanie Lane" w:date="2023-01-04T10:04:00Z">
              <w:rPr>
                <w:rFonts w:ascii="Calibri" w:hAnsi="Calibri" w:cs="Calibri"/>
              </w:rPr>
            </w:rPrChange>
          </w:rPr>
          <w:delText>(Standish et al., 2014)</w:delText>
        </w:r>
        <w:r w:rsidRPr="00B97F7B" w:rsidDel="00FC76DF">
          <w:rPr>
            <w:sz w:val="22"/>
            <w:szCs w:val="22"/>
            <w:rPrChange w:id="295" w:author="Stefanie Lane" w:date="2023-01-04T10:04:00Z">
              <w:rPr/>
            </w:rPrChange>
          </w:rPr>
          <w:fldChar w:fldCharType="end"/>
        </w:r>
        <w:r w:rsidR="004C6B4E" w:rsidRPr="00B97F7B" w:rsidDel="00FC76DF">
          <w:rPr>
            <w:sz w:val="22"/>
            <w:szCs w:val="22"/>
            <w:rPrChange w:id="296" w:author="Stefanie Lane" w:date="2023-01-04T10:04:00Z">
              <w:rPr/>
            </w:rPrChange>
          </w:rPr>
          <w:delText xml:space="preserve"> </w:delText>
        </w:r>
      </w:del>
    </w:p>
    <w:p w14:paraId="376E6589" w14:textId="0B5E45F5" w:rsidR="000026FC" w:rsidRPr="00B97F7B" w:rsidDel="00AB60EA" w:rsidRDefault="006D3418">
      <w:pPr>
        <w:pStyle w:val="CommentText"/>
        <w:ind w:firstLine="720"/>
        <w:rPr>
          <w:del w:id="297" w:author="Stefanie Lane" w:date="2023-01-03T12:57:00Z"/>
          <w:sz w:val="22"/>
          <w:szCs w:val="22"/>
          <w:rPrChange w:id="298" w:author="Stefanie Lane" w:date="2023-01-04T10:04:00Z">
            <w:rPr>
              <w:del w:id="299" w:author="Stefanie Lane" w:date="2023-01-03T12:57:00Z"/>
            </w:rPr>
          </w:rPrChange>
        </w:rPr>
        <w:pPrChange w:id="300" w:author="Stefanie Lane" w:date="2023-01-03T13:08:00Z">
          <w:pPr>
            <w:pStyle w:val="ListParagraph"/>
            <w:numPr>
              <w:ilvl w:val="1"/>
              <w:numId w:val="4"/>
            </w:numPr>
            <w:ind w:left="1440" w:hanging="360"/>
          </w:pPr>
        </w:pPrChange>
      </w:pPr>
      <w:r w:rsidRPr="00B97F7B">
        <w:rPr>
          <w:sz w:val="22"/>
          <w:szCs w:val="22"/>
          <w:rPrChange w:id="301" w:author="Stefanie Lane" w:date="2023-01-04T10:04:00Z">
            <w:rPr/>
          </w:rPrChange>
        </w:rPr>
        <w:t>Some ecosystems experience regular</w:t>
      </w:r>
      <w:ins w:id="302" w:author="Stefanie Lane" w:date="2023-01-04T10:10:00Z">
        <w:r w:rsidR="00AA6ECD">
          <w:rPr>
            <w:sz w:val="22"/>
            <w:szCs w:val="22"/>
          </w:rPr>
          <w:t xml:space="preserve"> natural</w:t>
        </w:r>
      </w:ins>
      <w:r w:rsidRPr="00B97F7B">
        <w:rPr>
          <w:sz w:val="22"/>
          <w:szCs w:val="22"/>
          <w:rPrChange w:id="303" w:author="Stefanie Lane" w:date="2023-01-04T10:04:00Z">
            <w:rPr/>
          </w:rPrChange>
        </w:rPr>
        <w:t xml:space="preserve"> disturbance, which may be environmental</w:t>
      </w:r>
      <w:ins w:id="304" w:author="Stefanie Lane" w:date="2023-01-04T10:10:00Z">
        <w:r w:rsidR="00AA6ECD">
          <w:rPr>
            <w:sz w:val="22"/>
            <w:szCs w:val="22"/>
          </w:rPr>
          <w:t>,</w:t>
        </w:r>
      </w:ins>
      <w:del w:id="305" w:author="Stefanie Lane" w:date="2023-01-04T10:10:00Z">
        <w:r w:rsidRPr="00B97F7B" w:rsidDel="00AA6ECD">
          <w:rPr>
            <w:sz w:val="22"/>
            <w:szCs w:val="22"/>
            <w:rPrChange w:id="306" w:author="Stefanie Lane" w:date="2023-01-04T10:04:00Z">
              <w:rPr/>
            </w:rPrChange>
          </w:rPr>
          <w:delText xml:space="preserve"> (</w:delText>
        </w:r>
        <w:r w:rsidR="006F424F" w:rsidRPr="00B97F7B" w:rsidDel="00AA6ECD">
          <w:rPr>
            <w:sz w:val="22"/>
            <w:szCs w:val="22"/>
            <w:rPrChange w:id="307" w:author="Stefanie Lane" w:date="2023-01-04T10:04:00Z">
              <w:rPr/>
            </w:rPrChange>
          </w:rPr>
          <w:delText>estuaries),</w:delText>
        </w:r>
      </w:del>
      <w:r w:rsidR="006F424F" w:rsidRPr="00B97F7B">
        <w:rPr>
          <w:sz w:val="22"/>
          <w:szCs w:val="22"/>
          <w:rPrChange w:id="308" w:author="Stefanie Lane" w:date="2023-01-04T10:04:00Z">
            <w:rPr/>
          </w:rPrChange>
        </w:rPr>
        <w:t xml:space="preserve"> or from biotic interactions</w:t>
      </w:r>
      <w:del w:id="309" w:author="Stefanie Lane" w:date="2023-01-04T10:10:00Z">
        <w:r w:rsidR="006F424F" w:rsidRPr="00B97F7B" w:rsidDel="00AA6ECD">
          <w:rPr>
            <w:sz w:val="22"/>
            <w:szCs w:val="22"/>
            <w:rPrChange w:id="310" w:author="Stefanie Lane" w:date="2023-01-04T10:04:00Z">
              <w:rPr/>
            </w:rPrChange>
          </w:rPr>
          <w:delText xml:space="preserve"> (grazing)</w:delText>
        </w:r>
      </w:del>
      <w:r w:rsidR="006F424F" w:rsidRPr="00B97F7B">
        <w:rPr>
          <w:sz w:val="22"/>
          <w:szCs w:val="22"/>
          <w:rPrChange w:id="311" w:author="Stefanie Lane" w:date="2023-01-04T10:04:00Z">
            <w:rPr/>
          </w:rPrChange>
        </w:rPr>
        <w:t xml:space="preserve">. </w:t>
      </w:r>
      <w:ins w:id="312" w:author="Stefanie Lane" w:date="2023-01-04T10:10:00Z">
        <w:r w:rsidR="00AA6ECD">
          <w:rPr>
            <w:sz w:val="22"/>
            <w:szCs w:val="22"/>
          </w:rPr>
          <w:t>Natural disturbance may promote ecosystem resilience</w:t>
        </w:r>
      </w:ins>
      <w:del w:id="313" w:author="Stefanie Lane" w:date="2023-01-04T10:10:00Z">
        <w:r w:rsidR="006F424F" w:rsidRPr="00B97F7B" w:rsidDel="00AA6ECD">
          <w:rPr>
            <w:sz w:val="22"/>
            <w:szCs w:val="22"/>
            <w:rPrChange w:id="314" w:author="Stefanie Lane" w:date="2023-01-04T10:04:00Z">
              <w:rPr/>
            </w:rPrChange>
          </w:rPr>
          <w:delText xml:space="preserve">Either of these can </w:delText>
        </w:r>
        <w:r w:rsidR="00617608" w:rsidRPr="00B97F7B" w:rsidDel="00AA6ECD">
          <w:rPr>
            <w:sz w:val="22"/>
            <w:szCs w:val="22"/>
            <w:rPrChange w:id="315" w:author="Stefanie Lane" w:date="2023-01-04T10:04:00Z">
              <w:rPr/>
            </w:rPrChange>
          </w:rPr>
          <w:delText>under some conditions promotes diversity/resilience/productivity</w:delText>
        </w:r>
      </w:del>
      <w:r w:rsidR="00617608" w:rsidRPr="00B97F7B">
        <w:rPr>
          <w:sz w:val="22"/>
          <w:szCs w:val="22"/>
          <w:rPrChange w:id="316" w:author="Stefanie Lane" w:date="2023-01-04T10:04:00Z">
            <w:rPr/>
          </w:rPrChange>
        </w:rPr>
        <w:t xml:space="preserve"> (</w:t>
      </w:r>
      <w:r w:rsidR="00617608" w:rsidRPr="00B97F7B">
        <w:rPr>
          <w:sz w:val="22"/>
          <w:szCs w:val="22"/>
          <w:highlight w:val="lightGray"/>
          <w:rPrChange w:id="317" w:author="Stefanie Lane" w:date="2023-01-04T10:04:00Z">
            <w:rPr>
              <w:highlight w:val="lightGray"/>
            </w:rPr>
          </w:rPrChange>
        </w:rPr>
        <w:t>CITE</w:t>
      </w:r>
      <w:r w:rsidR="00617608" w:rsidRPr="00B97F7B">
        <w:rPr>
          <w:sz w:val="22"/>
          <w:szCs w:val="22"/>
          <w:rPrChange w:id="318" w:author="Stefanie Lane" w:date="2023-01-04T10:04:00Z">
            <w:rPr/>
          </w:rPrChange>
        </w:rPr>
        <w:t>)</w:t>
      </w:r>
      <w:ins w:id="319" w:author="Stefanie Lane" w:date="2023-01-04T10:10:00Z">
        <w:r w:rsidR="00AA6ECD">
          <w:rPr>
            <w:sz w:val="22"/>
            <w:szCs w:val="22"/>
          </w:rPr>
          <w:t>, h</w:t>
        </w:r>
      </w:ins>
      <w:del w:id="320" w:author="Stefanie Lane" w:date="2023-01-04T10:10:00Z">
        <w:r w:rsidR="00617608" w:rsidRPr="00B97F7B" w:rsidDel="00AA6ECD">
          <w:rPr>
            <w:sz w:val="22"/>
            <w:szCs w:val="22"/>
            <w:rPrChange w:id="321" w:author="Stefanie Lane" w:date="2023-01-04T10:04:00Z">
              <w:rPr/>
            </w:rPrChange>
          </w:rPr>
          <w:delText xml:space="preserve">.  </w:delText>
        </w:r>
        <w:r w:rsidRPr="00B97F7B" w:rsidDel="00AA6ECD">
          <w:rPr>
            <w:sz w:val="22"/>
            <w:szCs w:val="22"/>
            <w:rPrChange w:id="322" w:author="Stefanie Lane" w:date="2023-01-04T10:04:00Z">
              <w:rPr/>
            </w:rPrChange>
          </w:rPr>
          <w:delText>H</w:delText>
        </w:r>
      </w:del>
      <w:r w:rsidR="00E80B73" w:rsidRPr="00B97F7B">
        <w:rPr>
          <w:sz w:val="22"/>
          <w:szCs w:val="22"/>
          <w:rPrChange w:id="323" w:author="Stefanie Lane" w:date="2023-01-04T10:04:00Z">
            <w:rPr/>
          </w:rPrChange>
        </w:rPr>
        <w:t>owever</w:t>
      </w:r>
      <w:r w:rsidRPr="00B97F7B">
        <w:rPr>
          <w:sz w:val="22"/>
          <w:szCs w:val="22"/>
          <w:rPrChange w:id="324" w:author="Stefanie Lane" w:date="2023-01-04T10:04:00Z">
            <w:rPr/>
          </w:rPrChange>
        </w:rPr>
        <w:t>,</w:t>
      </w:r>
      <w:r w:rsidR="00E80B73" w:rsidRPr="00B97F7B">
        <w:rPr>
          <w:sz w:val="22"/>
          <w:szCs w:val="22"/>
          <w:rPrChange w:id="325" w:author="Stefanie Lane" w:date="2023-01-04T10:04:00Z">
            <w:rPr/>
          </w:rPrChange>
        </w:rPr>
        <w:t xml:space="preserve"> if disturbance is persistent or return intervals exceed </w:t>
      </w:r>
      <w:r w:rsidR="00E87F5C" w:rsidRPr="00B97F7B">
        <w:rPr>
          <w:sz w:val="22"/>
          <w:szCs w:val="22"/>
          <w:rPrChange w:id="326" w:author="Stefanie Lane" w:date="2023-01-04T10:04:00Z">
            <w:rPr/>
          </w:rPrChange>
        </w:rPr>
        <w:t>recovery time</w:t>
      </w:r>
      <w:r w:rsidR="00967EC8" w:rsidRPr="00B97F7B">
        <w:rPr>
          <w:sz w:val="22"/>
          <w:szCs w:val="22"/>
          <w:rPrChange w:id="327" w:author="Stefanie Lane" w:date="2023-01-04T10:04:00Z">
            <w:rPr/>
          </w:rPrChange>
        </w:rPr>
        <w:t>, ecosystem</w:t>
      </w:r>
      <w:ins w:id="328" w:author="Stefanie Lane" w:date="2023-01-04T10:11:00Z">
        <w:r w:rsidR="00F20505">
          <w:rPr>
            <w:sz w:val="22"/>
            <w:szCs w:val="22"/>
          </w:rPr>
          <w:t>s</w:t>
        </w:r>
      </w:ins>
      <w:r w:rsidR="00967EC8" w:rsidRPr="00B97F7B">
        <w:rPr>
          <w:sz w:val="22"/>
          <w:szCs w:val="22"/>
          <w:rPrChange w:id="329" w:author="Stefanie Lane" w:date="2023-01-04T10:04:00Z">
            <w:rPr/>
          </w:rPrChange>
        </w:rPr>
        <w:t xml:space="preserve"> shift</w:t>
      </w:r>
      <w:del w:id="330" w:author="Stefanie Lane" w:date="2023-01-04T10:11:00Z">
        <w:r w:rsidR="00967EC8" w:rsidRPr="00B97F7B" w:rsidDel="00F20505">
          <w:rPr>
            <w:sz w:val="22"/>
            <w:szCs w:val="22"/>
            <w:rPrChange w:id="331" w:author="Stefanie Lane" w:date="2023-01-04T10:04:00Z">
              <w:rPr/>
            </w:rPrChange>
          </w:rPr>
          <w:delText>s</w:delText>
        </w:r>
      </w:del>
      <w:r w:rsidR="00967EC8" w:rsidRPr="00B97F7B">
        <w:rPr>
          <w:sz w:val="22"/>
          <w:szCs w:val="22"/>
          <w:rPrChange w:id="332" w:author="Stefanie Lane" w:date="2023-01-04T10:04:00Z">
            <w:rPr/>
          </w:rPrChange>
        </w:rPr>
        <w:t xml:space="preserve"> to alternate compositional or functional states</w:t>
      </w:r>
      <w:r w:rsidR="009035DA" w:rsidRPr="00B97F7B">
        <w:rPr>
          <w:sz w:val="22"/>
          <w:szCs w:val="22"/>
          <w:rPrChange w:id="333" w:author="Stefanie Lane" w:date="2023-01-04T10:04:00Z">
            <w:rPr/>
          </w:rPrChange>
        </w:rPr>
        <w:t xml:space="preserve"> (</w:t>
      </w:r>
      <w:r w:rsidR="009035DA" w:rsidRPr="00B97F7B">
        <w:rPr>
          <w:sz w:val="22"/>
          <w:szCs w:val="22"/>
          <w:highlight w:val="lightGray"/>
          <w:rPrChange w:id="334" w:author="Stefanie Lane" w:date="2023-01-04T10:04:00Z">
            <w:rPr>
              <w:highlight w:val="lightGray"/>
            </w:rPr>
          </w:rPrChange>
        </w:rPr>
        <w:t>CITE</w:t>
      </w:r>
      <w:r w:rsidR="009035DA" w:rsidRPr="00B97F7B">
        <w:rPr>
          <w:sz w:val="22"/>
          <w:szCs w:val="22"/>
          <w:rPrChange w:id="335" w:author="Stefanie Lane" w:date="2023-01-04T10:04:00Z">
            <w:rPr/>
          </w:rPrChange>
        </w:rPr>
        <w:t>)</w:t>
      </w:r>
      <w:r w:rsidR="00967EC8" w:rsidRPr="00B97F7B">
        <w:rPr>
          <w:sz w:val="22"/>
          <w:szCs w:val="22"/>
          <w:rPrChange w:id="336" w:author="Stefanie Lane" w:date="2023-01-04T10:04:00Z">
            <w:rPr/>
          </w:rPrChange>
        </w:rPr>
        <w:t xml:space="preserve">. </w:t>
      </w:r>
      <w:r w:rsidR="00E87F5C" w:rsidRPr="00B97F7B">
        <w:rPr>
          <w:sz w:val="22"/>
          <w:szCs w:val="22"/>
          <w:rPrChange w:id="337" w:author="Stefanie Lane" w:date="2023-01-04T10:04:00Z">
            <w:rPr/>
          </w:rPrChange>
        </w:rPr>
        <w:t xml:space="preserve"> </w:t>
      </w:r>
    </w:p>
    <w:p w14:paraId="78EB69B8" w14:textId="77777777" w:rsidR="00F30B36" w:rsidRPr="00B97F7B" w:rsidDel="00AB60EA" w:rsidRDefault="00F620DD">
      <w:pPr>
        <w:pStyle w:val="CommentText"/>
        <w:ind w:firstLine="720"/>
        <w:rPr>
          <w:del w:id="338" w:author="Stefanie Lane" w:date="2023-01-03T12:57:00Z"/>
          <w:sz w:val="22"/>
          <w:szCs w:val="22"/>
          <w:rPrChange w:id="339" w:author="Stefanie Lane" w:date="2023-01-04T10:04:00Z">
            <w:rPr>
              <w:del w:id="340" w:author="Stefanie Lane" w:date="2023-01-03T12:57:00Z"/>
              <w:sz w:val="22"/>
              <w:szCs w:val="22"/>
            </w:rPr>
          </w:rPrChange>
        </w:rPr>
        <w:pPrChange w:id="341" w:author="Stefanie Lane" w:date="2023-01-03T13:08:00Z">
          <w:pPr>
            <w:pStyle w:val="CommentText"/>
            <w:numPr>
              <w:ilvl w:val="1"/>
              <w:numId w:val="4"/>
            </w:numPr>
            <w:ind w:left="1440" w:hanging="360"/>
          </w:pPr>
        </w:pPrChange>
      </w:pPr>
      <w:r w:rsidRPr="00B97F7B">
        <w:rPr>
          <w:sz w:val="22"/>
          <w:szCs w:val="22"/>
          <w:rPrChange w:id="342" w:author="Stefanie Lane" w:date="2023-01-04T10:04:00Z">
            <w:rPr/>
          </w:rPrChange>
        </w:rPr>
        <w:t>Overstress, such as through overgrazing,</w:t>
      </w:r>
      <w:r w:rsidR="004F5415" w:rsidRPr="00B97F7B">
        <w:rPr>
          <w:sz w:val="22"/>
          <w:szCs w:val="22"/>
          <w:rPrChange w:id="343" w:author="Stefanie Lane" w:date="2023-01-04T10:04:00Z">
            <w:rPr/>
          </w:rPrChange>
        </w:rPr>
        <w:t xml:space="preserve"> would lead to reduced capacity for </w:t>
      </w:r>
      <w:r w:rsidR="004359F7" w:rsidRPr="00B97F7B">
        <w:rPr>
          <w:sz w:val="22"/>
          <w:szCs w:val="22"/>
          <w:rPrChange w:id="344" w:author="Stefanie Lane" w:date="2023-01-04T10:04:00Z">
            <w:rPr/>
          </w:rPrChange>
        </w:rPr>
        <w:t xml:space="preserve">the community to recover through loss of reproductive </w:t>
      </w:r>
      <w:r w:rsidR="00D07309" w:rsidRPr="00B97F7B">
        <w:rPr>
          <w:sz w:val="22"/>
          <w:szCs w:val="22"/>
          <w:rPrChange w:id="345" w:author="Stefanie Lane" w:date="2023-01-04T10:04:00Z">
            <w:rPr/>
          </w:rPrChange>
        </w:rPr>
        <w:t>members</w:t>
      </w:r>
      <w:r w:rsidR="00156FAE" w:rsidRPr="00B97F7B">
        <w:rPr>
          <w:sz w:val="22"/>
          <w:szCs w:val="22"/>
          <w:rPrChange w:id="346" w:author="Stefanie Lane" w:date="2023-01-04T10:04:00Z">
            <w:rPr/>
          </w:rPrChange>
        </w:rPr>
        <w:t xml:space="preserve"> (especially clonally reproductive parent vegetation)</w:t>
      </w:r>
      <w:r w:rsidR="00D07309" w:rsidRPr="00B97F7B">
        <w:rPr>
          <w:sz w:val="22"/>
          <w:szCs w:val="22"/>
          <w:rPrChange w:id="347" w:author="Stefanie Lane" w:date="2023-01-04T10:04:00Z">
            <w:rPr/>
          </w:rPrChange>
        </w:rPr>
        <w:t xml:space="preserve"> within plant populations</w:t>
      </w:r>
      <w:r w:rsidR="000026FC" w:rsidRPr="00B97F7B">
        <w:rPr>
          <w:sz w:val="22"/>
          <w:szCs w:val="22"/>
          <w:rPrChange w:id="348" w:author="Stefanie Lane" w:date="2023-01-04T10:04:00Z">
            <w:rPr/>
          </w:rPrChange>
        </w:rPr>
        <w:t xml:space="preserve">. </w:t>
      </w:r>
    </w:p>
    <w:p w14:paraId="615D11C4" w14:textId="739AAD9B" w:rsidR="004F5415" w:rsidRPr="00B97F7B" w:rsidDel="00AB60EA" w:rsidRDefault="000026FC">
      <w:pPr>
        <w:pStyle w:val="CommentText"/>
        <w:numPr>
          <w:ilvl w:val="1"/>
          <w:numId w:val="4"/>
        </w:numPr>
        <w:ind w:left="0" w:firstLine="720"/>
        <w:rPr>
          <w:del w:id="349" w:author="Stefanie Lane" w:date="2023-01-03T12:57:00Z"/>
          <w:sz w:val="22"/>
          <w:szCs w:val="22"/>
          <w:rPrChange w:id="350" w:author="Stefanie Lane" w:date="2023-01-04T10:04:00Z">
            <w:rPr>
              <w:del w:id="351" w:author="Stefanie Lane" w:date="2023-01-03T12:57:00Z"/>
              <w:sz w:val="22"/>
              <w:szCs w:val="22"/>
            </w:rPr>
          </w:rPrChange>
        </w:rPr>
        <w:pPrChange w:id="352" w:author="Stefanie Lane" w:date="2023-01-03T13:08:00Z">
          <w:pPr>
            <w:pStyle w:val="CommentText"/>
            <w:numPr>
              <w:ilvl w:val="1"/>
              <w:numId w:val="4"/>
            </w:numPr>
            <w:ind w:left="1440" w:hanging="360"/>
          </w:pPr>
        </w:pPrChange>
      </w:pPr>
      <w:del w:id="353" w:author="Stefanie Lane" w:date="2023-01-03T12:57:00Z">
        <w:r w:rsidRPr="00B97F7B" w:rsidDel="00AB60EA">
          <w:rPr>
            <w:sz w:val="22"/>
            <w:szCs w:val="22"/>
            <w:rPrChange w:id="354" w:author="Stefanie Lane" w:date="2023-01-04T10:04:00Z">
              <w:rPr/>
            </w:rPrChange>
          </w:rPr>
          <w:delText xml:space="preserve">In the absence of </w:delText>
        </w:r>
        <w:r w:rsidR="00156FAE" w:rsidRPr="00B97F7B" w:rsidDel="00AB60EA">
          <w:rPr>
            <w:sz w:val="22"/>
            <w:szCs w:val="22"/>
            <w:rPrChange w:id="355" w:author="Stefanie Lane" w:date="2023-01-04T10:04:00Z">
              <w:rPr/>
            </w:rPrChange>
          </w:rPr>
          <w:delText xml:space="preserve">natural </w:delText>
        </w:r>
        <w:r w:rsidRPr="00B97F7B" w:rsidDel="00AB60EA">
          <w:rPr>
            <w:sz w:val="22"/>
            <w:szCs w:val="22"/>
            <w:rPrChange w:id="356" w:author="Stefanie Lane" w:date="2023-01-04T10:04:00Z">
              <w:rPr/>
            </w:rPrChange>
          </w:rPr>
          <w:delText xml:space="preserve">predators, over-abundant </w:delText>
        </w:r>
        <w:r w:rsidR="00156FAE" w:rsidRPr="00B97F7B" w:rsidDel="00AB60EA">
          <w:rPr>
            <w:sz w:val="22"/>
            <w:szCs w:val="22"/>
            <w:rPrChange w:id="357" w:author="Stefanie Lane" w:date="2023-01-04T10:04:00Z">
              <w:rPr/>
            </w:rPrChange>
          </w:rPr>
          <w:delText xml:space="preserve">herbivore </w:delText>
        </w:r>
        <w:r w:rsidRPr="00B97F7B" w:rsidDel="00AB60EA">
          <w:rPr>
            <w:sz w:val="22"/>
            <w:szCs w:val="22"/>
            <w:rPrChange w:id="358" w:author="Stefanie Lane" w:date="2023-01-04T10:04:00Z">
              <w:rPr/>
            </w:rPrChange>
          </w:rPr>
          <w:delText xml:space="preserve">populations </w:delText>
        </w:r>
        <w:r w:rsidR="008177D0" w:rsidRPr="00B97F7B" w:rsidDel="00AB60EA">
          <w:rPr>
            <w:sz w:val="22"/>
            <w:szCs w:val="22"/>
            <w:rPrChange w:id="359" w:author="Stefanie Lane" w:date="2023-01-04T10:04:00Z">
              <w:rPr/>
            </w:rPrChange>
          </w:rPr>
          <w:delText>must be excluded to allow passive recovery (</w:delText>
        </w:r>
        <w:r w:rsidR="008177D0" w:rsidRPr="00B97F7B" w:rsidDel="00AB60EA">
          <w:rPr>
            <w:sz w:val="22"/>
            <w:szCs w:val="22"/>
            <w:highlight w:val="lightGray"/>
            <w:rPrChange w:id="360" w:author="Stefanie Lane" w:date="2023-01-04T10:04:00Z">
              <w:rPr>
                <w:highlight w:val="lightGray"/>
              </w:rPr>
            </w:rPrChange>
          </w:rPr>
          <w:delText>cite</w:delText>
        </w:r>
        <w:r w:rsidR="008177D0" w:rsidRPr="00B97F7B" w:rsidDel="00AB60EA">
          <w:rPr>
            <w:sz w:val="22"/>
            <w:szCs w:val="22"/>
            <w:rPrChange w:id="361" w:author="Stefanie Lane" w:date="2023-01-04T10:04:00Z">
              <w:rPr/>
            </w:rPrChange>
          </w:rPr>
          <w:delText xml:space="preserve"> examples from forestry/ag/riparian lit). </w:delText>
        </w:r>
      </w:del>
    </w:p>
    <w:p w14:paraId="202BA39C" w14:textId="4EB4D4B0" w:rsidR="001F402A" w:rsidRPr="00B97F7B" w:rsidDel="00AB60EA" w:rsidRDefault="004F5415">
      <w:pPr>
        <w:pStyle w:val="CommentText"/>
        <w:ind w:firstLine="720"/>
        <w:rPr>
          <w:del w:id="362" w:author="Stefanie Lane" w:date="2023-01-03T12:57:00Z"/>
          <w:sz w:val="22"/>
          <w:szCs w:val="22"/>
          <w:rPrChange w:id="363" w:author="Stefanie Lane" w:date="2023-01-04T10:04:00Z">
            <w:rPr>
              <w:del w:id="364" w:author="Stefanie Lane" w:date="2023-01-03T12:57:00Z"/>
              <w:sz w:val="22"/>
              <w:szCs w:val="22"/>
            </w:rPr>
          </w:rPrChange>
        </w:rPr>
        <w:pPrChange w:id="365" w:author="Stefanie Lane" w:date="2023-01-03T13:08:00Z">
          <w:pPr>
            <w:pStyle w:val="CommentText"/>
            <w:ind w:left="1440"/>
          </w:pPr>
        </w:pPrChange>
      </w:pPr>
      <w:r w:rsidRPr="00B97F7B">
        <w:rPr>
          <w:sz w:val="22"/>
          <w:szCs w:val="22"/>
          <w:rPrChange w:id="366" w:author="Stefanie Lane" w:date="2023-01-04T10:04:00Z">
            <w:rPr/>
          </w:rPrChange>
        </w:rPr>
        <w:t xml:space="preserve">The Green World Hypothesis </w:t>
      </w:r>
      <w:r w:rsidRPr="00B97F7B">
        <w:rPr>
          <w:sz w:val="22"/>
          <w:szCs w:val="22"/>
          <w:rPrChange w:id="367" w:author="Stefanie Lane" w:date="2023-01-04T10:04:00Z">
            <w:rPr/>
          </w:rPrChange>
        </w:rPr>
        <w:fldChar w:fldCharType="begin"/>
      </w:r>
      <w:r w:rsidRPr="00B97F7B">
        <w:rPr>
          <w:sz w:val="22"/>
          <w:szCs w:val="22"/>
          <w:rPrChange w:id="368" w:author="Stefanie Lane" w:date="2023-01-04T10:04:00Z">
            <w:rPr/>
          </w:rPrChange>
        </w:rPr>
        <w:instrText xml:space="preserve"> ADDIN ZOTERO_ITEM CSL_CITATION {"citationID":"uVfzWgxs","properties":{"formattedCitation":"(Hairston, Smith, &amp; Slobodkin, 1960)","plainCitation":"(Hairston, Smith, &amp; Slobodkin, 1960)","noteIndex":0},"citationItems":[{"id":2714,"uris":["http://zotero.org/users/6092945/items/ZHBVVDM8"],"itemData":{"id":2714,"type":"article-journal","abstract":"In summary, then, our general conclusions are: (1) Populations of producers, carnivores, and decomposers are limited by their respective resources in the classical density-dependent fashion. (2) Interspecific competition must necessarily exist among the members of each of these three trophic levels. (3) Herbivores are seldom food-limited, appear most often to be predator-limited, and therefore are not likely to compete for common resources.","container-title":"The American Naturalist","ISSN":"0003-0147","issue":"879","note":"publisher: [University of Chicago Press, American Society of Naturalists]","page":"421-425","source":"JSTOR","title":"Community Structure, Population Control, and Competition","volume":"94","author":[{"family":"Hairston","given":"Nelson G."},{"family":"Smith","given":"Frederick E."},{"family":"Slobodkin","given":"Lawrence B."}],"issued":{"date-parts":[["1960"]]}}}],"schema":"https://github.com/citation-style-language/schema/raw/master/csl-citation.json"} </w:instrText>
      </w:r>
      <w:r w:rsidRPr="00B97F7B">
        <w:rPr>
          <w:sz w:val="22"/>
          <w:szCs w:val="22"/>
          <w:rPrChange w:id="369" w:author="Stefanie Lane" w:date="2023-01-04T10:04:00Z">
            <w:rPr/>
          </w:rPrChange>
        </w:rPr>
        <w:fldChar w:fldCharType="separate"/>
      </w:r>
      <w:r w:rsidRPr="00B97F7B">
        <w:rPr>
          <w:rFonts w:ascii="Calibri" w:hAnsi="Calibri" w:cs="Calibri"/>
          <w:sz w:val="22"/>
          <w:szCs w:val="22"/>
          <w:rPrChange w:id="370" w:author="Stefanie Lane" w:date="2023-01-04T10:04:00Z">
            <w:rPr>
              <w:rFonts w:ascii="Calibri" w:hAnsi="Calibri" w:cs="Calibri"/>
            </w:rPr>
          </w:rPrChange>
        </w:rPr>
        <w:t>(Hairston, Smith, &amp; Slobodkin, 1960)</w:t>
      </w:r>
      <w:r w:rsidRPr="00B97F7B">
        <w:rPr>
          <w:sz w:val="22"/>
          <w:szCs w:val="22"/>
          <w:rPrChange w:id="371" w:author="Stefanie Lane" w:date="2023-01-04T10:04:00Z">
            <w:rPr/>
          </w:rPrChange>
        </w:rPr>
        <w:fldChar w:fldCharType="end"/>
      </w:r>
      <w:r w:rsidRPr="00B97F7B">
        <w:rPr>
          <w:sz w:val="22"/>
          <w:szCs w:val="22"/>
          <w:rPrChange w:id="372" w:author="Stefanie Lane" w:date="2023-01-04T10:04:00Z">
            <w:rPr/>
          </w:rPrChange>
        </w:rPr>
        <w:t xml:space="preserve"> would posit that grazing pressure must be released as predators should take advantage of herbivore populations. However, if grazers are not limited by predation, then grazing pressure can alter site ecology and thus limit the capacity of the habitat to recover </w:t>
      </w:r>
      <w:r w:rsidRPr="00B97F7B">
        <w:rPr>
          <w:sz w:val="22"/>
          <w:szCs w:val="22"/>
          <w:rPrChange w:id="373" w:author="Stefanie Lane" w:date="2023-01-04T10:04:00Z">
            <w:rPr/>
          </w:rPrChange>
        </w:rPr>
        <w:fldChar w:fldCharType="begin"/>
      </w:r>
      <w:r w:rsidRPr="00B97F7B">
        <w:rPr>
          <w:sz w:val="22"/>
          <w:szCs w:val="22"/>
          <w:rPrChange w:id="374" w:author="Stefanie Lane" w:date="2023-01-04T10:04:00Z">
            <w:rPr/>
          </w:rPrChange>
        </w:rPr>
        <w:instrText xml:space="preserve"> ADDIN ZOTERO_ITEM CSL_CITATION {"citationID":"FGawrlo6","properties":{"formattedCitation":"(Srivastava &amp; Jefferies, 1996)","plainCitation":"(Srivastava &amp; Jefferies, 1996)","noteIndex":0},"citationItems":[{"id":43,"uris":["http://zotero.org/users/6092945/items/XZMBYB2L"],"itemData":{"id":43,"type":"article-journal","abstract":"[1 A 2-year study is described which suggests that a positive feedback process results in the destruction of salt-marsh swards and the exposure of bare sediments at La Perouse Bay, Manitoba, Canada. Lesser snow geese initiate the process by grubbing for roots and rhizomes of salt-marsh graminoids (Puccinellia phryganodes and Carex subspathacea) in spring. The increased rates of evaporation from sediments beneath disturbed or destroyed swards in summer result in high soil salinities that adversely affect the growth of the remaining grazed plants. 2 Above-ground biomass and soil salinity differed between sites in the salt marsh. Soil salinity was inversely related to above-ground biomass and shoot density of Puccinellia phryganodes. Increased biomass led to reduced soil salinity at sites where exclosures were erected. 3 Plant growth, measured as the rate of leaf births on Puccinellia shoots, was reduced by high soil salinities at sites where exclosures were erected. 4 Leaf demography of transplanted experimental plants of Puccinellia differed in 1992, but not 1991, between plants transplanted into sites with different amounts of above-ground biomass. Leaf births and deaths were highest for plants grown in sites where above-ground biomass was high and lowest for plants transplanted into bare sites. Grazing had no effect on leaf demography in 1991 and only marginally increased the rate of leaf deaths in 1992. 5 Growth of transplanted individuals of Carex subspathacea was similarly highest at sites where the standing crop of Puccinellia and Carex was high and was lowest in bare sites. 6 Algal crusts, which formed on bare or poorly vegetated sites, also reduced the growth of Puccinellia plants. 7 The effects of this deleterious positive feedback on plant growth are discussed in relation to changes occurring in the lesser snow goose colonies at La Perouse Bay and elsewhere.]","archive":"JSTOR","container-title":"Journal of Ecology","DOI":"10.2307/2261697","ISSN":"0022-0477","issue":"1","page":"31-42","source":"JSTOR","title":"A Positive Feedback: Herbivory, Plant Growth, Salinity, and the Desertification of an Arctic Salt-Marsh","title-short":"A Positive Feedback","volume":"84","author":[{"family":"Srivastava","given":"Diane S."},{"family":"Jefferies","given":"R. L."}],"issued":{"date-parts":[["1996"]]}}}],"schema":"https://github.com/citation-style-language/schema/raw/master/csl-citation.json"} </w:instrText>
      </w:r>
      <w:r w:rsidRPr="00B97F7B">
        <w:rPr>
          <w:sz w:val="22"/>
          <w:szCs w:val="22"/>
          <w:rPrChange w:id="375" w:author="Stefanie Lane" w:date="2023-01-04T10:04:00Z">
            <w:rPr/>
          </w:rPrChange>
        </w:rPr>
        <w:fldChar w:fldCharType="separate"/>
      </w:r>
      <w:r w:rsidRPr="00B97F7B">
        <w:rPr>
          <w:rFonts w:ascii="Calibri" w:hAnsi="Calibri" w:cs="Calibri"/>
          <w:sz w:val="22"/>
          <w:szCs w:val="22"/>
          <w:rPrChange w:id="376" w:author="Stefanie Lane" w:date="2023-01-04T10:04:00Z">
            <w:rPr>
              <w:rFonts w:ascii="Calibri" w:hAnsi="Calibri" w:cs="Calibri"/>
            </w:rPr>
          </w:rPrChange>
        </w:rPr>
        <w:t>(Srivastava &amp; Jefferies, 1996)</w:t>
      </w:r>
      <w:r w:rsidRPr="00B97F7B">
        <w:rPr>
          <w:sz w:val="22"/>
          <w:szCs w:val="22"/>
          <w:rPrChange w:id="377" w:author="Stefanie Lane" w:date="2023-01-04T10:04:00Z">
            <w:rPr/>
          </w:rPrChange>
        </w:rPr>
        <w:fldChar w:fldCharType="end"/>
      </w:r>
      <w:r w:rsidRPr="00B97F7B">
        <w:rPr>
          <w:sz w:val="22"/>
          <w:szCs w:val="22"/>
          <w:rPrChange w:id="378" w:author="Stefanie Lane" w:date="2023-01-04T10:04:00Z">
            <w:rPr/>
          </w:rPrChange>
        </w:rPr>
        <w:t xml:space="preserve">. </w:t>
      </w:r>
      <w:r w:rsidR="00BA1536" w:rsidRPr="00B97F7B">
        <w:rPr>
          <w:sz w:val="22"/>
          <w:szCs w:val="22"/>
          <w:rPrChange w:id="379" w:author="Stefanie Lane" w:date="2023-01-04T10:04:00Z">
            <w:rPr/>
          </w:rPrChange>
        </w:rPr>
        <w:t xml:space="preserve"> </w:t>
      </w:r>
    </w:p>
    <w:p w14:paraId="0A505349" w14:textId="1F69C89D" w:rsidR="0065371F" w:rsidRPr="00B97F7B" w:rsidRDefault="00AC0C82" w:rsidP="00F20505">
      <w:pPr>
        <w:pStyle w:val="CommentText"/>
        <w:ind w:firstLine="720"/>
        <w:rPr>
          <w:sz w:val="22"/>
          <w:szCs w:val="22"/>
          <w:rPrChange w:id="380" w:author="Stefanie Lane" w:date="2023-01-04T10:04:00Z">
            <w:rPr>
              <w:sz w:val="22"/>
              <w:szCs w:val="22"/>
            </w:rPr>
          </w:rPrChange>
        </w:rPr>
        <w:pPrChange w:id="381" w:author="Stefanie Lane" w:date="2023-01-04T10:11:00Z">
          <w:pPr>
            <w:pStyle w:val="CommentText"/>
            <w:ind w:left="1440"/>
          </w:pPr>
        </w:pPrChange>
      </w:pPr>
      <w:del w:id="382" w:author="Stefanie Lane" w:date="2023-01-04T10:11:00Z">
        <w:r w:rsidRPr="00B97F7B" w:rsidDel="00F20505">
          <w:rPr>
            <w:sz w:val="22"/>
            <w:szCs w:val="22"/>
            <w:rPrChange w:id="383" w:author="Stefanie Lane" w:date="2023-01-04T10:04:00Z">
              <w:rPr>
                <w:sz w:val="22"/>
                <w:szCs w:val="22"/>
              </w:rPr>
            </w:rPrChange>
          </w:rPr>
          <w:delText xml:space="preserve">Broadly, we </w:delText>
        </w:r>
        <w:r w:rsidR="00FB1CA3" w:rsidRPr="00B97F7B" w:rsidDel="00F20505">
          <w:rPr>
            <w:sz w:val="22"/>
            <w:szCs w:val="22"/>
            <w:rPrChange w:id="384" w:author="Stefanie Lane" w:date="2023-01-04T10:04:00Z">
              <w:rPr>
                <w:sz w:val="22"/>
                <w:szCs w:val="22"/>
              </w:rPr>
            </w:rPrChange>
          </w:rPr>
          <w:delText>need</w:delText>
        </w:r>
        <w:r w:rsidR="0065371F" w:rsidRPr="00B97F7B" w:rsidDel="00F20505">
          <w:rPr>
            <w:sz w:val="22"/>
            <w:szCs w:val="22"/>
            <w:rPrChange w:id="385" w:author="Stefanie Lane" w:date="2023-01-04T10:04:00Z">
              <w:rPr>
                <w:sz w:val="22"/>
                <w:szCs w:val="22"/>
              </w:rPr>
            </w:rPrChange>
          </w:rPr>
          <w:delText xml:space="preserve"> to understand whether </w:delText>
        </w:r>
        <w:r w:rsidRPr="00B97F7B" w:rsidDel="00F20505">
          <w:rPr>
            <w:sz w:val="22"/>
            <w:szCs w:val="22"/>
            <w:rPrChange w:id="386" w:author="Stefanie Lane" w:date="2023-01-04T10:04:00Z">
              <w:rPr>
                <w:sz w:val="22"/>
                <w:szCs w:val="22"/>
              </w:rPr>
            </w:rPrChange>
          </w:rPr>
          <w:delText>habitat recovers following grazing disturbance</w:delText>
        </w:r>
        <w:r w:rsidR="00F21278" w:rsidRPr="00B97F7B" w:rsidDel="00F20505">
          <w:rPr>
            <w:sz w:val="22"/>
            <w:szCs w:val="22"/>
            <w:rPrChange w:id="387" w:author="Stefanie Lane" w:date="2023-01-04T10:04:00Z">
              <w:rPr>
                <w:sz w:val="22"/>
                <w:szCs w:val="22"/>
              </w:rPr>
            </w:rPrChange>
          </w:rPr>
          <w:delText xml:space="preserve">. </w:delText>
        </w:r>
      </w:del>
      <w:r w:rsidR="00F21278" w:rsidRPr="00B97F7B">
        <w:rPr>
          <w:sz w:val="22"/>
          <w:szCs w:val="22"/>
          <w:rPrChange w:id="388" w:author="Stefanie Lane" w:date="2023-01-04T10:04:00Z">
            <w:rPr>
              <w:sz w:val="22"/>
              <w:szCs w:val="22"/>
            </w:rPr>
          </w:rPrChange>
        </w:rPr>
        <w:t xml:space="preserve">A key knowledge gap is to understand how recovery proceeds in an ecosystem which regularly experiences natural disturbance, such as estuaries. </w:t>
      </w:r>
    </w:p>
    <w:p w14:paraId="0B833AB4" w14:textId="53B706C4" w:rsidR="00834851" w:rsidRPr="00D142EB" w:rsidDel="00AB60EA" w:rsidRDefault="00D142EB">
      <w:pPr>
        <w:pStyle w:val="CommentText"/>
        <w:numPr>
          <w:ilvl w:val="0"/>
          <w:numId w:val="4"/>
        </w:numPr>
        <w:ind w:firstLine="360"/>
        <w:rPr>
          <w:del w:id="389" w:author="Stefanie Lane" w:date="2023-01-03T12:57:00Z"/>
          <w:sz w:val="22"/>
          <w:szCs w:val="22"/>
        </w:rPr>
        <w:pPrChange w:id="390" w:author="Stefanie Lane" w:date="2023-01-03T13:07:00Z">
          <w:pPr>
            <w:pStyle w:val="CommentText"/>
            <w:numPr>
              <w:numId w:val="4"/>
            </w:numPr>
            <w:ind w:left="720" w:hanging="360"/>
          </w:pPr>
        </w:pPrChange>
      </w:pPr>
      <w:ins w:id="391" w:author="Stefanie Lane" w:date="2023-01-03T13:08:00Z">
        <w:r>
          <w:tab/>
        </w:r>
      </w:ins>
      <w:del w:id="392" w:author="Stefanie Lane" w:date="2023-01-03T12:57:00Z">
        <w:r w:rsidR="00C24B46" w:rsidRPr="00D142EB" w:rsidDel="00AB60EA">
          <w:delText xml:space="preserve">Estuaries, and </w:delText>
        </w:r>
        <w:r w:rsidR="00DE4AF6" w:rsidRPr="00D142EB" w:rsidDel="00AB60EA">
          <w:delText>local habitat/</w:delText>
        </w:r>
        <w:r w:rsidR="003419FF" w:rsidRPr="00D142EB" w:rsidDel="00AB60EA">
          <w:delText xml:space="preserve">overgrazing </w:delText>
        </w:r>
        <w:r w:rsidR="00A563CE" w:rsidRPr="00D142EB" w:rsidDel="00AB60EA">
          <w:delText xml:space="preserve">context </w:delText>
        </w:r>
      </w:del>
    </w:p>
    <w:p w14:paraId="64624BE4" w14:textId="6E290686" w:rsidR="000504B7" w:rsidRDefault="007F5791">
      <w:pPr>
        <w:rPr>
          <w:ins w:id="393" w:author="Stefanie Lane" w:date="2023-01-03T13:09:00Z"/>
        </w:rPr>
      </w:pPr>
      <w:r w:rsidRPr="00D142EB">
        <w:t>E</w:t>
      </w:r>
      <w:r w:rsidR="00834851" w:rsidRPr="00D142EB">
        <w:t xml:space="preserve">stuaries </w:t>
      </w:r>
      <w:ins w:id="394" w:author="Stefanie Lane" w:date="2023-01-03T13:00:00Z">
        <w:r w:rsidR="004856F3" w:rsidRPr="00D142EB">
          <w:t xml:space="preserve">inherently experience </w:t>
        </w:r>
      </w:ins>
      <w:del w:id="395" w:author="Stefanie Lane" w:date="2023-01-03T13:00:00Z">
        <w:r w:rsidRPr="00D142EB" w:rsidDel="006B4E74">
          <w:delText>are</w:delText>
        </w:r>
        <w:r w:rsidR="00834851" w:rsidRPr="00D142EB" w:rsidDel="006B4E74">
          <w:delText xml:space="preserve"> ecosystems where varying degrees of </w:delText>
        </w:r>
      </w:del>
      <w:r w:rsidR="00834851" w:rsidRPr="00D142EB">
        <w:t xml:space="preserve">natural disturbance </w:t>
      </w:r>
      <w:del w:id="396" w:author="Stefanie Lane" w:date="2023-01-03T13:00:00Z">
        <w:r w:rsidR="00834851" w:rsidRPr="00D142EB" w:rsidDel="006B4E74">
          <w:delText>are experienced in</w:delText>
        </w:r>
      </w:del>
      <w:ins w:id="397" w:author="Stefanie Lane" w:date="2023-01-03T13:00:00Z">
        <w:r w:rsidR="006B4E74" w:rsidRPr="00D142EB">
          <w:t>in the form of</w:t>
        </w:r>
      </w:ins>
      <w:r w:rsidR="00834851" w:rsidRPr="00D142EB">
        <w:t xml:space="preserve"> daily tides, seasonal storms, or over longer geomorphic timescales and processes such as marsh accretion, erosion, or subsidence </w:t>
      </w:r>
      <w:r w:rsidR="00834851" w:rsidRPr="00D142EB">
        <w:rPr>
          <w:rPrChange w:id="398" w:author="Stefanie Lane" w:date="2023-01-03T13:08:00Z">
            <w:rPr/>
          </w:rPrChange>
        </w:rPr>
        <w:fldChar w:fldCharType="begin"/>
      </w:r>
      <w:r w:rsidR="00834851" w:rsidRPr="00D142EB">
        <w:instrText xml:space="preserve"> ADDIN ZOTERO_ITEM CSL_CITATION {"citationID":"mY9m1kdW","properties":{"formattedCitation":"(Pasternack, 2009)","plainCitation":"(Pasternack, 2009)","noteIndex":0},"citationItems":[{"id":396,"uris":["http://zotero.org/users/6092945/items/S2AD5CNH"],"itemData":{"id":396,"type":"chapter","abstract":"Tidal freshwater wetlands are relatively young landforms on the Earth’s surface that can change\ndramatically over a few years to decades in response to natural events and societal impacts on watershed\nand estuaries. Landscape position and the time scale of interest are the critical factors that may be used to understand the physical dynamics of these systems. According to landscape position, there exist deltaic and\nfringing wetland varieties with associated characteristic regimes. Based on sediment coring studies, deltaic systems tend to be less than 300 years old, while fringing ones are less than 5000 years old. According to time scale, watershed and estuarine processes influence tidal freshwater wetlands at different frequencies. Detailed process studies over hourly to millennial time scales have revealed how these landforms change. Whereas tides and wind-driven waves in an estuary may have the strength to change a wetland at a higher frequency, they are held in check by the lower frequency of sediment delivery from the uplands under natural conditions. However, historic land clearance, intensive agriculture, and modern urbanization common to coastal regions around the world have fundamentally altered the relative sediment supply for\ntidal freshwater wetlands in ways that do not match natural biological rhythms. Therefore, wetland\nmanagers should be prepared for their systems to change abruptly and frequently.","container-title":"Tidal Freshwater Wetlands","event-place":"Leiden, The Netherlands","language":"en","page":"31-40","publisher":"Backhuys Publishers","publisher-place":"Leiden, The Netherlands","source":"Zotero","title":"Chapter 3. Hydrogeomorphology and sedimentation in tidal freshwater wetlands","author":[{"family":"Pasternack","given":"Gregory B"}],"editor":[{"family":"Barendregt","given":"A."},{"family":"Whigham","given":"D.F."},{"family":"Baldwin","given":"A.H."}],"issued":{"date-parts":[["2009"]]}}}],"schema":"https://github.com/citation-style-language/schema/raw/master/csl-citation.json"} </w:instrText>
      </w:r>
      <w:r w:rsidR="00834851" w:rsidRPr="00D142EB">
        <w:rPr>
          <w:rPrChange w:id="399" w:author="Stefanie Lane" w:date="2023-01-03T13:08:00Z">
            <w:rPr/>
          </w:rPrChange>
        </w:rPr>
        <w:fldChar w:fldCharType="separate"/>
      </w:r>
      <w:r w:rsidR="00834851" w:rsidRPr="00D142EB">
        <w:rPr>
          <w:rFonts w:ascii="Calibri" w:hAnsi="Calibri" w:cs="Calibri"/>
        </w:rPr>
        <w:t>(Pasternack, 2009)</w:t>
      </w:r>
      <w:r w:rsidR="00834851" w:rsidRPr="00D142EB">
        <w:rPr>
          <w:rPrChange w:id="400" w:author="Stefanie Lane" w:date="2023-01-03T13:08:00Z">
            <w:rPr/>
          </w:rPrChange>
        </w:rPr>
        <w:fldChar w:fldCharType="end"/>
      </w:r>
      <w:r w:rsidR="00834851" w:rsidRPr="00D142EB">
        <w:t xml:space="preserve">. </w:t>
      </w:r>
      <w:r w:rsidR="00A563CE" w:rsidRPr="00D142EB">
        <w:t xml:space="preserve"> </w:t>
      </w:r>
      <w:commentRangeStart w:id="401"/>
      <w:del w:id="402" w:author="Stefanie Lane" w:date="2023-01-04T13:33:00Z">
        <w:r w:rsidR="00E8243D" w:rsidRPr="00F20505" w:rsidDel="008C4C9D">
          <w:rPr>
            <w:strike/>
            <w:rPrChange w:id="403" w:author="Stefanie Lane" w:date="2023-01-04T10:12:00Z">
              <w:rPr/>
            </w:rPrChange>
          </w:rPr>
          <w:delText>Estuaries a</w:delText>
        </w:r>
        <w:r w:rsidR="00086FA0" w:rsidRPr="00F20505" w:rsidDel="008C4C9D">
          <w:rPr>
            <w:strike/>
            <w:rPrChange w:id="404" w:author="Stefanie Lane" w:date="2023-01-04T10:12:00Z">
              <w:rPr/>
            </w:rPrChange>
          </w:rPr>
          <w:delText>round the Salish Sea along the Pacific northwest coast of North America</w:delText>
        </w:r>
        <w:r w:rsidR="00EA40FC" w:rsidRPr="00F20505" w:rsidDel="008C4C9D">
          <w:rPr>
            <w:strike/>
            <w:rPrChange w:id="405" w:author="Stefanie Lane" w:date="2023-01-04T10:12:00Z">
              <w:rPr/>
            </w:rPrChange>
          </w:rPr>
          <w:delText xml:space="preserve"> (PNW)</w:delText>
        </w:r>
        <w:r w:rsidR="00E8243D" w:rsidRPr="00F20505" w:rsidDel="008C4C9D">
          <w:rPr>
            <w:strike/>
            <w:rPrChange w:id="406" w:author="Stefanie Lane" w:date="2023-01-04T10:12:00Z">
              <w:rPr/>
            </w:rPrChange>
          </w:rPr>
          <w:delText xml:space="preserve"> </w:delText>
        </w:r>
        <w:r w:rsidRPr="00F20505" w:rsidDel="008C4C9D">
          <w:rPr>
            <w:strike/>
            <w:rPrChange w:id="407" w:author="Stefanie Lane" w:date="2023-01-04T10:12:00Z">
              <w:rPr/>
            </w:rPrChange>
          </w:rPr>
          <w:delText xml:space="preserve">may be spatially </w:delText>
        </w:r>
        <w:r w:rsidR="00086FA0" w:rsidRPr="00F20505" w:rsidDel="008C4C9D">
          <w:rPr>
            <w:strike/>
            <w:rPrChange w:id="408" w:author="Stefanie Lane" w:date="2023-01-04T10:12:00Z">
              <w:rPr/>
            </w:rPrChange>
          </w:rPr>
          <w:delText>constrained by geography</w:delText>
        </w:r>
        <w:r w:rsidRPr="00F20505" w:rsidDel="008C4C9D">
          <w:rPr>
            <w:strike/>
            <w:rPrChange w:id="409" w:author="Stefanie Lane" w:date="2023-01-04T10:12:00Z">
              <w:rPr/>
            </w:rPrChange>
          </w:rPr>
          <w:delText>,</w:delText>
        </w:r>
        <w:r w:rsidR="00E8243D" w:rsidRPr="00F20505" w:rsidDel="008C4C9D">
          <w:rPr>
            <w:strike/>
            <w:rPrChange w:id="410" w:author="Stefanie Lane" w:date="2023-01-04T10:12:00Z">
              <w:rPr/>
            </w:rPrChange>
          </w:rPr>
          <w:delText xml:space="preserve"> and</w:delText>
        </w:r>
        <w:r w:rsidRPr="00F20505" w:rsidDel="008C4C9D">
          <w:rPr>
            <w:strike/>
            <w:rPrChange w:id="411" w:author="Stefanie Lane" w:date="2023-01-04T10:12:00Z">
              <w:rPr/>
            </w:rPrChange>
          </w:rPr>
          <w:delText xml:space="preserve"> are often</w:delText>
        </w:r>
        <w:r w:rsidR="00086FA0" w:rsidRPr="00F20505" w:rsidDel="008C4C9D">
          <w:rPr>
            <w:strike/>
            <w:rPrChange w:id="412" w:author="Stefanie Lane" w:date="2023-01-04T10:12:00Z">
              <w:rPr/>
            </w:rPrChange>
          </w:rPr>
          <w:delText xml:space="preserve"> </w:delText>
        </w:r>
        <w:r w:rsidR="00E8243D" w:rsidRPr="00F20505" w:rsidDel="008C4C9D">
          <w:rPr>
            <w:strike/>
            <w:rPrChange w:id="413" w:author="Stefanie Lane" w:date="2023-01-04T10:12:00Z">
              <w:rPr/>
            </w:rPrChange>
          </w:rPr>
          <w:delText>heavily impacted by human infrastructure</w:delText>
        </w:r>
        <w:r w:rsidRPr="00F20505" w:rsidDel="008C4C9D">
          <w:rPr>
            <w:strike/>
            <w:rPrChange w:id="414" w:author="Stefanie Lane" w:date="2023-01-04T10:12:00Z">
              <w:rPr/>
            </w:rPrChange>
          </w:rPr>
          <w:delText xml:space="preserve"> (</w:delText>
        </w:r>
        <w:r w:rsidRPr="00F20505" w:rsidDel="008C4C9D">
          <w:rPr>
            <w:strike/>
            <w:highlight w:val="lightGray"/>
            <w:rPrChange w:id="415" w:author="Stefanie Lane" w:date="2023-01-04T10:12:00Z">
              <w:rPr>
                <w:highlight w:val="lightGray"/>
              </w:rPr>
            </w:rPrChange>
          </w:rPr>
          <w:delText>CITE</w:delText>
        </w:r>
        <w:r w:rsidRPr="00F20505" w:rsidDel="008C4C9D">
          <w:rPr>
            <w:strike/>
            <w:rPrChange w:id="416" w:author="Stefanie Lane" w:date="2023-01-04T10:12:00Z">
              <w:rPr/>
            </w:rPrChange>
          </w:rPr>
          <w:delText>)</w:delText>
        </w:r>
        <w:r w:rsidR="00FC6CB5" w:rsidRPr="00F20505" w:rsidDel="008C4C9D">
          <w:rPr>
            <w:strike/>
            <w:rPrChange w:id="417" w:author="Stefanie Lane" w:date="2023-01-04T10:12:00Z">
              <w:rPr/>
            </w:rPrChange>
          </w:rPr>
          <w:delText xml:space="preserve">. </w:delText>
        </w:r>
        <w:commentRangeEnd w:id="401"/>
        <w:r w:rsidR="00F20505" w:rsidDel="008C4C9D">
          <w:rPr>
            <w:rStyle w:val="CommentReference"/>
          </w:rPr>
          <w:commentReference w:id="401"/>
        </w:r>
      </w:del>
      <w:del w:id="418" w:author="Stefanie Lane" w:date="2023-01-04T10:12:00Z">
        <w:r w:rsidR="002B07A0" w:rsidRPr="00D142EB" w:rsidDel="00A13108">
          <w:delText>However, t</w:delText>
        </w:r>
      </w:del>
      <w:ins w:id="419" w:author="Stefanie Lane" w:date="2023-01-04T10:12:00Z">
        <w:r w:rsidR="00A13108">
          <w:t>T</w:t>
        </w:r>
      </w:ins>
      <w:r w:rsidR="00FC6CB5" w:rsidRPr="00D142EB">
        <w:t xml:space="preserve">heir </w:t>
      </w:r>
      <w:r w:rsidR="00E8243D" w:rsidRPr="00D142EB">
        <w:t xml:space="preserve">immense </w:t>
      </w:r>
      <w:r w:rsidR="002B07A0" w:rsidRPr="00D142EB">
        <w:t xml:space="preserve">habitat </w:t>
      </w:r>
      <w:r w:rsidR="00E8243D" w:rsidRPr="00D142EB">
        <w:t>value to marine species such as salmonids and shorebirds</w:t>
      </w:r>
      <w:r w:rsidR="00FC6CB5" w:rsidRPr="00D142EB">
        <w:t xml:space="preserve"> is reflected in </w:t>
      </w:r>
      <w:del w:id="420" w:author="Stefanie Lane" w:date="2023-01-04T10:13:00Z">
        <w:r w:rsidR="00FC6CB5" w:rsidRPr="00D142EB" w:rsidDel="00A13108">
          <w:delText xml:space="preserve">federal </w:delText>
        </w:r>
      </w:del>
      <w:ins w:id="421" w:author="Stefanie Lane" w:date="2023-01-04T10:13:00Z">
        <w:r w:rsidR="00A13108">
          <w:t>national</w:t>
        </w:r>
        <w:r w:rsidR="00A13108" w:rsidRPr="00D142EB">
          <w:t xml:space="preserve"> </w:t>
        </w:r>
      </w:ins>
      <w:r w:rsidR="00FC6CB5" w:rsidRPr="00D142EB">
        <w:t>and international efforts for conservation and restoration</w:t>
      </w:r>
      <w:r w:rsidR="00E8243D" w:rsidRPr="00D142EB">
        <w:t xml:space="preserve"> (</w:t>
      </w:r>
      <w:r w:rsidR="00E8243D" w:rsidRPr="00D142EB">
        <w:rPr>
          <w:highlight w:val="lightGray"/>
        </w:rPr>
        <w:t>CITE</w:t>
      </w:r>
      <w:r w:rsidR="00E8243D" w:rsidRPr="00D142EB">
        <w:t xml:space="preserve">). </w:t>
      </w:r>
      <w:ins w:id="422" w:author="Stefanie Lane" w:date="2023-01-03T13:00:00Z">
        <w:r w:rsidR="006B4E74" w:rsidRPr="00D142EB">
          <w:t xml:space="preserve">The </w:t>
        </w:r>
      </w:ins>
      <w:ins w:id="423" w:author="Stefanie Lane" w:date="2023-01-03T13:01:00Z">
        <w:r w:rsidR="006B4E74" w:rsidRPr="00D142EB">
          <w:t xml:space="preserve">brackish </w:t>
        </w:r>
        <w:r w:rsidR="006B4E74" w:rsidRPr="00D142EB">
          <w:lastRenderedPageBreak/>
          <w:t xml:space="preserve">marshes of </w:t>
        </w:r>
      </w:ins>
      <w:ins w:id="424" w:author="Stefanie Lane" w:date="2023-01-03T13:00:00Z">
        <w:r w:rsidR="006B4E74" w:rsidRPr="00D142EB">
          <w:t xml:space="preserve">estuaries </w:t>
        </w:r>
      </w:ins>
      <w:ins w:id="425" w:author="Stefanie Lane" w:date="2023-01-03T13:01:00Z">
        <w:r w:rsidR="006B4E74" w:rsidRPr="00D142EB">
          <w:t>in</w:t>
        </w:r>
      </w:ins>
      <w:ins w:id="426" w:author="Stefanie Lane" w:date="2023-01-03T13:00:00Z">
        <w:r w:rsidR="006B4E74" w:rsidRPr="00D142EB">
          <w:t xml:space="preserve"> the PNW are </w:t>
        </w:r>
      </w:ins>
      <w:ins w:id="427" w:author="Stefanie Lane" w:date="2023-01-03T13:01:00Z">
        <w:r w:rsidR="006B4E74" w:rsidRPr="00D142EB">
          <w:t>characterized by</w:t>
        </w:r>
        <w:r w:rsidR="008D2DF6" w:rsidRPr="00D142EB">
          <w:t xml:space="preserve"> perennial graminoids (sedges, rushes, and some grasses), </w:t>
        </w:r>
      </w:ins>
      <w:ins w:id="428" w:author="Stefanie Lane" w:date="2023-01-03T13:09:00Z">
        <w:r w:rsidR="000504B7">
          <w:t xml:space="preserve">which are </w:t>
        </w:r>
        <w:r w:rsidR="000504B7" w:rsidRPr="003A4AD1">
          <w:t>most often clonally reproductive, with some seed-limited species such as Lyngbye’s sedge (</w:t>
        </w:r>
        <w:r w:rsidR="000504B7" w:rsidRPr="003A4AD1">
          <w:rPr>
            <w:i/>
          </w:rPr>
          <w:t>Carex lyngbyei</w:t>
        </w:r>
        <w:r w:rsidR="000504B7" w:rsidRPr="003A4AD1">
          <w:t>) (</w:t>
        </w:r>
        <w:r w:rsidR="000504B7" w:rsidRPr="003A4AD1">
          <w:rPr>
            <w:highlight w:val="lightGray"/>
          </w:rPr>
          <w:t>CITE</w:t>
        </w:r>
        <w:r w:rsidR="000504B7" w:rsidRPr="003A4AD1">
          <w:t xml:space="preserve">). </w:t>
        </w:r>
        <w:r w:rsidR="000504B7">
          <w:t xml:space="preserve">Their habitat importance, especially along channel edges, is owed to their tall (up to 1m) vegetation overhanging </w:t>
        </w:r>
      </w:ins>
      <w:ins w:id="429" w:author="Stefanie Lane" w:date="2023-01-03T13:02:00Z">
        <w:r w:rsidR="008A37B9" w:rsidRPr="00D142EB">
          <w:t xml:space="preserve">the channel to provide shade for juvenile </w:t>
        </w:r>
      </w:ins>
      <w:ins w:id="430" w:author="Stefanie Lane" w:date="2023-01-03T13:03:00Z">
        <w:r w:rsidR="008A37B9" w:rsidRPr="00D142EB">
          <w:t xml:space="preserve">salmonids and forage for </w:t>
        </w:r>
      </w:ins>
      <w:ins w:id="431" w:author="Stefanie Lane" w:date="2023-01-03T13:10:00Z">
        <w:r w:rsidR="00887A14">
          <w:t>waterfowl</w:t>
        </w:r>
      </w:ins>
      <w:ins w:id="432" w:author="Stefanie Lane" w:date="2023-01-04T10:13:00Z">
        <w:r w:rsidR="00F673BC">
          <w:t xml:space="preserve"> (</w:t>
        </w:r>
        <w:r w:rsidR="00F673BC" w:rsidRPr="00F673BC">
          <w:rPr>
            <w:highlight w:val="lightGray"/>
            <w:rPrChange w:id="433" w:author="Stefanie Lane" w:date="2023-01-04T10:13:00Z">
              <w:rPr/>
            </w:rPrChange>
          </w:rPr>
          <w:t>CITE</w:t>
        </w:r>
        <w:r w:rsidR="00F673BC">
          <w:t>)</w:t>
        </w:r>
      </w:ins>
      <w:ins w:id="434" w:author="Stefanie Lane" w:date="2023-01-03T13:10:00Z">
        <w:r w:rsidR="00887A14">
          <w:t xml:space="preserve">. </w:t>
        </w:r>
      </w:ins>
      <w:ins w:id="435" w:author="Stefanie Lane" w:date="2023-01-03T13:11:00Z">
        <w:r w:rsidR="00887A14">
          <w:t>Many waterfowl species are seasonal migrants, and these estuaries are important habitat as part of the Pacific Flyway (</w:t>
        </w:r>
        <w:r w:rsidR="00887A14" w:rsidRPr="00887A14">
          <w:rPr>
            <w:highlight w:val="lightGray"/>
            <w:rPrChange w:id="436" w:author="Stefanie Lane" w:date="2023-01-03T13:11:00Z">
              <w:rPr/>
            </w:rPrChange>
          </w:rPr>
          <w:t>CITE</w:t>
        </w:r>
        <w:r w:rsidR="00887A14">
          <w:t>). Some</w:t>
        </w:r>
      </w:ins>
      <w:ins w:id="437" w:author="Stefanie Lane" w:date="2023-01-04T10:13:00Z">
        <w:r w:rsidR="00F673BC">
          <w:t xml:space="preserve"> waterfowl</w:t>
        </w:r>
      </w:ins>
      <w:ins w:id="438" w:author="Stefanie Lane" w:date="2023-01-03T13:11:00Z">
        <w:r w:rsidR="00887A14">
          <w:t xml:space="preserve"> species are resident, </w:t>
        </w:r>
      </w:ins>
      <w:ins w:id="439" w:author="Stefanie Lane" w:date="2023-01-03T13:12:00Z">
        <w:r w:rsidR="00EF0802">
          <w:t xml:space="preserve">which increases the habitat value for year-round occupancy. </w:t>
        </w:r>
      </w:ins>
      <w:ins w:id="440" w:author="Stefanie Lane" w:date="2023-01-03T13:54:00Z">
        <w:r w:rsidR="00000826">
          <w:t xml:space="preserve">The </w:t>
        </w:r>
        <w:r w:rsidR="007C09B2">
          <w:t>Canada goose (“CAGO”)</w:t>
        </w:r>
      </w:ins>
      <w:ins w:id="441" w:author="Stefanie Lane" w:date="2023-01-03T13:55:00Z">
        <w:r w:rsidR="007C09B2">
          <w:t xml:space="preserve"> </w:t>
        </w:r>
        <w:r w:rsidR="005D4C3F">
          <w:t>was historically</w:t>
        </w:r>
      </w:ins>
      <w:ins w:id="442" w:author="Stefanie Lane" w:date="2023-01-03T13:56:00Z">
        <w:r w:rsidR="005D4C3F">
          <w:t xml:space="preserve"> an infrequent migrant to the PNW, but in the later 20</w:t>
        </w:r>
        <w:r w:rsidR="005D4C3F" w:rsidRPr="005D4C3F">
          <w:rPr>
            <w:vertAlign w:val="superscript"/>
            <w:rPrChange w:id="443" w:author="Stefanie Lane" w:date="2023-01-03T13:56:00Z">
              <w:rPr/>
            </w:rPrChange>
          </w:rPr>
          <w:t>th</w:t>
        </w:r>
        <w:r w:rsidR="005D4C3F">
          <w:t xml:space="preserve"> century resident populations were introduced to promote hunting tourism. </w:t>
        </w:r>
      </w:ins>
      <w:ins w:id="444" w:author="Stefanie Lane" w:date="2023-01-03T13:58:00Z">
        <w:r w:rsidR="008743BD">
          <w:t>Their regional</w:t>
        </w:r>
      </w:ins>
      <w:ins w:id="445" w:author="Stefanie Lane" w:date="2023-01-03T13:56:00Z">
        <w:r w:rsidR="005D4C3F">
          <w:t xml:space="preserve"> population has</w:t>
        </w:r>
      </w:ins>
      <w:ins w:id="446" w:author="Stefanie Lane" w:date="2023-01-03T13:58:00Z">
        <w:r w:rsidR="008743BD">
          <w:t xml:space="preserve"> since</w:t>
        </w:r>
      </w:ins>
      <w:ins w:id="447" w:author="Stefanie Lane" w:date="2023-01-03T13:57:00Z">
        <w:r w:rsidR="008743BD">
          <w:t xml:space="preserve"> exploded</w:t>
        </w:r>
      </w:ins>
      <w:ins w:id="448" w:author="Stefanie Lane" w:date="2023-01-03T13:58:00Z">
        <w:r w:rsidR="008743BD">
          <w:t xml:space="preserve">, resulting in </w:t>
        </w:r>
      </w:ins>
      <w:ins w:id="449" w:author="Stefanie Lane" w:date="2023-01-04T10:14:00Z">
        <w:r w:rsidR="00F673BC">
          <w:t xml:space="preserve">the development of </w:t>
        </w:r>
      </w:ins>
      <w:ins w:id="450" w:author="Stefanie Lane" w:date="2023-01-03T13:58:00Z">
        <w:r w:rsidR="008743BD">
          <w:t xml:space="preserve">CAGO management plans to curtail negative impacts such as overgrazing and </w:t>
        </w:r>
        <w:r w:rsidR="0089380F">
          <w:t>fecal co</w:t>
        </w:r>
      </w:ins>
      <w:ins w:id="451" w:author="Stefanie Lane" w:date="2023-01-03T13:59:00Z">
        <w:r w:rsidR="0089380F">
          <w:t>liform in municipal spaces (</w:t>
        </w:r>
        <w:r w:rsidR="0089380F" w:rsidRPr="0089380F">
          <w:rPr>
            <w:highlight w:val="lightGray"/>
            <w:rPrChange w:id="452" w:author="Stefanie Lane" w:date="2023-01-03T13:59:00Z">
              <w:rPr/>
            </w:rPrChange>
          </w:rPr>
          <w:t>CITE</w:t>
        </w:r>
        <w:r w:rsidR="0089380F">
          <w:t xml:space="preserve">). In estuaries, CAGO grazing behavior is particularly concerning not only because they heavily graze the leafy above-ground vegetation, but </w:t>
        </w:r>
      </w:ins>
      <w:ins w:id="453" w:author="Stefanie Lane" w:date="2023-01-03T14:00:00Z">
        <w:r w:rsidR="0089380F">
          <w:t xml:space="preserve">they </w:t>
        </w:r>
      </w:ins>
      <w:ins w:id="454" w:author="Stefanie Lane" w:date="2023-01-03T14:11:00Z">
        <w:r w:rsidR="00C558B8">
          <w:t xml:space="preserve">“grub” or </w:t>
        </w:r>
      </w:ins>
      <w:ins w:id="455" w:author="Stefanie Lane" w:date="2023-01-03T14:00:00Z">
        <w:r w:rsidR="0089380F">
          <w:t xml:space="preserve">rip out the </w:t>
        </w:r>
        <w:r w:rsidR="00C078BD">
          <w:t>rhizomes that would be capable of clonally growing to restore the vegetation after grazing</w:t>
        </w:r>
      </w:ins>
      <w:ins w:id="456" w:author="Stefanie Lane" w:date="2023-01-04T10:14:00Z">
        <w:r w:rsidR="00F673BC">
          <w:t xml:space="preserve"> (</w:t>
        </w:r>
        <w:r w:rsidR="00F673BC" w:rsidRPr="00F673BC">
          <w:rPr>
            <w:highlight w:val="lightGray"/>
            <w:rPrChange w:id="457" w:author="Stefanie Lane" w:date="2023-01-04T10:14:00Z">
              <w:rPr/>
            </w:rPrChange>
          </w:rPr>
          <w:t>CITE</w:t>
        </w:r>
        <w:r w:rsidR="00F673BC">
          <w:t>)</w:t>
        </w:r>
      </w:ins>
      <w:ins w:id="458" w:author="Stefanie Lane" w:date="2023-01-03T14:00:00Z">
        <w:r w:rsidR="00C078BD">
          <w:t>. This behavior has led to restoration efforts to physically barric</w:t>
        </w:r>
      </w:ins>
      <w:ins w:id="459" w:author="Stefanie Lane" w:date="2023-01-03T14:01:00Z">
        <w:r w:rsidR="00C078BD">
          <w:t xml:space="preserve">ade CAGO from marsh vegetation through the construction of fences, or exclosures. </w:t>
        </w:r>
        <w:r w:rsidR="00FD684E">
          <w:t>Exclosures are commonly used in a variety of land management applications to prevent herbivory</w:t>
        </w:r>
      </w:ins>
      <w:ins w:id="460" w:author="Stefanie Lane" w:date="2023-01-04T10:14:00Z">
        <w:r w:rsidR="008A7B0C">
          <w:t xml:space="preserve"> (</w:t>
        </w:r>
        <w:r w:rsidR="008A7B0C" w:rsidRPr="008A7B0C">
          <w:rPr>
            <w:highlight w:val="lightGray"/>
            <w:rPrChange w:id="461" w:author="Stefanie Lane" w:date="2023-01-04T10:14:00Z">
              <w:rPr/>
            </w:rPrChange>
          </w:rPr>
          <w:t>CITE</w:t>
        </w:r>
        <w:r w:rsidR="008A7B0C">
          <w:rPr>
            <w:highlight w:val="lightGray"/>
          </w:rPr>
          <w:t>?</w:t>
        </w:r>
        <w:r w:rsidR="008A7B0C">
          <w:t>)</w:t>
        </w:r>
      </w:ins>
      <w:ins w:id="462" w:author="Stefanie Lane" w:date="2023-01-03T14:01:00Z">
        <w:r w:rsidR="00FD684E">
          <w:t>, and in PNW estuaries on Vanc</w:t>
        </w:r>
      </w:ins>
      <w:ins w:id="463" w:author="Stefanie Lane" w:date="2023-01-03T14:02:00Z">
        <w:r w:rsidR="00FD684E">
          <w:t xml:space="preserve">ouver Island, they are an immediate solution to </w:t>
        </w:r>
        <w:r w:rsidR="008873F3">
          <w:t xml:space="preserve">allow the vegetation the opportunity to passively recover (as opposed to active restoration through transplanting new plants). </w:t>
        </w:r>
      </w:ins>
      <w:ins w:id="464" w:author="Stefanie Lane" w:date="2023-01-03T14:04:00Z">
        <w:r w:rsidR="00154D3F">
          <w:t xml:space="preserve">The intended outcome is that by excluding </w:t>
        </w:r>
        <w:r w:rsidR="001E2A3A">
          <w:t xml:space="preserve">CAGO, the vegetation </w:t>
        </w:r>
      </w:ins>
      <w:ins w:id="465" w:author="Stefanie Lane" w:date="2023-01-03T14:05:00Z">
        <w:r w:rsidR="001E2A3A">
          <w:t>will passively recover via natural succession to restore estuary habitat to a species compositional abundance</w:t>
        </w:r>
        <w:r w:rsidR="000D3078">
          <w:t xml:space="preserve"> characteristic of an ungrazed habitat. </w:t>
        </w:r>
      </w:ins>
      <w:ins w:id="466" w:author="Stefanie Lane" w:date="2023-01-04T10:15:00Z">
        <w:r w:rsidR="008A7B0C">
          <w:t xml:space="preserve">Whether this approach leads to intended outcomes has not been tested, and offers an opportunity to understand whether passive restoration measures </w:t>
        </w:r>
      </w:ins>
      <w:ins w:id="467" w:author="Stefanie Lane" w:date="2023-01-04T10:16:00Z">
        <w:r w:rsidR="007F4711">
          <w:t xml:space="preserve">are sufficient to restore habitat of a desired compositional palette of native species. </w:t>
        </w:r>
      </w:ins>
    </w:p>
    <w:p w14:paraId="30132BAA" w14:textId="279501EB" w:rsidR="00290098" w:rsidRPr="00D142EB" w:rsidDel="000504B7" w:rsidRDefault="00290098">
      <w:pPr>
        <w:rPr>
          <w:del w:id="468" w:author="Stefanie Lane" w:date="2023-01-03T13:09:00Z"/>
        </w:rPr>
      </w:pPr>
    </w:p>
    <w:p w14:paraId="1156677E" w14:textId="1A6D028D" w:rsidR="00151B94" w:rsidRPr="00D142EB" w:rsidDel="005B0D57" w:rsidRDefault="00EA40FC">
      <w:pPr>
        <w:rPr>
          <w:del w:id="469" w:author="Stefanie Lane" w:date="2023-01-03T13:07:00Z"/>
        </w:rPr>
        <w:pPrChange w:id="470" w:author="Stefanie Lane" w:date="2023-01-03T13:09:00Z">
          <w:pPr>
            <w:pStyle w:val="CommentText"/>
            <w:numPr>
              <w:ilvl w:val="1"/>
              <w:numId w:val="4"/>
            </w:numPr>
            <w:ind w:left="1440" w:hanging="360"/>
          </w:pPr>
        </w:pPrChange>
      </w:pPr>
      <w:del w:id="471" w:author="Stefanie Lane" w:date="2023-01-03T13:07:00Z">
        <w:r w:rsidRPr="00D142EB" w:rsidDel="005B0D57">
          <w:delText>High marsh s</w:delText>
        </w:r>
        <w:r w:rsidR="00151B94" w:rsidRPr="00D142EB" w:rsidDel="005B0D57">
          <w:delText>pecies composition</w:delText>
        </w:r>
        <w:r w:rsidR="006514B8" w:rsidRPr="00D142EB" w:rsidDel="005B0D57">
          <w:delText>, especially</w:delText>
        </w:r>
        <w:r w:rsidR="00151B94" w:rsidRPr="00D142EB" w:rsidDel="005B0D57">
          <w:delText xml:space="preserve"> in the </w:delText>
        </w:r>
        <w:r w:rsidRPr="00D142EB" w:rsidDel="005B0D57">
          <w:delText>PNW</w:delText>
        </w:r>
      </w:del>
    </w:p>
    <w:p w14:paraId="7BF2FCE4" w14:textId="1C15DE9C" w:rsidR="00151B94" w:rsidRPr="00D142EB" w:rsidDel="005B0D57" w:rsidRDefault="00151B94">
      <w:pPr>
        <w:rPr>
          <w:del w:id="472" w:author="Stefanie Lane" w:date="2023-01-03T13:07:00Z"/>
        </w:rPr>
        <w:pPrChange w:id="473" w:author="Stefanie Lane" w:date="2023-01-03T13:09:00Z">
          <w:pPr>
            <w:pStyle w:val="CommentText"/>
            <w:numPr>
              <w:ilvl w:val="2"/>
              <w:numId w:val="4"/>
            </w:numPr>
            <w:ind w:left="2160" w:hanging="180"/>
          </w:pPr>
        </w:pPrChange>
      </w:pPr>
      <w:del w:id="474" w:author="Stefanie Lane" w:date="2023-01-03T13:07:00Z">
        <w:r w:rsidRPr="00D142EB" w:rsidDel="005B0D57">
          <w:delText>Introduce group of competitive dominant species, ‘</w:delText>
        </w:r>
        <w:r w:rsidR="007C47D3" w:rsidRPr="00D142EB" w:rsidDel="005B0D57">
          <w:delText xml:space="preserve">tall, </w:delText>
        </w:r>
        <w:r w:rsidRPr="00D142EB" w:rsidDel="005B0D57">
          <w:delText>perennial graminoids (&gt; 10 cm tall)</w:delText>
        </w:r>
        <w:r w:rsidR="007C47D3" w:rsidRPr="00D142EB" w:rsidDel="005B0D57">
          <w:delText>,’ or TPGs.</w:delText>
        </w:r>
        <w:r w:rsidRPr="00D142EB" w:rsidDel="005B0D57">
          <w:delText xml:space="preserve"> </w:delText>
        </w:r>
        <w:r w:rsidR="00373203" w:rsidRPr="00D142EB" w:rsidDel="005B0D57">
          <w:delText xml:space="preserve">Describe zonation of </w:delText>
        </w:r>
        <w:r w:rsidR="00373203" w:rsidRPr="00D142EB" w:rsidDel="005B0D57">
          <w:rPr>
            <w:i/>
          </w:rPr>
          <w:delText>Carex lyngbyei</w:delText>
        </w:r>
        <w:r w:rsidR="00373203" w:rsidRPr="00D142EB" w:rsidDel="005B0D57">
          <w:delText xml:space="preserve"> or </w:delText>
        </w:r>
        <w:r w:rsidR="00373203" w:rsidRPr="00D142EB" w:rsidDel="005B0D57">
          <w:rPr>
            <w:i/>
          </w:rPr>
          <w:delText>Juncus balticus</w:delText>
        </w:r>
        <w:r w:rsidR="00373203" w:rsidRPr="00D142EB" w:rsidDel="005B0D57">
          <w:delText xml:space="preserve"> along channel edges, with secondary dominance by other sedges/rushes/grasses. </w:delText>
        </w:r>
        <w:r w:rsidR="004B0AE0" w:rsidRPr="00D142EB" w:rsidDel="005B0D57">
          <w:delText>(2- 3 sentences)</w:delText>
        </w:r>
        <w:r w:rsidR="00FF5001" w:rsidRPr="00D142EB" w:rsidDel="005B0D57">
          <w:delText xml:space="preserve">. </w:delText>
        </w:r>
      </w:del>
    </w:p>
    <w:p w14:paraId="4DCD4875" w14:textId="558CB966" w:rsidR="00FF5001" w:rsidRPr="00D142EB" w:rsidDel="005B0D57" w:rsidRDefault="00FF5001">
      <w:pPr>
        <w:rPr>
          <w:del w:id="475" w:author="Stefanie Lane" w:date="2023-01-03T13:07:00Z"/>
        </w:rPr>
        <w:pPrChange w:id="476" w:author="Stefanie Lane" w:date="2023-01-03T13:09:00Z">
          <w:pPr>
            <w:pStyle w:val="CommentText"/>
            <w:numPr>
              <w:ilvl w:val="3"/>
              <w:numId w:val="4"/>
            </w:numPr>
            <w:ind w:left="2880" w:hanging="360"/>
          </w:pPr>
        </w:pPrChange>
      </w:pPr>
      <w:del w:id="477" w:author="Stefanie Lane" w:date="2023-01-03T13:07:00Z">
        <w:r w:rsidRPr="00D142EB" w:rsidDel="005B0D57">
          <w:delText xml:space="preserve">Emphasize rhizomatous clonal reproductive strategy, and note seed limitation of </w:delText>
        </w:r>
        <w:r w:rsidRPr="00D142EB" w:rsidDel="005B0D57">
          <w:rPr>
            <w:i/>
          </w:rPr>
          <w:delText>Carex lyngbyei</w:delText>
        </w:r>
        <w:r w:rsidRPr="00D142EB" w:rsidDel="005B0D57">
          <w:delText xml:space="preserve">. </w:delText>
        </w:r>
      </w:del>
    </w:p>
    <w:p w14:paraId="32C405B3" w14:textId="10E5BC65" w:rsidR="006514B8" w:rsidRPr="00D142EB" w:rsidDel="005B0D57" w:rsidRDefault="006514B8">
      <w:pPr>
        <w:rPr>
          <w:del w:id="478" w:author="Stefanie Lane" w:date="2023-01-03T13:07:00Z"/>
        </w:rPr>
        <w:pPrChange w:id="479" w:author="Stefanie Lane" w:date="2023-01-03T13:09:00Z">
          <w:pPr>
            <w:pStyle w:val="CommentText"/>
            <w:numPr>
              <w:ilvl w:val="3"/>
              <w:numId w:val="4"/>
            </w:numPr>
            <w:ind w:left="3600" w:hanging="1080"/>
          </w:pPr>
        </w:pPrChange>
      </w:pPr>
      <w:del w:id="480" w:author="Stefanie Lane" w:date="2023-01-03T13:07:00Z">
        <w:r w:rsidRPr="00D142EB" w:rsidDel="005B0D57">
          <w:delText>Review of seed bank</w:delText>
        </w:r>
        <w:r w:rsidR="00DA0F40" w:rsidRPr="00D142EB" w:rsidDel="005B0D57">
          <w:delText xml:space="preserve">s </w:delText>
        </w:r>
        <w:r w:rsidRPr="00D142EB" w:rsidDel="005B0D57">
          <w:delText xml:space="preserve">in estuaries, including similarity to </w:delText>
        </w:r>
        <w:r w:rsidR="00DA0F40" w:rsidRPr="00D142EB" w:rsidDel="005B0D57">
          <w:delText xml:space="preserve">parent vegetation, </w:delText>
        </w:r>
        <w:r w:rsidR="006F20C9" w:rsidRPr="00D142EB" w:rsidDel="005B0D57">
          <w:delText>dispersal/retention, and recruitment; acknowledge most</w:delText>
        </w:r>
        <w:r w:rsidR="00D5079A" w:rsidRPr="00D142EB" w:rsidDel="005B0D57">
          <w:delText xml:space="preserve"> global</w:delText>
        </w:r>
        <w:r w:rsidR="006F20C9" w:rsidRPr="00D142EB" w:rsidDel="005B0D57">
          <w:delText xml:space="preserve"> lit is from Atlantic estuaries, thus need for PNW studies. </w:delText>
        </w:r>
      </w:del>
    </w:p>
    <w:p w14:paraId="63A9438D" w14:textId="2DA3051A" w:rsidR="003A4806" w:rsidRPr="00D142EB" w:rsidDel="008873F3" w:rsidRDefault="00B574B2">
      <w:pPr>
        <w:rPr>
          <w:del w:id="481" w:author="Stefanie Lane" w:date="2023-01-03T14:03:00Z"/>
        </w:rPr>
        <w:pPrChange w:id="482" w:author="Stefanie Lane" w:date="2023-01-03T13:09:00Z">
          <w:pPr>
            <w:pStyle w:val="CommentText"/>
            <w:numPr>
              <w:ilvl w:val="1"/>
              <w:numId w:val="4"/>
            </w:numPr>
            <w:ind w:left="1440" w:hanging="360"/>
          </w:pPr>
        </w:pPrChange>
      </w:pPr>
      <w:del w:id="483" w:author="Stefanie Lane" w:date="2023-01-03T14:03:00Z">
        <w:r w:rsidRPr="00D142EB" w:rsidDel="008873F3">
          <w:delText>Explain r</w:delText>
        </w:r>
        <w:r w:rsidR="008A1C25" w:rsidRPr="00D142EB" w:rsidDel="008873F3">
          <w:delText xml:space="preserve">egional </w:delText>
        </w:r>
        <w:r w:rsidR="004F7DEA" w:rsidRPr="00D142EB" w:rsidDel="008873F3">
          <w:delText>non-native</w:delText>
        </w:r>
        <w:r w:rsidR="008A1C25" w:rsidRPr="00D142EB" w:rsidDel="008873F3">
          <w:delText xml:space="preserve"> introductions also include the </w:delText>
        </w:r>
        <w:r w:rsidR="009675A6" w:rsidRPr="00D142EB" w:rsidDel="008873F3">
          <w:delText>Canada goos</w:delText>
        </w:r>
        <w:r w:rsidR="00EB5EBB" w:rsidRPr="00D142EB" w:rsidDel="008873F3">
          <w:delText>e</w:delText>
        </w:r>
        <w:r w:rsidR="008A1C25" w:rsidRPr="00D142EB" w:rsidDel="008873F3">
          <w:delText xml:space="preserve">, which is a resident herbivore in these estuaries </w:delText>
        </w:r>
        <w:r w:rsidR="00366B97" w:rsidRPr="00D142EB" w:rsidDel="008873F3">
          <w:delText>capable of extensive grazing</w:delText>
        </w:r>
        <w:r w:rsidR="00C55796" w:rsidRPr="00D142EB" w:rsidDel="008873F3">
          <w:delText xml:space="preserve">. </w:delText>
        </w:r>
      </w:del>
    </w:p>
    <w:p w14:paraId="5E31F22C" w14:textId="195EA3DB" w:rsidR="004C1843" w:rsidRPr="00D142EB" w:rsidDel="008873F3" w:rsidRDefault="002B07A0" w:rsidP="00FE3A8D">
      <w:pPr>
        <w:pStyle w:val="CommentText"/>
        <w:numPr>
          <w:ilvl w:val="2"/>
          <w:numId w:val="4"/>
        </w:numPr>
        <w:rPr>
          <w:del w:id="484" w:author="Stefanie Lane" w:date="2023-01-03T14:02:00Z"/>
          <w:sz w:val="22"/>
          <w:szCs w:val="22"/>
        </w:rPr>
      </w:pPr>
      <w:del w:id="485" w:author="Stefanie Lane" w:date="2023-01-03T14:02:00Z">
        <w:r w:rsidRPr="00D142EB" w:rsidDel="008873F3">
          <w:delText>Describe m</w:delText>
        </w:r>
        <w:r w:rsidR="009675A6" w:rsidRPr="00D142EB" w:rsidDel="008873F3">
          <w:delText>igratory</w:delText>
        </w:r>
        <w:r w:rsidR="00E129CF" w:rsidRPr="00D142EB" w:rsidDel="008873F3">
          <w:delText xml:space="preserve"> history</w:delText>
        </w:r>
        <w:r w:rsidR="009675A6" w:rsidRPr="00D142EB" w:rsidDel="008873F3">
          <w:delText xml:space="preserve"> &amp; </w:delText>
        </w:r>
        <w:r w:rsidR="00E129CF" w:rsidRPr="00D142EB" w:rsidDel="008873F3">
          <w:delText>regional introduction</w:delText>
        </w:r>
        <w:r w:rsidRPr="00D142EB" w:rsidDel="008873F3">
          <w:delText xml:space="preserve"> (1-2 sentences)</w:delText>
        </w:r>
        <w:r w:rsidR="004C1843" w:rsidRPr="00D142EB" w:rsidDel="008873F3">
          <w:delText>, life cycle/residency</w:delText>
        </w:r>
        <w:r w:rsidR="007A4111" w:rsidRPr="00D142EB" w:rsidDel="008873F3">
          <w:delText xml:space="preserve"> (non-migratory</w:delText>
        </w:r>
        <w:r w:rsidR="00B67E17" w:rsidRPr="00D142EB" w:rsidDel="008873F3">
          <w:delText xml:space="preserve"> pops.</w:delText>
        </w:r>
        <w:r w:rsidRPr="00D142EB" w:rsidDel="008873F3">
          <w:delText xml:space="preserve">, </w:delText>
        </w:r>
        <w:r w:rsidR="00366B97" w:rsidRPr="00D142EB" w:rsidDel="008873F3">
          <w:delText>1</w:delText>
        </w:r>
        <w:r w:rsidRPr="00D142EB" w:rsidDel="008873F3">
          <w:delText xml:space="preserve"> sentence</w:delText>
        </w:r>
        <w:r w:rsidR="007A4111" w:rsidRPr="00D142EB" w:rsidDel="008873F3">
          <w:delText>)</w:delText>
        </w:r>
        <w:r w:rsidR="004C1843" w:rsidRPr="00D142EB" w:rsidDel="008873F3">
          <w:delText>, grazing/grubbing behavior</w:delText>
        </w:r>
        <w:r w:rsidR="007A4111" w:rsidRPr="00D142EB" w:rsidDel="008873F3">
          <w:delText xml:space="preserve"> </w:delText>
        </w:r>
        <w:r w:rsidRPr="00D142EB" w:rsidDel="008873F3">
          <w:delText>(</w:delText>
        </w:r>
        <w:r w:rsidR="002A7B0C" w:rsidRPr="00D142EB" w:rsidDel="008873F3">
          <w:delText>~</w:delText>
        </w:r>
        <w:r w:rsidRPr="00D142EB" w:rsidDel="008873F3">
          <w:delText xml:space="preserve">2 sentences, focusing on </w:delText>
        </w:r>
        <w:r w:rsidR="00142A71" w:rsidRPr="00D142EB" w:rsidDel="008873F3">
          <w:delText xml:space="preserve">rhizome removal). </w:delText>
        </w:r>
      </w:del>
    </w:p>
    <w:p w14:paraId="24E9CD58" w14:textId="48783436" w:rsidR="00F3581A" w:rsidRPr="00D142EB" w:rsidDel="008873F3" w:rsidRDefault="003E245E" w:rsidP="00EB5EBB">
      <w:pPr>
        <w:pStyle w:val="CommentText"/>
        <w:numPr>
          <w:ilvl w:val="1"/>
          <w:numId w:val="4"/>
        </w:numPr>
        <w:rPr>
          <w:del w:id="486" w:author="Stefanie Lane" w:date="2023-01-03T14:03:00Z"/>
          <w:sz w:val="22"/>
          <w:szCs w:val="22"/>
        </w:rPr>
      </w:pPr>
      <w:del w:id="487" w:author="Stefanie Lane" w:date="2023-01-03T14:03:00Z">
        <w:r w:rsidRPr="00D142EB" w:rsidDel="008873F3">
          <w:delText>Describe e</w:delText>
        </w:r>
        <w:r w:rsidR="00F3581A" w:rsidRPr="00D142EB" w:rsidDel="008873F3">
          <w:delText>xclosures &amp; passive recovery as a means of restoration</w:delText>
        </w:r>
        <w:r w:rsidR="00142A71" w:rsidRPr="00D142EB" w:rsidDel="008873F3">
          <w:delText xml:space="preserve"> (broadly)</w:delText>
        </w:r>
        <w:r w:rsidR="00C02AB5" w:rsidRPr="00D142EB" w:rsidDel="008873F3">
          <w:delText xml:space="preserve">. </w:delText>
        </w:r>
        <w:r w:rsidR="00B574B2" w:rsidRPr="00D142EB" w:rsidDel="008873F3">
          <w:delText>Recovery</w:delText>
        </w:r>
        <w:r w:rsidR="00142A71" w:rsidRPr="00D142EB" w:rsidDel="008873F3">
          <w:delText xml:space="preserve"> g</w:delText>
        </w:r>
        <w:r w:rsidR="00C02AB5" w:rsidRPr="00D142EB" w:rsidDel="008873F3">
          <w:delText xml:space="preserve">oals target keystone species, or key functional groups. </w:delText>
        </w:r>
      </w:del>
    </w:p>
    <w:p w14:paraId="58ED3D30" w14:textId="3C1F2758" w:rsidR="003A4806" w:rsidRPr="00D142EB" w:rsidRDefault="0089311B">
      <w:pPr>
        <w:ind w:firstLine="720"/>
        <w:pPrChange w:id="488" w:author="Stefanie Lane" w:date="2023-01-03T13:08:00Z">
          <w:pPr>
            <w:pStyle w:val="CommentText"/>
          </w:pPr>
        </w:pPrChange>
      </w:pPr>
      <w:r w:rsidRPr="00D142EB">
        <w:t>The</w:t>
      </w:r>
      <w:r w:rsidR="00D4563B" w:rsidRPr="00D142EB">
        <w:t xml:space="preserve"> main objective </w:t>
      </w:r>
      <w:r w:rsidRPr="00D142EB">
        <w:t>of</w:t>
      </w:r>
      <w:r w:rsidR="00D4563B" w:rsidRPr="00D142EB">
        <w:t xml:space="preserve"> this study was to </w:t>
      </w:r>
      <w:r w:rsidR="005E2115" w:rsidRPr="00D142EB">
        <w:t>understand</w:t>
      </w:r>
      <w:r w:rsidR="001A0659" w:rsidRPr="00D142EB">
        <w:t xml:space="preserve"> composition</w:t>
      </w:r>
      <w:r w:rsidR="006269D0" w:rsidRPr="00D142EB">
        <w:t>al changes</w:t>
      </w:r>
      <w:r w:rsidR="001A0659" w:rsidRPr="00D142EB">
        <w:t xml:space="preserve"> of</w:t>
      </w:r>
      <w:r w:rsidR="005E2115" w:rsidRPr="00D142EB">
        <w:t xml:space="preserve"> </w:t>
      </w:r>
      <w:r w:rsidR="0057056B" w:rsidRPr="00D142EB">
        <w:t>surface seed bank</w:t>
      </w:r>
      <w:r w:rsidR="00607809" w:rsidRPr="00D142EB">
        <w:t>s</w:t>
      </w:r>
      <w:r w:rsidR="0057056B" w:rsidRPr="00D142EB">
        <w:t xml:space="preserve"> and above-ground vegetation</w:t>
      </w:r>
      <w:r w:rsidR="000A104C" w:rsidRPr="00D142EB">
        <w:t xml:space="preserve"> </w:t>
      </w:r>
      <w:r w:rsidR="005E2115" w:rsidRPr="00D142EB">
        <w:t>at discrete stages of recovery since</w:t>
      </w:r>
      <w:r w:rsidR="0057056B" w:rsidRPr="00D142EB">
        <w:t xml:space="preserve"> </w:t>
      </w:r>
      <w:del w:id="489" w:author="Stefanie Lane" w:date="2023-01-04T10:02:00Z">
        <w:r w:rsidR="0057056B" w:rsidRPr="00D142EB" w:rsidDel="00531315">
          <w:delText xml:space="preserve">grazing disturbance and </w:delText>
        </w:r>
      </w:del>
      <w:r w:rsidR="0057056B" w:rsidRPr="00D142EB">
        <w:t>grazing exclusion</w:t>
      </w:r>
      <w:r w:rsidR="00D67837" w:rsidRPr="00D142EB">
        <w:t xml:space="preserve"> in two </w:t>
      </w:r>
      <w:r w:rsidR="00607809" w:rsidRPr="00D142EB">
        <w:t xml:space="preserve">Salish Sea </w:t>
      </w:r>
      <w:r w:rsidR="00D67837" w:rsidRPr="00D142EB">
        <w:t>estuaries</w:t>
      </w:r>
      <w:r w:rsidR="0057056B" w:rsidRPr="00D142EB">
        <w:t xml:space="preserve">. </w:t>
      </w:r>
      <w:r w:rsidR="00BC79D0" w:rsidRPr="00D142EB">
        <w:t xml:space="preserve">We wanted to know if grazing exclusion allows </w:t>
      </w:r>
      <w:r w:rsidR="00D716DA" w:rsidRPr="00D142EB">
        <w:t>species</w:t>
      </w:r>
      <w:r w:rsidR="00BC79D0" w:rsidRPr="00D142EB">
        <w:t xml:space="preserve"> to passively recover to</w:t>
      </w:r>
      <w:r w:rsidR="005A38D3" w:rsidRPr="00D142EB">
        <w:t xml:space="preserve"> a compositional abundance similar to undisturbed sites. </w:t>
      </w:r>
      <w:r w:rsidR="005E58DD" w:rsidRPr="00D142EB">
        <w:t>Traditional succession models would say the</w:t>
      </w:r>
      <w:r w:rsidR="00180B40" w:rsidRPr="00D142EB">
        <w:t xml:space="preserve"> most competitive</w:t>
      </w:r>
      <w:r w:rsidR="0065092B" w:rsidRPr="00D142EB">
        <w:t xml:space="preserve"> </w:t>
      </w:r>
      <w:r w:rsidR="00180B40" w:rsidRPr="00D142EB">
        <w:t xml:space="preserve">species will </w:t>
      </w:r>
      <w:r w:rsidR="00137E0B" w:rsidRPr="00D142EB">
        <w:t xml:space="preserve">increasingly </w:t>
      </w:r>
      <w:r w:rsidR="00180B40" w:rsidRPr="00D142EB">
        <w:t xml:space="preserve">dominate the plant community as time since disturbance increases. </w:t>
      </w:r>
      <w:r w:rsidR="005E58DD" w:rsidRPr="00D142EB">
        <w:t xml:space="preserve">This would particularly </w:t>
      </w:r>
      <w:r w:rsidR="009447A7" w:rsidRPr="00D142EB">
        <w:t xml:space="preserve">be </w:t>
      </w:r>
      <w:r w:rsidR="005E58DD" w:rsidRPr="00D142EB">
        <w:t xml:space="preserve">the case in a clonal ecosystem, where recovery is driven by </w:t>
      </w:r>
      <w:r w:rsidR="009447A7" w:rsidRPr="00D142EB">
        <w:t xml:space="preserve">species spreading clonally </w:t>
      </w:r>
      <w:r w:rsidR="005E58DD" w:rsidRPr="00D142EB">
        <w:t xml:space="preserve">from </w:t>
      </w:r>
      <w:r w:rsidR="009447A7" w:rsidRPr="00D142EB">
        <w:t>adjacent</w:t>
      </w:r>
      <w:r w:rsidR="005E58DD" w:rsidRPr="00D142EB">
        <w:t xml:space="preserve"> undisturbed sites</w:t>
      </w:r>
      <w:r w:rsidR="006269D0" w:rsidRPr="00D142EB">
        <w:t>, in addition to potential recruitment from the seed bank</w:t>
      </w:r>
      <w:r w:rsidR="005E58DD" w:rsidRPr="00D142EB">
        <w:t xml:space="preserve">. If </w:t>
      </w:r>
      <w:r w:rsidR="00320EF7" w:rsidRPr="00D142EB">
        <w:t xml:space="preserve">succession is happening the we </w:t>
      </w:r>
      <w:r w:rsidR="005E58DD" w:rsidRPr="00D142EB">
        <w:t xml:space="preserve">expect: </w:t>
      </w:r>
    </w:p>
    <w:p w14:paraId="1498A9A4" w14:textId="0C27BC4E" w:rsidR="007D7475" w:rsidRPr="00D142EB" w:rsidRDefault="00554053" w:rsidP="007D7475">
      <w:pPr>
        <w:pStyle w:val="ListParagraph"/>
        <w:numPr>
          <w:ilvl w:val="0"/>
          <w:numId w:val="3"/>
        </w:numPr>
        <w:spacing w:after="0" w:line="240" w:lineRule="auto"/>
        <w:contextualSpacing w:val="0"/>
        <w:rPr>
          <w:rFonts w:eastAsia="Times New Roman"/>
        </w:rPr>
      </w:pPr>
      <w:r w:rsidRPr="00D142EB">
        <w:rPr>
          <w:rFonts w:eastAsia="Times New Roman"/>
        </w:rPr>
        <w:t>A</w:t>
      </w:r>
      <w:r w:rsidR="007D7475" w:rsidRPr="00D142EB">
        <w:rPr>
          <w:rFonts w:eastAsia="Times New Roman"/>
        </w:rPr>
        <w:t>bove-ground vegetation at older disturbance sites will be more similar to reference vegetation than recently disturbed (regardless of seed inputs)</w:t>
      </w:r>
      <w:r w:rsidR="00FE4A9F" w:rsidRPr="00D142EB">
        <w:rPr>
          <w:rFonts w:eastAsia="Times New Roman"/>
        </w:rPr>
        <w:t xml:space="preserve">, </w:t>
      </w:r>
      <w:r w:rsidR="006E2800" w:rsidRPr="00D142EB">
        <w:rPr>
          <w:rFonts w:eastAsia="Times New Roman"/>
        </w:rPr>
        <w:t>with respect to</w:t>
      </w:r>
      <w:r w:rsidR="00FE4A9F" w:rsidRPr="00D142EB">
        <w:rPr>
          <w:rFonts w:eastAsia="Times New Roman"/>
        </w:rPr>
        <w:t xml:space="preserve"> compositional abundance of tall, perennial </w:t>
      </w:r>
      <w:r w:rsidR="006E2800" w:rsidRPr="00D142EB">
        <w:rPr>
          <w:rFonts w:eastAsia="Times New Roman"/>
        </w:rPr>
        <w:t>graminoids</w:t>
      </w:r>
      <w:r w:rsidR="00FE4A9F" w:rsidRPr="00D142EB">
        <w:rPr>
          <w:rFonts w:eastAsia="Times New Roman"/>
        </w:rPr>
        <w:t xml:space="preserve"> (TPGs)</w:t>
      </w:r>
      <w:r w:rsidR="008B4EB5" w:rsidRPr="00D142EB">
        <w:rPr>
          <w:rFonts w:eastAsia="Times New Roman"/>
        </w:rPr>
        <w:t xml:space="preserve"> which dominate this ecosystem</w:t>
      </w:r>
      <w:r w:rsidR="00FE4A9F" w:rsidRPr="00D142EB">
        <w:rPr>
          <w:rFonts w:eastAsia="Times New Roman"/>
        </w:rPr>
        <w:t xml:space="preserve">. </w:t>
      </w:r>
    </w:p>
    <w:p w14:paraId="3FB0A7DC" w14:textId="41C25D2C" w:rsidR="007D7475" w:rsidRPr="00D142EB" w:rsidRDefault="00A25079" w:rsidP="00272C20">
      <w:pPr>
        <w:pStyle w:val="ListParagraph"/>
        <w:numPr>
          <w:ilvl w:val="1"/>
          <w:numId w:val="3"/>
        </w:numPr>
        <w:spacing w:after="0" w:line="240" w:lineRule="auto"/>
        <w:contextualSpacing w:val="0"/>
        <w:rPr>
          <w:rFonts w:eastAsia="Times New Roman"/>
        </w:rPr>
      </w:pPr>
      <w:r w:rsidRPr="00D142EB">
        <w:rPr>
          <w:rFonts w:eastAsia="Times New Roman"/>
        </w:rPr>
        <w:t>Alternatively, novel</w:t>
      </w:r>
      <w:r w:rsidR="007D7475" w:rsidRPr="00D142EB">
        <w:rPr>
          <w:rFonts w:eastAsia="Times New Roman"/>
        </w:rPr>
        <w:t xml:space="preserve"> disturbance and novel seed inputs lead to alternative succession pathways, where new competitors from seed inputs derail the "slow encroachment" of the clonal dominant from the neighboring intact site.</w:t>
      </w:r>
    </w:p>
    <w:p w14:paraId="568BAABB" w14:textId="67B6252B" w:rsidR="00272C20" w:rsidRPr="00D142EB" w:rsidRDefault="00272C20" w:rsidP="00272C20">
      <w:pPr>
        <w:pStyle w:val="ListParagraph"/>
        <w:numPr>
          <w:ilvl w:val="0"/>
          <w:numId w:val="3"/>
        </w:numPr>
        <w:spacing w:after="0" w:line="240" w:lineRule="auto"/>
        <w:contextualSpacing w:val="0"/>
        <w:rPr>
          <w:rFonts w:eastAsia="Times New Roman"/>
        </w:rPr>
      </w:pPr>
      <w:r w:rsidRPr="00D142EB">
        <w:rPr>
          <w:rFonts w:eastAsia="Times New Roman"/>
        </w:rPr>
        <w:t>Above-ground vegetation in recently disturbed sites will be highly similar to seed inputs than older disturbance vegetation similarity to seed, or reference vegetation similarity to seed</w:t>
      </w:r>
      <w:r w:rsidR="006E2800" w:rsidRPr="00D142EB">
        <w:rPr>
          <w:rFonts w:eastAsia="Times New Roman"/>
        </w:rPr>
        <w:t xml:space="preserve">, especially with respect to compositional abundance of TPGs. </w:t>
      </w:r>
    </w:p>
    <w:p w14:paraId="587D35F4" w14:textId="77777777" w:rsidR="00272C20" w:rsidRPr="00D142EB" w:rsidDel="006F6D10" w:rsidRDefault="00272C20" w:rsidP="00272C20">
      <w:pPr>
        <w:spacing w:after="0" w:line="240" w:lineRule="auto"/>
        <w:rPr>
          <w:del w:id="490" w:author="Stefanie Lane" w:date="2023-01-04T16:33:00Z"/>
          <w:rFonts w:eastAsia="Times New Roman"/>
        </w:rPr>
      </w:pPr>
    </w:p>
    <w:p w14:paraId="162A61F0" w14:textId="77777777" w:rsidR="00441F56" w:rsidRPr="00D142EB" w:rsidRDefault="00441F56" w:rsidP="00A25079">
      <w:pPr>
        <w:spacing w:after="0" w:line="240" w:lineRule="auto"/>
      </w:pPr>
    </w:p>
    <w:p w14:paraId="21DAD365" w14:textId="4AC34F4F" w:rsidR="00A25079" w:rsidRPr="00D142EB" w:rsidDel="006F6D10" w:rsidRDefault="00A25079" w:rsidP="00A25079">
      <w:pPr>
        <w:spacing w:after="0" w:line="240" w:lineRule="auto"/>
        <w:rPr>
          <w:del w:id="491" w:author="Stefanie Lane" w:date="2023-01-04T16:33:00Z"/>
          <w:rFonts w:eastAsia="Times New Roman"/>
        </w:rPr>
      </w:pPr>
      <w:r w:rsidRPr="00D142EB">
        <w:t xml:space="preserve">From a conservation and land management perspective, we should be cognizant of long-term grazing impacts on </w:t>
      </w:r>
      <w:r w:rsidR="00B86DED" w:rsidRPr="00D142EB">
        <w:t>recovery of plant communities a</w:t>
      </w:r>
      <w:r w:rsidR="00696FAD" w:rsidRPr="00D142EB">
        <w:t>nd</w:t>
      </w:r>
      <w:r w:rsidR="005E0618" w:rsidRPr="00D142EB">
        <w:t xml:space="preserve"> the</w:t>
      </w:r>
      <w:r w:rsidR="00696FAD" w:rsidRPr="00D142EB">
        <w:t xml:space="preserve"> implications for alternate </w:t>
      </w:r>
      <w:r w:rsidRPr="00D142EB">
        <w:t xml:space="preserve">successional </w:t>
      </w:r>
      <w:r w:rsidR="00696FAD" w:rsidRPr="00D142EB">
        <w:t>trajectories</w:t>
      </w:r>
      <w:r w:rsidRPr="00D142EB">
        <w:t>.</w:t>
      </w:r>
      <w:r w:rsidR="00647F06" w:rsidRPr="00D142EB">
        <w:t xml:space="preserve"> This is especially the case in ecosystems that already experience natural and anthropogenic disturbance, such as estuaries</w:t>
      </w:r>
      <w:r w:rsidR="009D5BF7" w:rsidRPr="00D142EB">
        <w:t>,</w:t>
      </w:r>
      <w:r w:rsidR="00647F06" w:rsidRPr="00D142EB">
        <w:t xml:space="preserve"> and wetlands more broadly.</w:t>
      </w:r>
      <w:del w:id="492" w:author="Stefanie Lane" w:date="2023-01-04T16:33:00Z">
        <w:r w:rsidR="00647F06" w:rsidRPr="00D142EB" w:rsidDel="006F6D10">
          <w:delText xml:space="preserve"> </w:delText>
        </w:r>
      </w:del>
    </w:p>
    <w:p w14:paraId="648310E4" w14:textId="1844A8F5" w:rsidR="007D7475" w:rsidRPr="00D142EB" w:rsidDel="006F6D10" w:rsidRDefault="007D7475" w:rsidP="005E58DD">
      <w:pPr>
        <w:pStyle w:val="CommentText"/>
        <w:rPr>
          <w:del w:id="493" w:author="Stefanie Lane" w:date="2023-01-04T16:33:00Z"/>
          <w:sz w:val="22"/>
          <w:szCs w:val="22"/>
        </w:rPr>
      </w:pPr>
    </w:p>
    <w:p w14:paraId="1D128776" w14:textId="6AE38624" w:rsidR="00EF68AC" w:rsidDel="006F6D10" w:rsidRDefault="00EF68AC" w:rsidP="005E58DD">
      <w:pPr>
        <w:pStyle w:val="CommentText"/>
        <w:rPr>
          <w:del w:id="494" w:author="Stefanie Lane" w:date="2023-01-04T16:33:00Z"/>
          <w:sz w:val="22"/>
          <w:szCs w:val="22"/>
        </w:rPr>
      </w:pPr>
    </w:p>
    <w:p w14:paraId="359E0FD6" w14:textId="0CF78AED" w:rsidR="00EF68AC" w:rsidDel="006F6D10" w:rsidRDefault="00EF68AC" w:rsidP="006F6D10">
      <w:pPr>
        <w:spacing w:after="0" w:line="240" w:lineRule="auto"/>
        <w:rPr>
          <w:del w:id="495" w:author="Stefanie Lane" w:date="2023-01-04T16:33:00Z"/>
        </w:rPr>
        <w:pPrChange w:id="496" w:author="Stefanie Lane" w:date="2023-01-04T16:33:00Z">
          <w:pPr>
            <w:pStyle w:val="CommentText"/>
          </w:pPr>
        </w:pPrChange>
      </w:pPr>
    </w:p>
    <w:p w14:paraId="1D41B14F" w14:textId="2C6BE038" w:rsidR="00EF68AC" w:rsidRDefault="00EF68AC">
      <w:r>
        <w:br w:type="page"/>
      </w:r>
    </w:p>
    <w:p w14:paraId="41857F8A" w14:textId="2B393100" w:rsidR="00EF68AC" w:rsidRDefault="00EF68AC" w:rsidP="00EF68AC">
      <w:pPr>
        <w:pStyle w:val="Heading1"/>
      </w:pPr>
      <w:r>
        <w:lastRenderedPageBreak/>
        <w:t>Methods</w:t>
      </w:r>
    </w:p>
    <w:p w14:paraId="1848B6E5" w14:textId="77777777" w:rsidR="008A0234" w:rsidRDefault="008A0234" w:rsidP="008A0234">
      <w:pPr>
        <w:pStyle w:val="Heading2"/>
      </w:pPr>
      <w:r>
        <w:t>Study area &amp; site history</w:t>
      </w:r>
    </w:p>
    <w:p w14:paraId="389D266A" w14:textId="3626309E" w:rsidR="008A0234" w:rsidDel="0031128D" w:rsidRDefault="0031128D" w:rsidP="008A0234">
      <w:pPr>
        <w:pStyle w:val="ListParagraph"/>
        <w:numPr>
          <w:ilvl w:val="0"/>
          <w:numId w:val="6"/>
        </w:numPr>
        <w:rPr>
          <w:del w:id="497" w:author="Stefanie Lane" w:date="2023-01-04T13:19:00Z"/>
        </w:rPr>
      </w:pPr>
      <w:ins w:id="498" w:author="Stefanie Lane" w:date="2023-01-04T13:19:00Z">
        <w:r>
          <w:tab/>
        </w:r>
      </w:ins>
      <w:del w:id="499" w:author="Stefanie Lane" w:date="2023-01-04T13:19:00Z">
        <w:r w:rsidR="008A0234" w:rsidDel="0031128D">
          <w:delText>Site descriptions of Little Qualicum and Nanaimo River Estuaries as Wildlife Management Areas (</w:delText>
        </w:r>
        <w:commentRangeStart w:id="500"/>
        <w:r w:rsidR="008A0234" w:rsidDel="0031128D">
          <w:delText>map</w:delText>
        </w:r>
        <w:commentRangeEnd w:id="500"/>
        <w:r w:rsidR="00CA17EF" w:rsidDel="0031128D">
          <w:rPr>
            <w:rStyle w:val="CommentReference"/>
          </w:rPr>
          <w:commentReference w:id="500"/>
        </w:r>
        <w:r w:rsidR="008A0234" w:rsidDel="0031128D">
          <w:delText xml:space="preserve">). </w:delText>
        </w:r>
      </w:del>
    </w:p>
    <w:p w14:paraId="48B5085F" w14:textId="4EB52078" w:rsidR="006E03E8" w:rsidDel="006F131F" w:rsidRDefault="00817A32" w:rsidP="008A0234">
      <w:pPr>
        <w:pStyle w:val="ListParagraph"/>
        <w:numPr>
          <w:ilvl w:val="0"/>
          <w:numId w:val="6"/>
        </w:numPr>
        <w:rPr>
          <w:del w:id="501" w:author="Stefanie Lane" w:date="2023-01-04T10:55:00Z"/>
        </w:rPr>
      </w:pPr>
      <w:del w:id="502" w:author="Stefanie Lane" w:date="2023-01-04T10:55:00Z">
        <w:r w:rsidDel="006F131F">
          <w:delText>Grazing exclosure history</w:delText>
        </w:r>
      </w:del>
    </w:p>
    <w:p w14:paraId="7FD78553" w14:textId="0E83DA97" w:rsidR="008A0234" w:rsidDel="00A03098" w:rsidRDefault="008A0234" w:rsidP="006E03E8">
      <w:pPr>
        <w:pStyle w:val="ListParagraph"/>
        <w:numPr>
          <w:ilvl w:val="1"/>
          <w:numId w:val="6"/>
        </w:numPr>
        <w:rPr>
          <w:del w:id="503" w:author="Stefanie Lane" w:date="2023-01-04T10:51:00Z"/>
        </w:rPr>
      </w:pPr>
      <w:del w:id="504" w:author="Stefanie Lane" w:date="2023-01-04T10:51:00Z">
        <w:r w:rsidDel="00A03098">
          <w:delText xml:space="preserve">Wooden fencing was iteratively installed </w:delText>
        </w:r>
        <w:r w:rsidR="003A704A" w:rsidDel="00A03098">
          <w:delText xml:space="preserve">(cite GoMIES?) </w:delText>
        </w:r>
        <w:r w:rsidDel="00A03098">
          <w:delText xml:space="preserve">to physically prevent Canada geese from grazing vegetation, hereafter referred to as ‘exclosures.’ </w:delText>
        </w:r>
      </w:del>
    </w:p>
    <w:p w14:paraId="0A22B2AC" w14:textId="73657B64" w:rsidR="008A0234" w:rsidDel="00A03098" w:rsidRDefault="008A0234" w:rsidP="006E03E8">
      <w:pPr>
        <w:pStyle w:val="ListParagraph"/>
        <w:numPr>
          <w:ilvl w:val="2"/>
          <w:numId w:val="6"/>
        </w:numPr>
        <w:rPr>
          <w:del w:id="505" w:author="Stefanie Lane" w:date="2023-01-04T10:51:00Z"/>
        </w:rPr>
      </w:pPr>
      <w:del w:id="506" w:author="Stefanie Lane" w:date="2023-01-04T10:51:00Z">
        <w:r w:rsidDel="00A03098">
          <w:delText xml:space="preserve">Exclosures were placed opportunistically along channel edges where intensive herbivory was observed to protect remnant marsh platform from further degradation. </w:delText>
        </w:r>
      </w:del>
    </w:p>
    <w:p w14:paraId="702D2B27" w14:textId="11D01082" w:rsidR="008A0234" w:rsidDel="00785DAF" w:rsidRDefault="00BE3518" w:rsidP="00785DAF">
      <w:pPr>
        <w:pStyle w:val="ListParagraph"/>
        <w:numPr>
          <w:ilvl w:val="1"/>
          <w:numId w:val="6"/>
        </w:numPr>
        <w:rPr>
          <w:del w:id="507" w:author="Stefanie Lane" w:date="2023-01-04T10:52:00Z"/>
        </w:rPr>
      </w:pPr>
      <w:del w:id="508" w:author="Stefanie Lane" w:date="2023-01-04T10:55:00Z">
        <w:r w:rsidDel="006F131F">
          <w:delText>Ongong</w:delText>
        </w:r>
        <w:r w:rsidR="008A0234" w:rsidDel="006F131F">
          <w:delText xml:space="preserve"> restoration </w:delText>
        </w:r>
        <w:r w:rsidDel="006F131F">
          <w:delText>strategies</w:delText>
        </w:r>
        <w:r w:rsidR="008A0234" w:rsidDel="006F131F">
          <w:delText xml:space="preserve"> have afforded observation of recovery timepoints 1 and 10 years post-grazing exclusion in two different estuaries (Table 1).  </w:delText>
        </w:r>
      </w:del>
    </w:p>
    <w:p w14:paraId="3E0CDB67" w14:textId="557A96E4" w:rsidR="006757D3" w:rsidRDefault="008A0234" w:rsidP="006757D3">
      <w:pPr>
        <w:rPr>
          <w:ins w:id="509" w:author="Stefanie Lane" w:date="2023-01-04T13:19:00Z"/>
        </w:rPr>
      </w:pPr>
      <w:del w:id="510" w:author="Stefanie Lane" w:date="2023-01-04T10:55:00Z">
        <w:r w:rsidDel="006F131F">
          <w:delText>Exclosure sites</w:delText>
        </w:r>
      </w:del>
      <w:del w:id="511" w:author="Stefanie Lane" w:date="2023-01-04T10:52:00Z">
        <w:r w:rsidDel="00785DAF">
          <w:delText xml:space="preserve"> were selected to represent comparable </w:delText>
        </w:r>
        <w:r w:rsidR="00960EBA" w:rsidDel="00785DAF">
          <w:delText xml:space="preserve">starting conditions of disturbance </w:delText>
        </w:r>
        <w:r w:rsidDel="00785DAF">
          <w:delText>within the exclosures</w:delText>
        </w:r>
      </w:del>
      <w:del w:id="512" w:author="Stefanie Lane" w:date="2023-01-04T10:55:00Z">
        <w:r w:rsidDel="006F131F">
          <w:delText xml:space="preserve">; undisturbed and grubbed sites are not protected by an exclosure. </w:delText>
        </w:r>
      </w:del>
      <w:ins w:id="513" w:author="Stefanie Lane" w:date="2023-01-04T10:33:00Z">
        <w:r w:rsidR="006757D3">
          <w:t xml:space="preserve">The Little Qualicum River Estuary </w:t>
        </w:r>
      </w:ins>
      <w:ins w:id="514" w:author="Stefanie Lane" w:date="2023-01-04T10:34:00Z">
        <w:r w:rsidR="00E8525E">
          <w:t xml:space="preserve">(LQRE) </w:t>
        </w:r>
      </w:ins>
      <w:ins w:id="515" w:author="Stefanie Lane" w:date="2023-01-04T10:33:00Z">
        <w:r w:rsidR="006757D3">
          <w:t>and Nanaimo River Estuary</w:t>
        </w:r>
      </w:ins>
      <w:ins w:id="516" w:author="Stefanie Lane" w:date="2023-01-04T10:34:00Z">
        <w:r w:rsidR="00E8525E">
          <w:t xml:space="preserve"> (NRE)</w:t>
        </w:r>
      </w:ins>
      <w:ins w:id="517" w:author="Stefanie Lane" w:date="2023-01-04T10:33:00Z">
        <w:r w:rsidR="006757D3">
          <w:t xml:space="preserve"> are situated on the east coast of Vancouver Island along the Strait of Georgia</w:t>
        </w:r>
      </w:ins>
      <w:ins w:id="518" w:author="Stefanie Lane" w:date="2023-01-04T10:48:00Z">
        <w:r w:rsidR="00315EB4">
          <w:t xml:space="preserve"> (</w:t>
        </w:r>
      </w:ins>
      <w:ins w:id="519" w:author="Stefanie Lane" w:date="2023-01-04T13:27:00Z">
        <w:r w:rsidR="0033522C">
          <w:fldChar w:fldCharType="begin"/>
        </w:r>
        <w:r w:rsidR="0033522C">
          <w:instrText xml:space="preserve"> REF _Ref123731292 \h </w:instrText>
        </w:r>
      </w:ins>
      <w:r w:rsidR="0033522C">
        <w:fldChar w:fldCharType="separate"/>
      </w:r>
      <w:ins w:id="520" w:author="Stefanie Lane" w:date="2023-01-04T14:50:00Z">
        <w:r w:rsidR="00C534C4">
          <w:t xml:space="preserve">Figure </w:t>
        </w:r>
        <w:r w:rsidR="00C534C4">
          <w:rPr>
            <w:noProof/>
          </w:rPr>
          <w:t>1</w:t>
        </w:r>
      </w:ins>
      <w:ins w:id="521" w:author="Stefanie Lane" w:date="2023-01-04T13:27:00Z">
        <w:r w:rsidR="0033522C">
          <w:fldChar w:fldCharType="end"/>
        </w:r>
      </w:ins>
      <w:ins w:id="522" w:author="Stefanie Lane" w:date="2023-01-04T10:48:00Z">
        <w:r w:rsidR="00315EB4">
          <w:t>)</w:t>
        </w:r>
      </w:ins>
      <w:ins w:id="523" w:author="Stefanie Lane" w:date="2023-01-04T10:33:00Z">
        <w:r w:rsidR="006757D3">
          <w:t xml:space="preserve">. </w:t>
        </w:r>
      </w:ins>
      <w:ins w:id="524" w:author="Stefanie Lane" w:date="2023-01-04T10:34:00Z">
        <w:r w:rsidR="00E8525E">
          <w:t>Both have a history of colonial impacts such as agriculture</w:t>
        </w:r>
      </w:ins>
      <w:ins w:id="525" w:author="Stefanie Lane" w:date="2023-01-04T10:35:00Z">
        <w:r w:rsidR="00C25FF8">
          <w:t xml:space="preserve">, and industrial impacts in the NRE. The LQRE was designated </w:t>
        </w:r>
      </w:ins>
      <w:ins w:id="526" w:author="Stefanie Lane" w:date="2023-01-04T10:36:00Z">
        <w:r w:rsidR="00C25FF8">
          <w:t xml:space="preserve">as a Wildlife Management Area (WMA) in </w:t>
        </w:r>
        <w:r w:rsidR="00C25FF8" w:rsidRPr="00C25FF8">
          <w:rPr>
            <w:highlight w:val="green"/>
            <w:rPrChange w:id="527" w:author="Stefanie Lane" w:date="2023-01-04T10:36:00Z">
              <w:rPr/>
            </w:rPrChange>
          </w:rPr>
          <w:t>YYYY</w:t>
        </w:r>
        <w:r w:rsidR="00C25FF8">
          <w:t xml:space="preserve">, while </w:t>
        </w:r>
        <w:r w:rsidR="005C576E">
          <w:t xml:space="preserve">NRE </w:t>
        </w:r>
      </w:ins>
      <w:ins w:id="528" w:author="Stefanie Lane" w:date="2023-01-04T10:37:00Z">
        <w:r w:rsidR="005C576E">
          <w:t xml:space="preserve">has been designated as a </w:t>
        </w:r>
        <w:commentRangeStart w:id="529"/>
        <w:r w:rsidR="005C576E">
          <w:t>Wildlife Refuge</w:t>
        </w:r>
      </w:ins>
      <w:commentRangeEnd w:id="529"/>
      <w:ins w:id="530" w:author="Stefanie Lane" w:date="2023-01-04T10:38:00Z">
        <w:r w:rsidR="00FE5959">
          <w:rPr>
            <w:rStyle w:val="CommentReference"/>
          </w:rPr>
          <w:commentReference w:id="529"/>
        </w:r>
      </w:ins>
      <w:ins w:id="531" w:author="Stefanie Lane" w:date="2023-01-04T10:37:00Z">
        <w:r w:rsidR="005C576E">
          <w:t xml:space="preserve">. </w:t>
        </w:r>
      </w:ins>
      <w:ins w:id="532" w:author="Stefanie Lane" w:date="2023-01-04T10:39:00Z">
        <w:r w:rsidR="00893D5F">
          <w:t>Because</w:t>
        </w:r>
      </w:ins>
      <w:ins w:id="533" w:author="Stefanie Lane" w:date="2023-01-04T10:38:00Z">
        <w:r w:rsidR="00FE5959">
          <w:t xml:space="preserve"> these designations confer </w:t>
        </w:r>
      </w:ins>
      <w:ins w:id="534" w:author="Stefanie Lane" w:date="2023-01-04T10:39:00Z">
        <w:r w:rsidR="00893D5F">
          <w:t>protection of wildlife habitat</w:t>
        </w:r>
      </w:ins>
      <w:ins w:id="535" w:author="Stefanie Lane" w:date="2023-01-04T10:38:00Z">
        <w:r w:rsidR="00893D5F">
          <w:t xml:space="preserve">, </w:t>
        </w:r>
      </w:ins>
      <w:ins w:id="536" w:author="Stefanie Lane" w:date="2023-01-04T10:39:00Z">
        <w:r w:rsidR="00893D5F">
          <w:t>they have been heavily utilized by resident and migratory waterfowl including CAGO</w:t>
        </w:r>
      </w:ins>
      <w:ins w:id="537" w:author="Stefanie Lane" w:date="2023-01-04T10:40:00Z">
        <w:r w:rsidR="00893D5F">
          <w:t xml:space="preserve"> (</w:t>
        </w:r>
        <w:commentRangeStart w:id="538"/>
        <w:r w:rsidR="00893D5F" w:rsidRPr="00893D5F">
          <w:rPr>
            <w:highlight w:val="lightGray"/>
            <w:rPrChange w:id="539" w:author="Stefanie Lane" w:date="2023-01-04T10:40:00Z">
              <w:rPr/>
            </w:rPrChange>
          </w:rPr>
          <w:t>CITE</w:t>
        </w:r>
        <w:commentRangeEnd w:id="538"/>
        <w:r w:rsidR="00893D5F">
          <w:rPr>
            <w:rStyle w:val="CommentReference"/>
          </w:rPr>
          <w:commentReference w:id="538"/>
        </w:r>
        <w:r w:rsidR="00893D5F">
          <w:t xml:space="preserve">). </w:t>
        </w:r>
        <w:r w:rsidR="00ED0746">
          <w:t>Observation of intensive grazing in the LQRE led to the establishment of exclosures in 2010</w:t>
        </w:r>
      </w:ins>
      <w:ins w:id="540" w:author="Stefanie Lane" w:date="2023-01-04T10:41:00Z">
        <w:r w:rsidR="00043AEF">
          <w:t xml:space="preserve"> as a trial method </w:t>
        </w:r>
      </w:ins>
      <w:ins w:id="541" w:author="Stefanie Lane" w:date="2023-01-04T10:42:00Z">
        <w:r w:rsidR="00043AEF">
          <w:t>to prevent herbivory (</w:t>
        </w:r>
        <w:r w:rsidR="00043AEF" w:rsidRPr="00043AEF">
          <w:rPr>
            <w:highlight w:val="lightGray"/>
            <w:rPrChange w:id="542" w:author="Stefanie Lane" w:date="2023-01-04T10:42:00Z">
              <w:rPr/>
            </w:rPrChange>
          </w:rPr>
          <w:t>DAWE</w:t>
        </w:r>
        <w:r w:rsidR="00043AEF">
          <w:t>?). L</w:t>
        </w:r>
      </w:ins>
      <w:ins w:id="543" w:author="Stefanie Lane" w:date="2023-01-04T10:40:00Z">
        <w:r w:rsidR="00ED0746">
          <w:t>oc</w:t>
        </w:r>
      </w:ins>
      <w:ins w:id="544" w:author="Stefanie Lane" w:date="2023-01-04T10:41:00Z">
        <w:r w:rsidR="00ED0746">
          <w:t xml:space="preserve">al conservation group Guardians </w:t>
        </w:r>
      </w:ins>
      <w:ins w:id="545" w:author="Stefanie Lane" w:date="2023-01-04T10:44:00Z">
        <w:r w:rsidR="00A939A2">
          <w:t xml:space="preserve">of Our Salish Estuaries (formerly Guardians </w:t>
        </w:r>
      </w:ins>
      <w:ins w:id="546" w:author="Stefanie Lane" w:date="2023-01-04T10:41:00Z">
        <w:r w:rsidR="00ED0746">
          <w:t>of Mid-Island Estuary Society</w:t>
        </w:r>
      </w:ins>
      <w:ins w:id="547" w:author="Stefanie Lane" w:date="2023-01-04T10:44:00Z">
        <w:r w:rsidR="00A939A2">
          <w:t>)</w:t>
        </w:r>
      </w:ins>
      <w:ins w:id="548" w:author="Stefanie Lane" w:date="2023-01-04T10:41:00Z">
        <w:r w:rsidR="00ED0746">
          <w:t xml:space="preserve"> continue</w:t>
        </w:r>
        <w:r w:rsidR="00043AEF">
          <w:t>d</w:t>
        </w:r>
        <w:r w:rsidR="00ED0746">
          <w:t xml:space="preserve"> exclosure construction</w:t>
        </w:r>
      </w:ins>
      <w:ins w:id="549" w:author="Stefanie Lane" w:date="2023-01-04T10:42:00Z">
        <w:r w:rsidR="00043AEF">
          <w:t xml:space="preserve"> in both estuaries,</w:t>
        </w:r>
      </w:ins>
      <w:ins w:id="550" w:author="Stefanie Lane" w:date="2023-01-04T10:45:00Z">
        <w:r w:rsidR="00B35871">
          <w:t xml:space="preserve"> opportunistically protecting channel edges </w:t>
        </w:r>
      </w:ins>
      <w:ins w:id="551" w:author="Stefanie Lane" w:date="2023-01-04T10:46:00Z">
        <w:r w:rsidR="004A0DC1">
          <w:t>where herbivory was most intensive to prevent further loss of habitat</w:t>
        </w:r>
      </w:ins>
      <w:ins w:id="552" w:author="Stefanie Lane" w:date="2023-01-04T10:47:00Z">
        <w:r w:rsidR="004A0DC1">
          <w:t xml:space="preserve"> (</w:t>
        </w:r>
        <w:r w:rsidR="004A0DC1" w:rsidRPr="004A0DC1">
          <w:rPr>
            <w:highlight w:val="lightGray"/>
            <w:rPrChange w:id="553" w:author="Stefanie Lane" w:date="2023-01-04T10:47:00Z">
              <w:rPr/>
            </w:rPrChange>
          </w:rPr>
          <w:t>FIG</w:t>
        </w:r>
        <w:r w:rsidR="004A0DC1">
          <w:t>)</w:t>
        </w:r>
      </w:ins>
      <w:ins w:id="554" w:author="Stefanie Lane" w:date="2023-01-04T10:43:00Z">
        <w:r w:rsidR="00EF6E1A">
          <w:t xml:space="preserve">. </w:t>
        </w:r>
      </w:ins>
      <w:ins w:id="555" w:author="Stefanie Lane" w:date="2023-01-04T10:52:00Z">
        <w:r w:rsidR="00785DAF">
          <w:t xml:space="preserve">Exclosures included in this study </w:t>
        </w:r>
        <w:r w:rsidR="00785DAF">
          <w:t>were selected to represent comparable disturbance</w:t>
        </w:r>
      </w:ins>
      <w:ins w:id="556" w:author="Stefanie Lane" w:date="2023-01-04T10:53:00Z">
        <w:r w:rsidR="00880292">
          <w:t xml:space="preserve"> conditions at the time of exclosure construction. </w:t>
        </w:r>
      </w:ins>
      <w:ins w:id="557" w:author="Stefanie Lane" w:date="2023-01-04T10:49:00Z">
        <w:r w:rsidR="00315EB4">
          <w:t xml:space="preserve">Despite efforts to protect </w:t>
        </w:r>
        <w:r w:rsidR="00297582">
          <w:t>marsh and channel edge habitat, herbivory is ongoing a</w:t>
        </w:r>
      </w:ins>
      <w:ins w:id="558" w:author="Stefanie Lane" w:date="2023-01-04T10:50:00Z">
        <w:r w:rsidR="00297582">
          <w:t>nd areas of habitat degraded by excessive grazing/grubbing remain</w:t>
        </w:r>
      </w:ins>
      <w:ins w:id="559" w:author="Stefanie Lane" w:date="2023-01-04T10:53:00Z">
        <w:r w:rsidR="00880292">
          <w:t>; grubbed sites selected for comparison were not protected by an exclosure</w:t>
        </w:r>
      </w:ins>
      <w:ins w:id="560" w:author="Stefanie Lane" w:date="2023-01-04T10:55:00Z">
        <w:r w:rsidR="006F131F">
          <w:t xml:space="preserve"> during the study period</w:t>
        </w:r>
      </w:ins>
      <w:ins w:id="561" w:author="Stefanie Lane" w:date="2023-01-04T10:53:00Z">
        <w:r w:rsidR="00880292">
          <w:t>. Within each estuary,</w:t>
        </w:r>
      </w:ins>
      <w:ins w:id="562" w:author="Stefanie Lane" w:date="2023-01-04T10:54:00Z">
        <w:r w:rsidR="00E42F5E">
          <w:t xml:space="preserve"> ungrazed habitat is typically found further upstream along tidal channels or interior to the channel edge</w:t>
        </w:r>
      </w:ins>
      <w:ins w:id="563" w:author="Stefanie Lane" w:date="2023-01-04T10:55:00Z">
        <w:r w:rsidR="00E42F5E">
          <w:t>, and</w:t>
        </w:r>
      </w:ins>
      <w:ins w:id="564" w:author="Stefanie Lane" w:date="2023-01-04T10:54:00Z">
        <w:r w:rsidR="00E42F5E">
          <w:t xml:space="preserve"> </w:t>
        </w:r>
      </w:ins>
      <w:ins w:id="565" w:author="Stefanie Lane" w:date="2023-01-04T10:55:00Z">
        <w:r w:rsidR="00E42F5E">
          <w:t>were</w:t>
        </w:r>
      </w:ins>
      <w:ins w:id="566" w:author="Stefanie Lane" w:date="2023-01-04T10:54:00Z">
        <w:r w:rsidR="00E42F5E">
          <w:t xml:space="preserve"> not protected by exclosures</w:t>
        </w:r>
      </w:ins>
      <w:ins w:id="567" w:author="Stefanie Lane" w:date="2023-01-04T10:55:00Z">
        <w:r w:rsidR="00E42F5E">
          <w:t xml:space="preserve"> during the study</w:t>
        </w:r>
        <w:r w:rsidR="006F131F">
          <w:t xml:space="preserve"> period</w:t>
        </w:r>
      </w:ins>
      <w:ins w:id="568" w:author="Stefanie Lane" w:date="2023-01-04T10:54:00Z">
        <w:r w:rsidR="00E42F5E">
          <w:t xml:space="preserve">. </w:t>
        </w:r>
      </w:ins>
    </w:p>
    <w:p w14:paraId="17E5101B" w14:textId="77777777" w:rsidR="002174A9" w:rsidRDefault="00DD56A4" w:rsidP="002174A9">
      <w:pPr>
        <w:keepNext/>
        <w:jc w:val="center"/>
        <w:rPr>
          <w:ins w:id="569" w:author="Stefanie Lane" w:date="2023-01-04T13:23:00Z"/>
        </w:rPr>
        <w:pPrChange w:id="570" w:author="Stefanie Lane" w:date="2023-01-04T13:23:00Z">
          <w:pPr>
            <w:jc w:val="center"/>
          </w:pPr>
        </w:pPrChange>
      </w:pPr>
      <w:ins w:id="571" w:author="Stefanie Lane" w:date="2023-01-04T13:21:00Z">
        <w:r>
          <w:rPr>
            <w:noProof/>
          </w:rPr>
          <w:drawing>
            <wp:inline distT="0" distB="0" distL="0" distR="0" wp14:anchorId="20ED399C" wp14:editId="6C692A7D">
              <wp:extent cx="4844374" cy="4031179"/>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853765" cy="4038994"/>
                      </a:xfrm>
                      <a:prstGeom prst="rect">
                        <a:avLst/>
                      </a:prstGeom>
                      <a:noFill/>
                    </pic:spPr>
                  </pic:pic>
                </a:graphicData>
              </a:graphic>
            </wp:inline>
          </w:drawing>
        </w:r>
      </w:ins>
    </w:p>
    <w:p w14:paraId="4EB7EA3B" w14:textId="51EE7A10" w:rsidR="001D5CCE" w:rsidRDefault="002174A9" w:rsidP="002174A9">
      <w:pPr>
        <w:pStyle w:val="Caption"/>
        <w:pPrChange w:id="572" w:author="Stefanie Lane" w:date="2023-01-04T13:23:00Z">
          <w:pPr>
            <w:pStyle w:val="ListParagraph"/>
            <w:numPr>
              <w:ilvl w:val="2"/>
              <w:numId w:val="6"/>
            </w:numPr>
            <w:ind w:left="2160" w:hanging="360"/>
          </w:pPr>
        </w:pPrChange>
      </w:pPr>
      <w:bookmarkStart w:id="573" w:name="_Ref123731292"/>
      <w:ins w:id="574" w:author="Stefanie Lane" w:date="2023-01-04T13:23:00Z">
        <w:r>
          <w:t xml:space="preserve">Figure </w:t>
        </w:r>
        <w:r>
          <w:fldChar w:fldCharType="begin"/>
        </w:r>
        <w:r>
          <w:instrText xml:space="preserve"> SEQ Figure \* ARABIC </w:instrText>
        </w:r>
      </w:ins>
      <w:r>
        <w:fldChar w:fldCharType="separate"/>
      </w:r>
      <w:ins w:id="575" w:author="Stefanie Lane" w:date="2023-01-04T14:50:00Z">
        <w:r w:rsidR="00C534C4">
          <w:rPr>
            <w:noProof/>
          </w:rPr>
          <w:t>1</w:t>
        </w:r>
      </w:ins>
      <w:ins w:id="576" w:author="Stefanie Lane" w:date="2023-01-04T13:23:00Z">
        <w:r>
          <w:fldChar w:fldCharType="end"/>
        </w:r>
        <w:bookmarkEnd w:id="573"/>
        <w:r>
          <w:t xml:space="preserve">. </w:t>
        </w:r>
        <w:r>
          <w:t xml:space="preserve">The Salish Sea </w:t>
        </w:r>
      </w:ins>
      <w:ins w:id="577" w:author="Stefanie Lane" w:date="2023-01-04T13:24:00Z">
        <w:r w:rsidR="00FC53D4">
          <w:t>spans the US-Canadian border</w:t>
        </w:r>
      </w:ins>
      <w:ins w:id="578" w:author="Stefanie Lane" w:date="2023-01-04T13:23:00Z">
        <w:r>
          <w:t xml:space="preserve"> on the Pacific Coast of North America</w:t>
        </w:r>
      </w:ins>
      <w:ins w:id="579" w:author="Stefanie Lane" w:date="2023-01-04T13:26:00Z">
        <w:r w:rsidR="00A27F1F">
          <w:t xml:space="preserve"> (A)</w:t>
        </w:r>
      </w:ins>
      <w:ins w:id="580" w:author="Stefanie Lane" w:date="2023-01-04T13:25:00Z">
        <w:r w:rsidR="00DB4149">
          <w:t xml:space="preserve">. Two estuaries located </w:t>
        </w:r>
      </w:ins>
      <w:ins w:id="581" w:author="Stefanie Lane" w:date="2023-01-04T13:24:00Z">
        <w:r w:rsidR="00FC53D4">
          <w:t>on the southeastern coast of Vancouver Island</w:t>
        </w:r>
      </w:ins>
      <w:ins w:id="582" w:author="Stefanie Lane" w:date="2023-01-04T13:26:00Z">
        <w:r w:rsidR="00DB4149">
          <w:t xml:space="preserve"> (B)</w:t>
        </w:r>
        <w:r w:rsidR="00A27F1F">
          <w:t xml:space="preserve"> were surveyed</w:t>
        </w:r>
      </w:ins>
      <w:ins w:id="583" w:author="Stefanie Lane" w:date="2023-01-04T13:24:00Z">
        <w:r w:rsidR="00FC53D4">
          <w:t xml:space="preserve"> where </w:t>
        </w:r>
      </w:ins>
      <w:ins w:id="584" w:author="Stefanie Lane" w:date="2023-01-04T13:25:00Z">
        <w:r w:rsidR="00DB4149">
          <w:t>grazing disturbance and recover</w:t>
        </w:r>
      </w:ins>
      <w:ins w:id="585" w:author="Stefanie Lane" w:date="2023-01-04T13:26:00Z">
        <w:r w:rsidR="00A27F1F">
          <w:t>y</w:t>
        </w:r>
      </w:ins>
      <w:ins w:id="586" w:author="Stefanie Lane" w:date="2023-01-04T13:25:00Z">
        <w:r w:rsidR="00DB4149">
          <w:t xml:space="preserve"> were observed </w:t>
        </w:r>
      </w:ins>
      <w:ins w:id="587" w:author="Stefanie Lane" w:date="2023-01-04T13:26:00Z">
        <w:r w:rsidR="00A27F1F">
          <w:t xml:space="preserve">in the Nanaimo River Estuary (C) and Little Qualicum River Estuary (D). </w:t>
        </w:r>
      </w:ins>
    </w:p>
    <w:p w14:paraId="3C531D53" w14:textId="1817856B" w:rsidR="00290BD4" w:rsidRDefault="00290BD4">
      <w:pPr>
        <w:rPr>
          <w:ins w:id="588" w:author="Stefanie Lane" w:date="2023-01-04T10:48:00Z"/>
          <w:i/>
          <w:iCs/>
          <w:color w:val="44546A" w:themeColor="text2"/>
          <w:sz w:val="18"/>
          <w:szCs w:val="18"/>
        </w:rPr>
      </w:pPr>
    </w:p>
    <w:p w14:paraId="39C41CAD" w14:textId="1E0C49DF" w:rsidR="008A0234" w:rsidRDefault="008A0234" w:rsidP="008A0234">
      <w:pPr>
        <w:pStyle w:val="Caption"/>
        <w:keepNext/>
      </w:pPr>
      <w:r>
        <w:t xml:space="preserve">Table </w:t>
      </w:r>
      <w:r w:rsidR="00DC4132">
        <w:fldChar w:fldCharType="begin"/>
      </w:r>
      <w:r w:rsidR="00DC4132">
        <w:instrText xml:space="preserve"> SEQ Table \* ARABIC </w:instrText>
      </w:r>
      <w:r w:rsidR="00DC4132">
        <w:fldChar w:fldCharType="separate"/>
      </w:r>
      <w:r w:rsidR="00C534C4">
        <w:rPr>
          <w:noProof/>
        </w:rPr>
        <w:t>1</w:t>
      </w:r>
      <w:r w:rsidR="00DC4132">
        <w:rPr>
          <w:noProof/>
        </w:rPr>
        <w:fldChar w:fldCharType="end"/>
      </w:r>
      <w:r>
        <w:t xml:space="preserve">. Grazing disturbance conditions in the Little Qualicum River and Nanaimo Estuaries resulted in conversion of vegetated marsh to partially or fully grubbed mudflats; exclosures were installed to prevent further degradation into the marsh platform. </w:t>
      </w:r>
      <w:r w:rsidR="00F611F9">
        <w:t xml:space="preserve">Each estuary </w:t>
      </w:r>
      <w:r w:rsidR="00EC2EA2">
        <w:t xml:space="preserve">sampled </w:t>
      </w:r>
      <w:r>
        <w:t xml:space="preserve">n = 4 </w:t>
      </w:r>
      <w:r w:rsidR="00EC2EA2">
        <w:t>sites for disturbance category</w:t>
      </w:r>
      <w:r>
        <w:t>.</w:t>
      </w:r>
      <w:r w:rsidR="00EC2EA2">
        <w:t xml:space="preserve"> Two 1 m</w:t>
      </w:r>
      <w:r w:rsidR="00EC2EA2" w:rsidRPr="00EC2EA2">
        <w:rPr>
          <w:vertAlign w:val="superscript"/>
        </w:rPr>
        <w:t>2</w:t>
      </w:r>
      <w:r w:rsidR="00EC2EA2">
        <w:t xml:space="preserve"> plots were sampled within each site, and two surface seed banks samples were taken from each plot. </w:t>
      </w:r>
    </w:p>
    <w:tbl>
      <w:tblPr>
        <w:tblW w:w="10720" w:type="dxa"/>
        <w:tblInd w:w="-636" w:type="dxa"/>
        <w:tblLook w:val="04A0" w:firstRow="1" w:lastRow="0" w:firstColumn="1" w:lastColumn="0" w:noHBand="0" w:noVBand="1"/>
      </w:tblPr>
      <w:tblGrid>
        <w:gridCol w:w="1126"/>
        <w:gridCol w:w="1740"/>
        <w:gridCol w:w="1332"/>
        <w:gridCol w:w="2556"/>
        <w:gridCol w:w="1189"/>
        <w:gridCol w:w="1300"/>
        <w:gridCol w:w="1100"/>
        <w:gridCol w:w="1140"/>
      </w:tblGrid>
      <w:tr w:rsidR="00483224" w:rsidRPr="00483224" w14:paraId="1660FE7E" w14:textId="77777777" w:rsidTr="00483224">
        <w:trPr>
          <w:trHeight w:val="1460"/>
        </w:trPr>
        <w:tc>
          <w:tcPr>
            <w:tcW w:w="1432" w:type="dxa"/>
            <w:tcBorders>
              <w:top w:val="single" w:sz="4" w:space="0" w:color="auto"/>
              <w:left w:val="nil"/>
              <w:bottom w:val="single" w:sz="8" w:space="0" w:color="auto"/>
              <w:right w:val="nil"/>
            </w:tcBorders>
            <w:shd w:val="clear" w:color="auto" w:fill="auto"/>
            <w:vAlign w:val="center"/>
            <w:hideMark/>
          </w:tcPr>
          <w:p w14:paraId="77D5DE19"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 xml:space="preserve">Estuary </w:t>
            </w:r>
          </w:p>
        </w:tc>
        <w:tc>
          <w:tcPr>
            <w:tcW w:w="1740" w:type="dxa"/>
            <w:tcBorders>
              <w:top w:val="single" w:sz="4" w:space="0" w:color="auto"/>
              <w:left w:val="nil"/>
              <w:bottom w:val="single" w:sz="8" w:space="0" w:color="auto"/>
              <w:right w:val="nil"/>
            </w:tcBorders>
            <w:shd w:val="clear" w:color="auto" w:fill="auto"/>
            <w:vAlign w:val="center"/>
            <w:hideMark/>
          </w:tcPr>
          <w:p w14:paraId="62B64ECE"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Time Since Disturbance</w:t>
            </w:r>
          </w:p>
        </w:tc>
        <w:tc>
          <w:tcPr>
            <w:tcW w:w="1338" w:type="dxa"/>
            <w:tcBorders>
              <w:top w:val="single" w:sz="4" w:space="0" w:color="auto"/>
              <w:left w:val="nil"/>
              <w:bottom w:val="single" w:sz="8" w:space="0" w:color="auto"/>
              <w:right w:val="nil"/>
            </w:tcBorders>
            <w:shd w:val="clear" w:color="auto" w:fill="auto"/>
            <w:vAlign w:val="center"/>
            <w:hideMark/>
          </w:tcPr>
          <w:p w14:paraId="06FA1A11"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Disturbance condition</w:t>
            </w:r>
          </w:p>
        </w:tc>
        <w:tc>
          <w:tcPr>
            <w:tcW w:w="1808" w:type="dxa"/>
            <w:tcBorders>
              <w:top w:val="single" w:sz="4" w:space="0" w:color="auto"/>
              <w:left w:val="nil"/>
              <w:bottom w:val="single" w:sz="8" w:space="0" w:color="auto"/>
              <w:right w:val="nil"/>
            </w:tcBorders>
            <w:shd w:val="clear" w:color="auto" w:fill="auto"/>
            <w:vAlign w:val="center"/>
            <w:hideMark/>
          </w:tcPr>
          <w:p w14:paraId="43C6C0DD"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Revegetation status</w:t>
            </w:r>
          </w:p>
        </w:tc>
        <w:tc>
          <w:tcPr>
            <w:tcW w:w="1197" w:type="dxa"/>
            <w:tcBorders>
              <w:top w:val="single" w:sz="4" w:space="0" w:color="auto"/>
              <w:left w:val="nil"/>
              <w:bottom w:val="single" w:sz="8" w:space="0" w:color="auto"/>
              <w:right w:val="nil"/>
            </w:tcBorders>
            <w:shd w:val="clear" w:color="auto" w:fill="auto"/>
            <w:vAlign w:val="center"/>
            <w:hideMark/>
          </w:tcPr>
          <w:p w14:paraId="3AE1AB16"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 xml:space="preserve">Protected by exclosure? </w:t>
            </w:r>
          </w:p>
        </w:tc>
        <w:tc>
          <w:tcPr>
            <w:tcW w:w="965" w:type="dxa"/>
            <w:tcBorders>
              <w:top w:val="single" w:sz="4" w:space="0" w:color="auto"/>
              <w:left w:val="nil"/>
              <w:bottom w:val="single" w:sz="8" w:space="0" w:color="auto"/>
              <w:right w:val="nil"/>
            </w:tcBorders>
            <w:shd w:val="clear" w:color="auto" w:fill="auto"/>
            <w:vAlign w:val="center"/>
            <w:hideMark/>
          </w:tcPr>
          <w:p w14:paraId="7E6D4BCC" w14:textId="780ACEA5"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Number of sites</w:t>
            </w:r>
            <w:ins w:id="589" w:author="Stefanie Lane" w:date="2023-01-04T10:50:00Z">
              <w:r w:rsidR="00D043D2">
                <w:rPr>
                  <w:rFonts w:ascii="Calibri" w:eastAsia="Times New Roman" w:hAnsi="Calibri" w:cs="Calibri"/>
                  <w:b/>
                  <w:bCs/>
                  <w:color w:val="000000"/>
                </w:rPr>
                <w:t xml:space="preserve"> (exclosures, or comparably sized area)</w:t>
              </w:r>
            </w:ins>
          </w:p>
        </w:tc>
        <w:tc>
          <w:tcPr>
            <w:tcW w:w="1100" w:type="dxa"/>
            <w:tcBorders>
              <w:top w:val="single" w:sz="4" w:space="0" w:color="auto"/>
              <w:left w:val="nil"/>
              <w:bottom w:val="single" w:sz="8" w:space="0" w:color="auto"/>
              <w:right w:val="nil"/>
            </w:tcBorders>
            <w:shd w:val="clear" w:color="auto" w:fill="auto"/>
            <w:vAlign w:val="center"/>
            <w:hideMark/>
          </w:tcPr>
          <w:p w14:paraId="4201C506"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Number of sampling plots per site</w:t>
            </w:r>
          </w:p>
        </w:tc>
        <w:tc>
          <w:tcPr>
            <w:tcW w:w="1140" w:type="dxa"/>
            <w:tcBorders>
              <w:top w:val="single" w:sz="4" w:space="0" w:color="auto"/>
              <w:left w:val="nil"/>
              <w:bottom w:val="single" w:sz="8" w:space="0" w:color="auto"/>
              <w:right w:val="nil"/>
            </w:tcBorders>
            <w:shd w:val="clear" w:color="auto" w:fill="auto"/>
            <w:vAlign w:val="center"/>
            <w:hideMark/>
          </w:tcPr>
          <w:p w14:paraId="58F05104" w14:textId="77777777" w:rsidR="00483224" w:rsidRPr="00483224" w:rsidRDefault="00483224" w:rsidP="00483224">
            <w:pPr>
              <w:spacing w:after="0" w:line="240" w:lineRule="auto"/>
              <w:jc w:val="center"/>
              <w:rPr>
                <w:rFonts w:ascii="Calibri" w:eastAsia="Times New Roman" w:hAnsi="Calibri" w:cs="Calibri"/>
                <w:b/>
                <w:bCs/>
                <w:color w:val="000000"/>
              </w:rPr>
            </w:pPr>
            <w:r w:rsidRPr="00483224">
              <w:rPr>
                <w:rFonts w:ascii="Calibri" w:eastAsia="Times New Roman" w:hAnsi="Calibri" w:cs="Calibri"/>
                <w:b/>
                <w:bCs/>
                <w:color w:val="000000"/>
              </w:rPr>
              <w:t>Number of surface seed bank samples per plot</w:t>
            </w:r>
          </w:p>
        </w:tc>
      </w:tr>
      <w:tr w:rsidR="00483224" w:rsidRPr="00483224" w14:paraId="221444E4" w14:textId="77777777" w:rsidTr="00483224">
        <w:trPr>
          <w:trHeight w:val="870"/>
        </w:trPr>
        <w:tc>
          <w:tcPr>
            <w:tcW w:w="1432" w:type="dxa"/>
            <w:tcBorders>
              <w:top w:val="nil"/>
              <w:left w:val="nil"/>
              <w:bottom w:val="single" w:sz="4" w:space="0" w:color="auto"/>
              <w:right w:val="nil"/>
            </w:tcBorders>
            <w:shd w:val="clear" w:color="auto" w:fill="auto"/>
            <w:vAlign w:val="center"/>
            <w:hideMark/>
          </w:tcPr>
          <w:p w14:paraId="220FDACD"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Little Qualicum, Nanaimo</w:t>
            </w:r>
          </w:p>
        </w:tc>
        <w:tc>
          <w:tcPr>
            <w:tcW w:w="1740" w:type="dxa"/>
            <w:tcBorders>
              <w:top w:val="nil"/>
              <w:left w:val="nil"/>
              <w:bottom w:val="single" w:sz="4" w:space="0" w:color="auto"/>
              <w:right w:val="nil"/>
            </w:tcBorders>
            <w:shd w:val="clear" w:color="auto" w:fill="auto"/>
            <w:vAlign w:val="center"/>
            <w:hideMark/>
          </w:tcPr>
          <w:p w14:paraId="5549B8B2"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0 years (recent grubbing disturbance)</w:t>
            </w:r>
          </w:p>
        </w:tc>
        <w:tc>
          <w:tcPr>
            <w:tcW w:w="1338" w:type="dxa"/>
            <w:tcBorders>
              <w:top w:val="nil"/>
              <w:left w:val="nil"/>
              <w:bottom w:val="single" w:sz="4" w:space="0" w:color="auto"/>
              <w:right w:val="nil"/>
            </w:tcBorders>
            <w:shd w:val="clear" w:color="auto" w:fill="auto"/>
            <w:vAlign w:val="center"/>
            <w:hideMark/>
          </w:tcPr>
          <w:p w14:paraId="083F76C9"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Grubbed</w:t>
            </w:r>
          </w:p>
        </w:tc>
        <w:tc>
          <w:tcPr>
            <w:tcW w:w="1808" w:type="dxa"/>
            <w:tcBorders>
              <w:top w:val="nil"/>
              <w:left w:val="nil"/>
              <w:bottom w:val="single" w:sz="4" w:space="0" w:color="auto"/>
              <w:right w:val="nil"/>
            </w:tcBorders>
            <w:shd w:val="clear" w:color="auto" w:fill="auto"/>
            <w:vAlign w:val="center"/>
            <w:hideMark/>
          </w:tcPr>
          <w:p w14:paraId="05BCA2A3" w14:textId="6ECA163D"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 xml:space="preserve">No </w:t>
            </w:r>
            <w:ins w:id="590" w:author="Stefanie Lane" w:date="2023-01-04T10:51:00Z">
              <w:r w:rsidR="00D043D2">
                <w:rPr>
                  <w:rFonts w:ascii="Calibri" w:eastAsia="Times New Roman" w:hAnsi="Calibri" w:cs="Calibri"/>
                  <w:color w:val="000000"/>
                </w:rPr>
                <w:t>manipulations</w:t>
              </w:r>
            </w:ins>
            <w:del w:id="591" w:author="Stefanie Lane" w:date="2023-01-04T10:51:00Z">
              <w:r w:rsidRPr="00483224" w:rsidDel="00D043D2">
                <w:rPr>
                  <w:rFonts w:ascii="Calibri" w:eastAsia="Times New Roman" w:hAnsi="Calibri" w:cs="Calibri"/>
                  <w:color w:val="000000"/>
                </w:rPr>
                <w:delText>transplants; ruderal vegetation exists</w:delText>
              </w:r>
            </w:del>
          </w:p>
        </w:tc>
        <w:tc>
          <w:tcPr>
            <w:tcW w:w="1197" w:type="dxa"/>
            <w:tcBorders>
              <w:top w:val="nil"/>
              <w:left w:val="nil"/>
              <w:bottom w:val="single" w:sz="4" w:space="0" w:color="auto"/>
              <w:right w:val="nil"/>
            </w:tcBorders>
            <w:shd w:val="clear" w:color="auto" w:fill="auto"/>
            <w:vAlign w:val="center"/>
            <w:hideMark/>
          </w:tcPr>
          <w:p w14:paraId="30B801BC"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w:t>
            </w:r>
          </w:p>
        </w:tc>
        <w:tc>
          <w:tcPr>
            <w:tcW w:w="965" w:type="dxa"/>
            <w:tcBorders>
              <w:top w:val="nil"/>
              <w:left w:val="nil"/>
              <w:bottom w:val="single" w:sz="4" w:space="0" w:color="auto"/>
              <w:right w:val="nil"/>
            </w:tcBorders>
            <w:shd w:val="clear" w:color="auto" w:fill="auto"/>
            <w:noWrap/>
            <w:vAlign w:val="center"/>
            <w:hideMark/>
          </w:tcPr>
          <w:p w14:paraId="1E275DD2"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8</w:t>
            </w:r>
          </w:p>
        </w:tc>
        <w:tc>
          <w:tcPr>
            <w:tcW w:w="1100" w:type="dxa"/>
            <w:tcBorders>
              <w:top w:val="nil"/>
              <w:left w:val="nil"/>
              <w:bottom w:val="single" w:sz="4" w:space="0" w:color="auto"/>
              <w:right w:val="nil"/>
            </w:tcBorders>
            <w:shd w:val="clear" w:color="auto" w:fill="auto"/>
            <w:noWrap/>
            <w:vAlign w:val="center"/>
            <w:hideMark/>
          </w:tcPr>
          <w:p w14:paraId="6746F09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c>
          <w:tcPr>
            <w:tcW w:w="1140" w:type="dxa"/>
            <w:tcBorders>
              <w:top w:val="nil"/>
              <w:left w:val="nil"/>
              <w:bottom w:val="single" w:sz="4" w:space="0" w:color="auto"/>
              <w:right w:val="nil"/>
            </w:tcBorders>
            <w:shd w:val="clear" w:color="auto" w:fill="auto"/>
            <w:noWrap/>
            <w:vAlign w:val="center"/>
            <w:hideMark/>
          </w:tcPr>
          <w:p w14:paraId="2787DC1E"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r>
      <w:tr w:rsidR="00483224" w:rsidRPr="00483224" w14:paraId="36374248" w14:textId="77777777" w:rsidTr="00483224">
        <w:trPr>
          <w:trHeight w:val="1160"/>
        </w:trPr>
        <w:tc>
          <w:tcPr>
            <w:tcW w:w="1432" w:type="dxa"/>
            <w:tcBorders>
              <w:top w:val="nil"/>
              <w:left w:val="nil"/>
              <w:bottom w:val="nil"/>
              <w:right w:val="nil"/>
            </w:tcBorders>
            <w:shd w:val="clear" w:color="auto" w:fill="auto"/>
            <w:vAlign w:val="center"/>
            <w:hideMark/>
          </w:tcPr>
          <w:p w14:paraId="7EA39812"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Nanaimo</w:t>
            </w:r>
          </w:p>
        </w:tc>
        <w:tc>
          <w:tcPr>
            <w:tcW w:w="1740" w:type="dxa"/>
            <w:tcBorders>
              <w:top w:val="nil"/>
              <w:left w:val="nil"/>
              <w:bottom w:val="nil"/>
              <w:right w:val="nil"/>
            </w:tcBorders>
            <w:shd w:val="clear" w:color="auto" w:fill="auto"/>
            <w:vAlign w:val="center"/>
            <w:hideMark/>
          </w:tcPr>
          <w:p w14:paraId="650DE20C"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1-year post-grazing/grubbing disturbance</w:t>
            </w:r>
          </w:p>
        </w:tc>
        <w:tc>
          <w:tcPr>
            <w:tcW w:w="1338" w:type="dxa"/>
            <w:tcBorders>
              <w:top w:val="nil"/>
              <w:left w:val="nil"/>
              <w:bottom w:val="nil"/>
              <w:right w:val="nil"/>
            </w:tcBorders>
            <w:shd w:val="clear" w:color="auto" w:fill="auto"/>
            <w:vAlign w:val="center"/>
            <w:hideMark/>
          </w:tcPr>
          <w:p w14:paraId="60A5DBC5"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Partially grubbed</w:t>
            </w:r>
          </w:p>
        </w:tc>
        <w:tc>
          <w:tcPr>
            <w:tcW w:w="1808" w:type="dxa"/>
            <w:tcBorders>
              <w:top w:val="nil"/>
              <w:left w:val="nil"/>
              <w:bottom w:val="nil"/>
              <w:right w:val="nil"/>
            </w:tcBorders>
            <w:shd w:val="clear" w:color="auto" w:fill="auto"/>
            <w:vAlign w:val="center"/>
            <w:hideMark/>
          </w:tcPr>
          <w:p w14:paraId="55ED069B"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 transplants; vegetation recovery from remnant and adjacent vegetation</w:t>
            </w:r>
          </w:p>
        </w:tc>
        <w:tc>
          <w:tcPr>
            <w:tcW w:w="1197" w:type="dxa"/>
            <w:tcBorders>
              <w:top w:val="nil"/>
              <w:left w:val="nil"/>
              <w:bottom w:val="nil"/>
              <w:right w:val="nil"/>
            </w:tcBorders>
            <w:shd w:val="clear" w:color="auto" w:fill="auto"/>
            <w:vAlign w:val="center"/>
            <w:hideMark/>
          </w:tcPr>
          <w:p w14:paraId="012353AF"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Yes</w:t>
            </w:r>
          </w:p>
        </w:tc>
        <w:tc>
          <w:tcPr>
            <w:tcW w:w="965" w:type="dxa"/>
            <w:tcBorders>
              <w:top w:val="nil"/>
              <w:left w:val="nil"/>
              <w:bottom w:val="nil"/>
              <w:right w:val="nil"/>
            </w:tcBorders>
            <w:shd w:val="clear" w:color="auto" w:fill="auto"/>
            <w:noWrap/>
            <w:vAlign w:val="center"/>
            <w:hideMark/>
          </w:tcPr>
          <w:p w14:paraId="434E1F37"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4</w:t>
            </w:r>
          </w:p>
        </w:tc>
        <w:tc>
          <w:tcPr>
            <w:tcW w:w="1100" w:type="dxa"/>
            <w:tcBorders>
              <w:top w:val="nil"/>
              <w:left w:val="nil"/>
              <w:bottom w:val="nil"/>
              <w:right w:val="nil"/>
            </w:tcBorders>
            <w:shd w:val="clear" w:color="auto" w:fill="auto"/>
            <w:noWrap/>
            <w:vAlign w:val="center"/>
            <w:hideMark/>
          </w:tcPr>
          <w:p w14:paraId="2710552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c>
          <w:tcPr>
            <w:tcW w:w="1140" w:type="dxa"/>
            <w:tcBorders>
              <w:top w:val="nil"/>
              <w:left w:val="nil"/>
              <w:bottom w:val="nil"/>
              <w:right w:val="nil"/>
            </w:tcBorders>
            <w:shd w:val="clear" w:color="auto" w:fill="auto"/>
            <w:noWrap/>
            <w:vAlign w:val="center"/>
            <w:hideMark/>
          </w:tcPr>
          <w:p w14:paraId="389E914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r>
      <w:tr w:rsidR="00483224" w:rsidRPr="00483224" w14:paraId="2449CA9E" w14:textId="77777777" w:rsidTr="00483224">
        <w:trPr>
          <w:trHeight w:val="1160"/>
        </w:trPr>
        <w:tc>
          <w:tcPr>
            <w:tcW w:w="1432" w:type="dxa"/>
            <w:tcBorders>
              <w:top w:val="single" w:sz="4" w:space="0" w:color="auto"/>
              <w:left w:val="nil"/>
              <w:bottom w:val="single" w:sz="4" w:space="0" w:color="auto"/>
              <w:right w:val="nil"/>
            </w:tcBorders>
            <w:shd w:val="clear" w:color="auto" w:fill="auto"/>
            <w:vAlign w:val="center"/>
            <w:hideMark/>
          </w:tcPr>
          <w:p w14:paraId="00F68B9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Little Qualicum</w:t>
            </w:r>
          </w:p>
        </w:tc>
        <w:tc>
          <w:tcPr>
            <w:tcW w:w="1740" w:type="dxa"/>
            <w:tcBorders>
              <w:top w:val="single" w:sz="4" w:space="0" w:color="auto"/>
              <w:left w:val="nil"/>
              <w:bottom w:val="single" w:sz="4" w:space="0" w:color="auto"/>
              <w:right w:val="nil"/>
            </w:tcBorders>
            <w:shd w:val="clear" w:color="auto" w:fill="auto"/>
            <w:vAlign w:val="center"/>
            <w:hideMark/>
          </w:tcPr>
          <w:p w14:paraId="0D54F120"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10 years post-grazing/grubbing disturbance</w:t>
            </w:r>
          </w:p>
        </w:tc>
        <w:tc>
          <w:tcPr>
            <w:tcW w:w="1338" w:type="dxa"/>
            <w:tcBorders>
              <w:top w:val="single" w:sz="4" w:space="0" w:color="auto"/>
              <w:left w:val="nil"/>
              <w:bottom w:val="single" w:sz="4" w:space="0" w:color="auto"/>
              <w:right w:val="nil"/>
            </w:tcBorders>
            <w:shd w:val="clear" w:color="auto" w:fill="auto"/>
            <w:vAlign w:val="center"/>
            <w:hideMark/>
          </w:tcPr>
          <w:p w14:paraId="0EB31BFD"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Partially grubbed</w:t>
            </w:r>
          </w:p>
        </w:tc>
        <w:tc>
          <w:tcPr>
            <w:tcW w:w="1808" w:type="dxa"/>
            <w:tcBorders>
              <w:top w:val="single" w:sz="4" w:space="0" w:color="auto"/>
              <w:left w:val="nil"/>
              <w:bottom w:val="single" w:sz="4" w:space="0" w:color="auto"/>
              <w:right w:val="nil"/>
            </w:tcBorders>
            <w:shd w:val="clear" w:color="auto" w:fill="auto"/>
            <w:vAlign w:val="center"/>
            <w:hideMark/>
          </w:tcPr>
          <w:p w14:paraId="08458335"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 transplants; vegetation recovery from remnant and adjacent vegetation</w:t>
            </w:r>
          </w:p>
        </w:tc>
        <w:tc>
          <w:tcPr>
            <w:tcW w:w="1197" w:type="dxa"/>
            <w:tcBorders>
              <w:top w:val="single" w:sz="4" w:space="0" w:color="auto"/>
              <w:left w:val="nil"/>
              <w:bottom w:val="single" w:sz="4" w:space="0" w:color="auto"/>
              <w:right w:val="nil"/>
            </w:tcBorders>
            <w:shd w:val="clear" w:color="auto" w:fill="auto"/>
            <w:vAlign w:val="center"/>
            <w:hideMark/>
          </w:tcPr>
          <w:p w14:paraId="6DC72C4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Yes</w:t>
            </w:r>
          </w:p>
        </w:tc>
        <w:tc>
          <w:tcPr>
            <w:tcW w:w="965" w:type="dxa"/>
            <w:tcBorders>
              <w:top w:val="single" w:sz="4" w:space="0" w:color="auto"/>
              <w:left w:val="nil"/>
              <w:bottom w:val="single" w:sz="4" w:space="0" w:color="auto"/>
              <w:right w:val="nil"/>
            </w:tcBorders>
            <w:shd w:val="clear" w:color="auto" w:fill="auto"/>
            <w:noWrap/>
            <w:vAlign w:val="center"/>
            <w:hideMark/>
          </w:tcPr>
          <w:p w14:paraId="0CF9B15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4</w:t>
            </w:r>
          </w:p>
        </w:tc>
        <w:tc>
          <w:tcPr>
            <w:tcW w:w="1100" w:type="dxa"/>
            <w:tcBorders>
              <w:top w:val="single" w:sz="4" w:space="0" w:color="auto"/>
              <w:left w:val="nil"/>
              <w:bottom w:val="single" w:sz="4" w:space="0" w:color="auto"/>
              <w:right w:val="nil"/>
            </w:tcBorders>
            <w:shd w:val="clear" w:color="auto" w:fill="auto"/>
            <w:noWrap/>
            <w:vAlign w:val="center"/>
            <w:hideMark/>
          </w:tcPr>
          <w:p w14:paraId="62141750"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c>
          <w:tcPr>
            <w:tcW w:w="1140" w:type="dxa"/>
            <w:tcBorders>
              <w:top w:val="single" w:sz="4" w:space="0" w:color="auto"/>
              <w:left w:val="nil"/>
              <w:bottom w:val="single" w:sz="4" w:space="0" w:color="auto"/>
              <w:right w:val="nil"/>
            </w:tcBorders>
            <w:shd w:val="clear" w:color="auto" w:fill="auto"/>
            <w:noWrap/>
            <w:vAlign w:val="center"/>
            <w:hideMark/>
          </w:tcPr>
          <w:p w14:paraId="37CF3C51"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r>
      <w:tr w:rsidR="00483224" w:rsidRPr="00483224" w14:paraId="7EA732CD" w14:textId="77777777" w:rsidTr="00483224">
        <w:trPr>
          <w:trHeight w:val="850"/>
        </w:trPr>
        <w:tc>
          <w:tcPr>
            <w:tcW w:w="1432" w:type="dxa"/>
            <w:tcBorders>
              <w:top w:val="nil"/>
              <w:left w:val="nil"/>
              <w:bottom w:val="single" w:sz="4" w:space="0" w:color="auto"/>
              <w:right w:val="nil"/>
            </w:tcBorders>
            <w:shd w:val="clear" w:color="auto" w:fill="auto"/>
            <w:vAlign w:val="center"/>
            <w:hideMark/>
          </w:tcPr>
          <w:p w14:paraId="3DEEC50C"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Little Qualicum, Nanaimo</w:t>
            </w:r>
          </w:p>
        </w:tc>
        <w:tc>
          <w:tcPr>
            <w:tcW w:w="1740" w:type="dxa"/>
            <w:tcBorders>
              <w:top w:val="nil"/>
              <w:left w:val="nil"/>
              <w:bottom w:val="single" w:sz="4" w:space="0" w:color="auto"/>
              <w:right w:val="nil"/>
            </w:tcBorders>
            <w:shd w:val="clear" w:color="auto" w:fill="auto"/>
            <w:vAlign w:val="center"/>
            <w:hideMark/>
          </w:tcPr>
          <w:p w14:paraId="0C0A394D"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 known grazing disturbance</w:t>
            </w:r>
          </w:p>
        </w:tc>
        <w:tc>
          <w:tcPr>
            <w:tcW w:w="1338" w:type="dxa"/>
            <w:tcBorders>
              <w:top w:val="nil"/>
              <w:left w:val="nil"/>
              <w:bottom w:val="single" w:sz="4" w:space="0" w:color="auto"/>
              <w:right w:val="nil"/>
            </w:tcBorders>
            <w:shd w:val="clear" w:color="auto" w:fill="auto"/>
            <w:vAlign w:val="center"/>
            <w:hideMark/>
          </w:tcPr>
          <w:p w14:paraId="7F44ED93"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Undisturbed</w:t>
            </w:r>
          </w:p>
        </w:tc>
        <w:tc>
          <w:tcPr>
            <w:tcW w:w="1808" w:type="dxa"/>
            <w:tcBorders>
              <w:top w:val="nil"/>
              <w:left w:val="nil"/>
              <w:bottom w:val="single" w:sz="4" w:space="0" w:color="auto"/>
              <w:right w:val="nil"/>
            </w:tcBorders>
            <w:shd w:val="clear" w:color="auto" w:fill="auto"/>
            <w:vAlign w:val="center"/>
            <w:hideMark/>
          </w:tcPr>
          <w:p w14:paraId="125B1FDC"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 manipulations</w:t>
            </w:r>
          </w:p>
        </w:tc>
        <w:tc>
          <w:tcPr>
            <w:tcW w:w="1197" w:type="dxa"/>
            <w:tcBorders>
              <w:top w:val="nil"/>
              <w:left w:val="nil"/>
              <w:bottom w:val="single" w:sz="4" w:space="0" w:color="auto"/>
              <w:right w:val="nil"/>
            </w:tcBorders>
            <w:shd w:val="clear" w:color="auto" w:fill="auto"/>
            <w:vAlign w:val="center"/>
            <w:hideMark/>
          </w:tcPr>
          <w:p w14:paraId="4CE1ED59"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No</w:t>
            </w:r>
          </w:p>
        </w:tc>
        <w:tc>
          <w:tcPr>
            <w:tcW w:w="965" w:type="dxa"/>
            <w:tcBorders>
              <w:top w:val="nil"/>
              <w:left w:val="nil"/>
              <w:bottom w:val="single" w:sz="4" w:space="0" w:color="auto"/>
              <w:right w:val="nil"/>
            </w:tcBorders>
            <w:shd w:val="clear" w:color="auto" w:fill="auto"/>
            <w:noWrap/>
            <w:vAlign w:val="center"/>
            <w:hideMark/>
          </w:tcPr>
          <w:p w14:paraId="125B528A"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8</w:t>
            </w:r>
          </w:p>
        </w:tc>
        <w:tc>
          <w:tcPr>
            <w:tcW w:w="1100" w:type="dxa"/>
            <w:tcBorders>
              <w:top w:val="nil"/>
              <w:left w:val="nil"/>
              <w:bottom w:val="single" w:sz="4" w:space="0" w:color="auto"/>
              <w:right w:val="nil"/>
            </w:tcBorders>
            <w:shd w:val="clear" w:color="auto" w:fill="auto"/>
            <w:noWrap/>
            <w:vAlign w:val="center"/>
            <w:hideMark/>
          </w:tcPr>
          <w:p w14:paraId="547A3E7D"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c>
          <w:tcPr>
            <w:tcW w:w="1140" w:type="dxa"/>
            <w:tcBorders>
              <w:top w:val="nil"/>
              <w:left w:val="nil"/>
              <w:bottom w:val="single" w:sz="4" w:space="0" w:color="auto"/>
              <w:right w:val="nil"/>
            </w:tcBorders>
            <w:shd w:val="clear" w:color="auto" w:fill="auto"/>
            <w:noWrap/>
            <w:vAlign w:val="center"/>
            <w:hideMark/>
          </w:tcPr>
          <w:p w14:paraId="70BC30C0" w14:textId="77777777" w:rsidR="00483224" w:rsidRPr="00483224" w:rsidRDefault="00483224" w:rsidP="00483224">
            <w:pPr>
              <w:spacing w:after="0" w:line="240" w:lineRule="auto"/>
              <w:jc w:val="center"/>
              <w:rPr>
                <w:rFonts w:ascii="Calibri" w:eastAsia="Times New Roman" w:hAnsi="Calibri" w:cs="Calibri"/>
                <w:color w:val="000000"/>
              </w:rPr>
            </w:pPr>
            <w:r w:rsidRPr="00483224">
              <w:rPr>
                <w:rFonts w:ascii="Calibri" w:eastAsia="Times New Roman" w:hAnsi="Calibri" w:cs="Calibri"/>
                <w:color w:val="000000"/>
              </w:rPr>
              <w:t>2</w:t>
            </w:r>
          </w:p>
        </w:tc>
      </w:tr>
    </w:tbl>
    <w:p w14:paraId="71341DEE" w14:textId="77777777" w:rsidR="008A0234" w:rsidRDefault="008A0234" w:rsidP="008A0234"/>
    <w:p w14:paraId="1036B3B5" w14:textId="77777777" w:rsidR="00290BD4" w:rsidRDefault="00290BD4">
      <w:pPr>
        <w:rPr>
          <w:ins w:id="592" w:author="Stefanie Lane" w:date="2023-01-04T10:48:00Z"/>
          <w:rFonts w:asciiTheme="majorHAnsi" w:eastAsiaTheme="majorEastAsia" w:hAnsiTheme="majorHAnsi" w:cstheme="majorBidi"/>
          <w:color w:val="2F5496" w:themeColor="accent1" w:themeShade="BF"/>
          <w:sz w:val="26"/>
          <w:szCs w:val="26"/>
        </w:rPr>
      </w:pPr>
      <w:ins w:id="593" w:author="Stefanie Lane" w:date="2023-01-04T10:48:00Z">
        <w:r>
          <w:br w:type="page"/>
        </w:r>
      </w:ins>
    </w:p>
    <w:p w14:paraId="776D27E5" w14:textId="5B98CE7F" w:rsidR="008A0234" w:rsidRDefault="008A0234" w:rsidP="008A0234">
      <w:pPr>
        <w:pStyle w:val="Heading2"/>
      </w:pPr>
      <w:r>
        <w:lastRenderedPageBreak/>
        <w:t>Sampling methods</w:t>
      </w:r>
    </w:p>
    <w:p w14:paraId="31A086E3" w14:textId="77777777" w:rsidR="008A0234" w:rsidRPr="00C4691A" w:rsidRDefault="008A0234" w:rsidP="008A0234">
      <w:pPr>
        <w:pStyle w:val="Heading3"/>
      </w:pPr>
      <w:r>
        <w:t>Vegetation sampling</w:t>
      </w:r>
    </w:p>
    <w:p w14:paraId="76636E54" w14:textId="300D5EA4" w:rsidR="008A0234" w:rsidRDefault="008A0234" w:rsidP="008A0234">
      <w:r>
        <w:t>Vegetation sampling was conducted once in mid-July, 2021. Two 1 m</w:t>
      </w:r>
      <w:r w:rsidRPr="00A74B15">
        <w:rPr>
          <w:vertAlign w:val="superscript"/>
        </w:rPr>
        <w:t>2</w:t>
      </w:r>
      <w:r>
        <w:t xml:space="preserve"> vegetation plots were placed within the exclosures</w:t>
      </w:r>
      <w:r w:rsidR="001B7BD7">
        <w:t xml:space="preserve"> (sites, n = 4 per estuary)</w:t>
      </w:r>
      <w:r>
        <w:t>, at least 1 m from the bank edge and any exclosure boundary, and at least 3 m apart within the exclosure. Quadrats were placed so that the</w:t>
      </w:r>
      <w:r w:rsidR="001B7BD7">
        <w:t xml:space="preserve"> plot</w:t>
      </w:r>
      <w:r>
        <w:t xml:space="preserve"> edge nearest creek was parallel to the bank. </w:t>
      </w:r>
    </w:p>
    <w:p w14:paraId="5F8C91BD" w14:textId="3DF70986" w:rsidR="008A0234" w:rsidRPr="001B5BA9" w:rsidRDefault="008A0234" w:rsidP="008A0234">
      <w:r>
        <w:t xml:space="preserve">All vascular species were identified according Hitchcock and Cronquist </w:t>
      </w:r>
      <w:r>
        <w:fldChar w:fldCharType="begin"/>
      </w:r>
      <w:r>
        <w:instrText xml:space="preserve"> ADDIN ZOTERO_ITEM CSL_CITATION {"citationID":"gs5lhQRz","properties":{"formattedCitation":"(Hitchcock &amp; Cronquist, 1973)","plainCitation":"(Hitchcock &amp; Cronquist, 1973)","dontUpdate":true,"noteIndex":0},"citationItems":[{"id":344,"uris":["http://zotero.org/users/6092945/items/I3ZNS3TR"],"itemData":{"id":344,"type":"book","event-place":"Seattle and London","publisher":"University of Washington Press","publisher-place":"Seattle and London","title":"Flora of the Pacific Northwest, an illustrated manual","author":[{"family":"Hitchcock","given":"C. L."},{"family":"Cronquist","given":"A."}],"issued":{"date-parts":[["1973"]]}}}],"schema":"https://github.com/citation-style-language/schema/raw/master/csl-citation.json"} </w:instrText>
      </w:r>
      <w:r>
        <w:fldChar w:fldCharType="separate"/>
      </w:r>
      <w:r w:rsidRPr="00FE7E09">
        <w:rPr>
          <w:rFonts w:ascii="Calibri" w:hAnsi="Calibri" w:cs="Calibri"/>
        </w:rPr>
        <w:t>(1973)</w:t>
      </w:r>
      <w:r>
        <w:fldChar w:fldCharType="end"/>
      </w:r>
      <w:r>
        <w:t xml:space="preserve">, and currently accepted nomenclature standardized according to the PLANTS Database of the United States Department of Agriculture, Natural Resources Conservation Science [USDA NRCS]. Species were considered in the plot if at least half of their basal stem(s) were inside the quadrat boundary; </w:t>
      </w:r>
      <w:r w:rsidR="0058539A">
        <w:t>overhanging vegetation originating from basal stems outside the plot</w:t>
      </w:r>
      <w:r>
        <w:t xml:space="preserve"> was not considered. Aerial vegetated cover</w:t>
      </w:r>
      <w:r w:rsidR="001E7966">
        <w:t xml:space="preserve"> was estimated</w:t>
      </w:r>
      <w:r>
        <w:t xml:space="preserve"> to the nearest 3 % (1/32 m</w:t>
      </w:r>
      <w:r>
        <w:rPr>
          <w:vertAlign w:val="superscript"/>
        </w:rPr>
        <w:t>2</w:t>
      </w:r>
      <w:r>
        <w:t xml:space="preserve">). For any species present with less than 3 % cover, species were assigned 2% cover if &gt; 20 individuals were present, 1 % cover if 2-20 individuals were present, and 0.1% cover for single individuals. Bare ground was estimated as the remainder of the plot area not covered by above-ground vegetation. Any plots with &gt; 100% cover were standardized relative to 100%. To characterize plant structure, species were assigned to a height category tall (&gt; 1 m), medium (50-100 cm), or short (&lt; 50 cm) based on their maximum reported height in the Illustrated Flora of British Columbia </w:t>
      </w:r>
      <w:r>
        <w:fldChar w:fldCharType="begin"/>
      </w:r>
      <w:r>
        <w:instrText xml:space="preserve"> ADDIN ZOTERO_ITEM CSL_CITATION {"citationID":"X1ZWeUBK","properties":{"formattedCitation":"(Douglas, Meidinger, &amp; Pojar, 1998)","plainCitation":"(Douglas, Meidinger, &amp; Pojar, 1998)","noteIndex":0},"citationItems":[{"id":2577,"uris":["http://zotero.org/users/6092945/items/9A95IYHP"],"itemData":{"id":2577,"type":"book","abstract":"The floristic treatment is in alphabetical order by families, genera and species. Each entry includes the following: synonyms, English names, a brief description of habitat preference, vegetational zones, abundance and range, brief description of morphology and notes of interest. Illustrations are also included of each species along with keys to genera and species.","event-place":"Victoria, BC","language":"English","note":"publisher: British Columbia Ministry of Environment, Lands and Parks","publisher":"B.C. Min. Environ., Lands and Parks, and B.C. Min. For.","publisher-place":"Victoria, BC","source":"www.cabdirect.org","title":"Illustrated flora of British Columbia. Vols. 1-8","title-short":"Illustrated flora of British Columbia. Volume 6","URL":"https://www.cabdirect.org/cabdirect/abstract/20013088729","editor":[{"family":"Douglas","given":"G. W."},{"family":"Meidinger","given":"D."},{"family":"Pojar","given":"J."}],"accessed":{"date-parts":[["2022",6,17]]},"issued":{"date-parts":[["1998"]],"season":"2002"}}}],"schema":"https://github.com/citation-style-language/schema/raw/master/csl-citation.json"} </w:instrText>
      </w:r>
      <w:r>
        <w:fldChar w:fldCharType="separate"/>
      </w:r>
      <w:r w:rsidRPr="007F7B74">
        <w:rPr>
          <w:rFonts w:ascii="Calibri" w:hAnsi="Calibri" w:cs="Calibri"/>
        </w:rPr>
        <w:t>(Douglas, Meidinger, &amp; Pojar, 1998)</w:t>
      </w:r>
      <w:r>
        <w:fldChar w:fldCharType="end"/>
      </w:r>
      <w:r>
        <w:t>.</w:t>
      </w:r>
    </w:p>
    <w:p w14:paraId="2EBFD801" w14:textId="77777777" w:rsidR="008A0234" w:rsidRDefault="008A0234" w:rsidP="008A0234">
      <w:pPr>
        <w:pStyle w:val="Heading3"/>
      </w:pPr>
      <w:r>
        <w:t xml:space="preserve">Surface seed bank sampling &amp; germination </w:t>
      </w:r>
    </w:p>
    <w:p w14:paraId="10CE57C3" w14:textId="587AA582" w:rsidR="008A0234" w:rsidRDefault="008A0234" w:rsidP="008A0234">
      <w:r>
        <w:t>Two surface seed bank samples were taken from each plot (n = 16 per disturbance condition in each estuary) in summer (July 2020), fall (October 2020), and spring (March 2021). A 10 cm diameter handheld bulb planter (e.g.,</w:t>
      </w:r>
      <w:r w:rsidR="00DC4132">
        <w:fldChar w:fldCharType="begin"/>
      </w:r>
      <w:r w:rsidR="00DC4132">
        <w:instrText xml:space="preserve"> HYPERLINK "https://www.homedepot.com/p/Husky-9-in-Stainless-Steel-Bulb-Planter-GD210314/317436441" </w:instrText>
      </w:r>
      <w:ins w:id="594" w:author="Stefanie Lane" w:date="2023-01-04T14:50:00Z"/>
      <w:r w:rsidR="00DC4132">
        <w:fldChar w:fldCharType="separate"/>
      </w:r>
      <w:r w:rsidRPr="00FE4DD0">
        <w:rPr>
          <w:rStyle w:val="Hyperlink"/>
        </w:rPr>
        <w:t xml:space="preserve"> Husky 9 in. stainless Steel Bulb Planter</w:t>
      </w:r>
      <w:r w:rsidR="0018306E">
        <w:rPr>
          <w:rStyle w:val="Hyperlink"/>
        </w:rPr>
        <w:t>,</w:t>
      </w:r>
      <w:r w:rsidRPr="00FE4DD0">
        <w:rPr>
          <w:rStyle w:val="Hyperlink"/>
        </w:rPr>
        <w:t xml:space="preserve"> Home Depot, USA</w:t>
      </w:r>
      <w:r w:rsidR="00DC4132">
        <w:rPr>
          <w:rStyle w:val="Hyperlink"/>
        </w:rPr>
        <w:fldChar w:fldCharType="end"/>
      </w:r>
      <w:r>
        <w:t>) was used to excise sediment 1 cm deep to capture the surface seed bank. Vegetative roots, rhizomes, or other viable rooted material were removed before placing sample in a plastic zipper bag. All surface seed bank samples from the same estuary and disturbance condition were then homogenized in a clean bucket with 100 mL dechlorinated water. Samples were hand-sifted for any remaining root, rhizome, or vegetative material, then homogenized sample was transferred to a clean plastic zipper bag. Summer and fall 2020 samples were stored at 4</w:t>
      </w:r>
      <w:r w:rsidRPr="005C3B19">
        <w:rPr>
          <w:vertAlign w:val="superscript"/>
        </w:rPr>
        <w:t>o</w:t>
      </w:r>
      <w:r>
        <w:t xml:space="preserve"> C for approx. 12 weeks to simulate overwinter cold stratification</w:t>
      </w:r>
      <w:r w:rsidR="00816107">
        <w:t xml:space="preserve"> to release seed dormancy (</w:t>
      </w:r>
      <w:r w:rsidR="00816107" w:rsidRPr="00816107">
        <w:rPr>
          <w:highlight w:val="lightGray"/>
        </w:rPr>
        <w:t>CITE</w:t>
      </w:r>
      <w:r w:rsidR="00816107">
        <w:t>)</w:t>
      </w:r>
      <w:r>
        <w:t xml:space="preserve">; samples collected in the spring of 2021 underwent natural winter conditions and </w:t>
      </w:r>
      <w:r w:rsidR="00816107">
        <w:t>were not subjected to</w:t>
      </w:r>
      <w:r>
        <w:t xml:space="preserve"> cold stratification. </w:t>
      </w:r>
    </w:p>
    <w:p w14:paraId="57098C8F" w14:textId="357D39BC" w:rsidR="008A0234" w:rsidRDefault="008A0234" w:rsidP="008A0234">
      <w:r>
        <w:t xml:space="preserve">Germination trials were conducted under greenhouse conditions with 15 </w:t>
      </w:r>
      <w:proofErr w:type="spellStart"/>
      <w:r>
        <w:t>hr</w:t>
      </w:r>
      <w:proofErr w:type="spellEnd"/>
      <w:r>
        <w:t xml:space="preserve"> daylength at ~ 20</w:t>
      </w:r>
      <w:r w:rsidRPr="002A5497">
        <w:rPr>
          <w:vertAlign w:val="superscript"/>
        </w:rPr>
        <w:t>o</w:t>
      </w:r>
      <w:r>
        <w:t xml:space="preserve"> C. Seedling pots (9 cm x 13 cm x 5.7 cm (depth), </w:t>
      </w:r>
      <w:r w:rsidRPr="00EF4898">
        <w:rPr>
          <w:highlight w:val="lightGray"/>
        </w:rPr>
        <w:t>BRAND</w:t>
      </w:r>
      <w:r>
        <w:t xml:space="preserve">) were filled with moist, sterile potting media (Sunshine Mix No. 4, Sun Gro Horticulture, Agawam, MA, United States). Pots were placed in solid cache trays and constantly bottom-watered with municipal tap water. </w:t>
      </w:r>
    </w:p>
    <w:p w14:paraId="2462370C" w14:textId="77777777" w:rsidR="008A0234" w:rsidRPr="00B15211" w:rsidRDefault="008A0234" w:rsidP="008A0234">
      <w:r>
        <w:t>Seed bank samples were sown by pouring 75 mL sediment over the top of each seedling pot (n = 8 per estuary and disturbance condition) while constantly agitating the homogenized seed bank sample. Seeds were allowed to germinate for 5 weeks, at which time all individuals were counted and removed. The seedling trays were observed for any further germination for another 7-10 days, at which time the samples were discarded. Any species that could not be identified were labelled and transplanted into 38 P plug trays (</w:t>
      </w:r>
      <w:r w:rsidRPr="00780ABE">
        <w:rPr>
          <w:highlight w:val="lightGray"/>
        </w:rPr>
        <w:t>BRAND</w:t>
      </w:r>
      <w:r>
        <w:t xml:space="preserve">) with the same growing media and growing conditions until a positive identification could be made. Representative specimens used to confirm seedling identification were pressed and made available as </w:t>
      </w:r>
      <w:commentRangeStart w:id="595"/>
      <w:r>
        <w:t>herbaria</w:t>
      </w:r>
      <w:commentRangeEnd w:id="595"/>
      <w:r>
        <w:rPr>
          <w:rStyle w:val="CommentReference"/>
        </w:rPr>
        <w:commentReference w:id="595"/>
      </w:r>
      <w:r>
        <w:t xml:space="preserve">. </w:t>
      </w:r>
    </w:p>
    <w:p w14:paraId="66E68CD1" w14:textId="789EDAE9" w:rsidR="008A0234" w:rsidRDefault="008A0234" w:rsidP="008A0234">
      <w:pPr>
        <w:pStyle w:val="Heading2"/>
      </w:pPr>
      <w:commentRangeStart w:id="596"/>
      <w:commentRangeStart w:id="597"/>
      <w:r>
        <w:lastRenderedPageBreak/>
        <w:t>Analysis</w:t>
      </w:r>
      <w:commentRangeEnd w:id="596"/>
      <w:r w:rsidR="00B574A6">
        <w:rPr>
          <w:rStyle w:val="CommentReference"/>
          <w:rFonts w:asciiTheme="minorHAnsi" w:eastAsiaTheme="minorHAnsi" w:hAnsiTheme="minorHAnsi" w:cstheme="minorBidi"/>
          <w:color w:val="auto"/>
        </w:rPr>
        <w:commentReference w:id="596"/>
      </w:r>
      <w:commentRangeEnd w:id="597"/>
      <w:r w:rsidR="00313013">
        <w:rPr>
          <w:rStyle w:val="CommentReference"/>
          <w:rFonts w:asciiTheme="minorHAnsi" w:eastAsiaTheme="minorHAnsi" w:hAnsiTheme="minorHAnsi" w:cstheme="minorBidi"/>
          <w:color w:val="auto"/>
        </w:rPr>
        <w:commentReference w:id="597"/>
      </w:r>
    </w:p>
    <w:p w14:paraId="59F70F02" w14:textId="300E63B3" w:rsidR="002F31EA" w:rsidRDefault="00185845" w:rsidP="00EF68AC">
      <w:r>
        <w:t>Tall, perennial graminoids (TPG</w:t>
      </w:r>
      <w:r w:rsidR="00163E55">
        <w:t>s</w:t>
      </w:r>
      <w:r>
        <w:t xml:space="preserve">) </w:t>
      </w:r>
      <w:r w:rsidR="007D4A9A">
        <w:t>were</w:t>
      </w:r>
      <w:r>
        <w:t xml:space="preserve"> the response variable of interest because they are the dominant species group in high marsh estuarine communities. </w:t>
      </w:r>
    </w:p>
    <w:p w14:paraId="2B0FF51C" w14:textId="26501325" w:rsidR="001B2B9F" w:rsidRDefault="002F31EA" w:rsidP="00EF68AC">
      <w:r>
        <w:t>W</w:t>
      </w:r>
      <w:r w:rsidR="0010261D">
        <w:t>e</w:t>
      </w:r>
      <w:r w:rsidR="0025535F">
        <w:t xml:space="preserve"> </w:t>
      </w:r>
      <w:r w:rsidR="00A95591">
        <w:t xml:space="preserve">used </w:t>
      </w:r>
      <w:r w:rsidR="0025535F">
        <w:t xml:space="preserve">generalized linear models </w:t>
      </w:r>
      <w:r w:rsidR="00A95591">
        <w:t>with</w:t>
      </w:r>
      <w:r w:rsidR="00353306">
        <w:t xml:space="preserve"> a binomial distribution to fit the</w:t>
      </w:r>
      <w:r w:rsidR="005069D8">
        <w:t xml:space="preserve"> </w:t>
      </w:r>
      <w:r w:rsidR="00C07B01">
        <w:t xml:space="preserve">response of TPG </w:t>
      </w:r>
      <w:r w:rsidR="005069D8">
        <w:t>compositional abundance</w:t>
      </w:r>
      <w:r w:rsidR="00A95591">
        <w:t xml:space="preserve"> to test</w:t>
      </w:r>
      <w:r w:rsidR="006C4BA5">
        <w:t xml:space="preserve"> whether </w:t>
      </w:r>
      <w:del w:id="598" w:author="Stefanie Lane" w:date="2023-01-04T15:10:00Z">
        <w:r w:rsidR="00CC15D4" w:rsidDel="00980B18">
          <w:delText xml:space="preserve">disturbance recovery categories </w:delText>
        </w:r>
      </w:del>
      <w:del w:id="599" w:author="Stefanie Lane" w:date="2023-01-04T15:11:00Z">
        <w:r w:rsidR="006C4BA5" w:rsidDel="00980B18">
          <w:delText>had significantly different s</w:delText>
        </w:r>
      </w:del>
      <w:ins w:id="600" w:author="Stefanie Lane" w:date="2023-01-04T15:11:00Z">
        <w:r w:rsidR="00980B18">
          <w:t>s</w:t>
        </w:r>
      </w:ins>
      <w:r w:rsidR="00CC15D4">
        <w:t>pecies</w:t>
      </w:r>
      <w:r w:rsidR="007A73A4">
        <w:t xml:space="preserve"> </w:t>
      </w:r>
      <w:r w:rsidR="00CC15D4">
        <w:t>compositional abundance</w:t>
      </w:r>
      <w:ins w:id="601" w:author="Stefanie Lane" w:date="2023-01-04T15:11:00Z">
        <w:r w:rsidR="006E02F9">
          <w:t xml:space="preserve"> differed among </w:t>
        </w:r>
        <w:r w:rsidR="006E02F9">
          <w:t>disturbance recovery categories</w:t>
        </w:r>
      </w:ins>
      <w:r w:rsidR="00CC15D4">
        <w:t xml:space="preserve"> in the above-ground and surface seed bank</w:t>
      </w:r>
      <w:r w:rsidR="007A73A4">
        <w:t>, respectively</w:t>
      </w:r>
      <w:r w:rsidR="00C07B01">
        <w:t xml:space="preserve"> (</w:t>
      </w:r>
      <w:r w:rsidR="00C07B01" w:rsidRPr="0010261D">
        <w:rPr>
          <w:highlight w:val="lightGray"/>
        </w:rPr>
        <w:t>package</w:t>
      </w:r>
      <w:r w:rsidR="00C07B01">
        <w:t>)</w:t>
      </w:r>
      <w:r w:rsidR="007A73A4">
        <w:t>.</w:t>
      </w:r>
      <w:r w:rsidR="0010261D">
        <w:t xml:space="preserve"> </w:t>
      </w:r>
    </w:p>
    <w:p w14:paraId="52851F88" w14:textId="2DF1A4F3" w:rsidR="0010261D" w:rsidRDefault="0010261D" w:rsidP="00EF68AC">
      <w:r>
        <w:t>We used</w:t>
      </w:r>
      <w:r w:rsidR="00C03C3D">
        <w:t xml:space="preserve"> indicator species analysis </w:t>
      </w:r>
      <w:r w:rsidR="00F95E1D">
        <w:t>(“</w:t>
      </w:r>
      <w:proofErr w:type="spellStart"/>
      <w:r w:rsidR="00F95E1D">
        <w:t>indicspecies</w:t>
      </w:r>
      <w:proofErr w:type="spellEnd"/>
      <w:r w:rsidR="00F95E1D">
        <w:t>,” R package De Caceres &amp; Jansen, 2016)</w:t>
      </w:r>
      <w:r w:rsidR="00C03C3D">
        <w:t xml:space="preserve"> to determine which species were significantly characterizing the above-ground vegetation and surface seed bank in each disturbance condition.</w:t>
      </w:r>
      <w:r>
        <w:t xml:space="preserve"> </w:t>
      </w:r>
      <w:r w:rsidR="00A4568F">
        <w:t>Species significantly driving compositional abundance</w:t>
      </w:r>
      <w:r w:rsidR="00CF1F5A">
        <w:t xml:space="preserve"> in each disturbance category</w:t>
      </w:r>
      <w:r w:rsidR="00A4568F">
        <w:t xml:space="preserve"> were defined by a biserial correlation coefficient (</w:t>
      </w:r>
      <w:proofErr w:type="spellStart"/>
      <w:r w:rsidR="00A4568F">
        <w:t>multipatt</w:t>
      </w:r>
      <w:proofErr w:type="spellEnd"/>
      <w:r w:rsidR="00A4568F">
        <w:t xml:space="preserve"> </w:t>
      </w:r>
      <w:proofErr w:type="spellStart"/>
      <w:r w:rsidR="00A4568F">
        <w:t>func</w:t>
      </w:r>
      <w:proofErr w:type="spellEnd"/>
      <w:r w:rsidR="00A4568F">
        <w:t xml:space="preserve"> = “</w:t>
      </w:r>
      <w:proofErr w:type="spellStart"/>
      <w:r w:rsidR="00A4568F">
        <w:t>r.g.</w:t>
      </w:r>
      <w:proofErr w:type="spellEnd"/>
      <w:r w:rsidR="00A4568F">
        <w:t xml:space="preserve">”) and permutational analysis (Dufrene &amp; Legendre, 1997). </w:t>
      </w:r>
    </w:p>
    <w:p w14:paraId="4A0A77CB" w14:textId="0EA27BB8" w:rsidR="00EF68AC" w:rsidRDefault="00EF68AC" w:rsidP="003076EE">
      <w:r>
        <w:br w:type="page"/>
      </w:r>
    </w:p>
    <w:p w14:paraId="0A70F493" w14:textId="17C4672D" w:rsidR="00EF68AC" w:rsidRDefault="00EF68AC" w:rsidP="00EF68AC">
      <w:pPr>
        <w:pStyle w:val="Heading1"/>
        <w:rPr>
          <w:ins w:id="602" w:author="Stefanie Lane" w:date="2023-01-04T14:30:00Z"/>
        </w:rPr>
      </w:pPr>
      <w:bookmarkStart w:id="603" w:name="_Hlk116647095"/>
      <w:r>
        <w:lastRenderedPageBreak/>
        <w:t>Results</w:t>
      </w:r>
    </w:p>
    <w:p w14:paraId="25EDD146" w14:textId="0D941CAF" w:rsidR="00AA40AA" w:rsidRDefault="001A3CFA" w:rsidP="00524782">
      <w:pPr>
        <w:ind w:firstLine="720"/>
        <w:rPr>
          <w:ins w:id="604" w:author="Stefanie Lane" w:date="2023-01-04T14:52:00Z"/>
        </w:rPr>
        <w:pPrChange w:id="605" w:author="Stefanie Lane" w:date="2023-01-04T15:37:00Z">
          <w:pPr/>
        </w:pPrChange>
      </w:pPr>
      <w:ins w:id="606" w:author="Stefanie Lane" w:date="2023-01-04T14:46:00Z">
        <w:r>
          <w:t xml:space="preserve">We found </w:t>
        </w:r>
      </w:ins>
      <w:ins w:id="607" w:author="Stefanie Lane" w:date="2023-01-04T14:48:00Z">
        <w:r w:rsidR="00803772">
          <w:t xml:space="preserve">above-ground </w:t>
        </w:r>
      </w:ins>
      <w:ins w:id="608" w:author="Stefanie Lane" w:date="2023-01-04T14:49:00Z">
        <w:r w:rsidR="00022F53">
          <w:t xml:space="preserve">cover </w:t>
        </w:r>
      </w:ins>
      <w:ins w:id="609" w:author="Stefanie Lane" w:date="2023-01-04T14:48:00Z">
        <w:r w:rsidR="00803772">
          <w:t xml:space="preserve">abundance of </w:t>
        </w:r>
      </w:ins>
      <w:ins w:id="610" w:author="Stefanie Lane" w:date="2023-01-04T14:47:00Z">
        <w:r w:rsidR="00803772">
          <w:t>tall, perennial graminoids</w:t>
        </w:r>
      </w:ins>
      <w:ins w:id="611" w:author="Stefanie Lane" w:date="2023-01-04T14:53:00Z">
        <w:r w:rsidR="00837A11">
          <w:t xml:space="preserve"> (TPGs)</w:t>
        </w:r>
      </w:ins>
      <w:ins w:id="612" w:author="Stefanie Lane" w:date="2023-01-04T14:46:00Z">
        <w:r>
          <w:t xml:space="preserve"> </w:t>
        </w:r>
      </w:ins>
      <w:ins w:id="613" w:author="Stefanie Lane" w:date="2023-01-04T14:49:00Z">
        <w:r w:rsidR="00CC6C7B">
          <w:t xml:space="preserve">in 10-year old exclosures </w:t>
        </w:r>
      </w:ins>
      <w:ins w:id="614" w:author="Stefanie Lane" w:date="2023-01-04T14:46:00Z">
        <w:r>
          <w:t>recover</w:t>
        </w:r>
      </w:ins>
      <w:ins w:id="615" w:author="Stefanie Lane" w:date="2023-01-04T14:49:00Z">
        <w:r w:rsidR="00022F53">
          <w:t>ed</w:t>
        </w:r>
      </w:ins>
      <w:ins w:id="616" w:author="Stefanie Lane" w:date="2023-01-04T14:46:00Z">
        <w:r>
          <w:t xml:space="preserve"> to </w:t>
        </w:r>
      </w:ins>
      <w:ins w:id="617" w:author="Stefanie Lane" w:date="2023-01-04T14:47:00Z">
        <w:r>
          <w:t xml:space="preserve">comparable cover abundance </w:t>
        </w:r>
      </w:ins>
      <w:ins w:id="618" w:author="Stefanie Lane" w:date="2023-01-04T14:48:00Z">
        <w:r w:rsidR="00022F53">
          <w:t xml:space="preserve">as found in </w:t>
        </w:r>
      </w:ins>
      <w:ins w:id="619" w:author="Stefanie Lane" w:date="2023-01-04T14:49:00Z">
        <w:r w:rsidR="00022F53">
          <w:t>Undisturbed</w:t>
        </w:r>
      </w:ins>
      <w:ins w:id="620" w:author="Stefanie Lane" w:date="2023-01-04T14:48:00Z">
        <w:r w:rsidR="00022F53">
          <w:t xml:space="preserve"> sites, supporting our first hypothesis</w:t>
        </w:r>
      </w:ins>
      <w:ins w:id="621" w:author="Stefanie Lane" w:date="2023-01-04T14:51:00Z">
        <w:r w:rsidR="0057780C">
          <w:t xml:space="preserve"> </w:t>
        </w:r>
        <w:r w:rsidR="0057780C">
          <w:t>(</w:t>
        </w:r>
        <w:r w:rsidR="0057780C">
          <w:fldChar w:fldCharType="begin"/>
        </w:r>
        <w:r w:rsidR="0057780C">
          <w:instrText xml:space="preserve"> REF _Ref112945173 \h  \* MERGEFORMAT </w:instrText>
        </w:r>
        <w:r w:rsidR="0057780C">
          <w:fldChar w:fldCharType="separate"/>
        </w:r>
        <w:r w:rsidR="0057780C">
          <w:t xml:space="preserve">Figure </w:t>
        </w:r>
        <w:r w:rsidR="0057780C">
          <w:rPr>
            <w:noProof/>
          </w:rPr>
          <w:t>2</w:t>
        </w:r>
        <w:r w:rsidR="0057780C">
          <w:fldChar w:fldCharType="end"/>
        </w:r>
        <w:r w:rsidR="0057780C">
          <w:t>)</w:t>
        </w:r>
      </w:ins>
      <w:ins w:id="622" w:author="Stefanie Lane" w:date="2023-01-04T14:48:00Z">
        <w:r w:rsidR="00022F53">
          <w:t xml:space="preserve">. </w:t>
        </w:r>
      </w:ins>
      <w:ins w:id="623" w:author="Stefanie Lane" w:date="2023-01-04T14:49:00Z">
        <w:r w:rsidR="00022F53">
          <w:t xml:space="preserve">Unsurprisingly, </w:t>
        </w:r>
      </w:ins>
      <w:ins w:id="624" w:author="Stefanie Lane" w:date="2023-01-04T14:51:00Z">
        <w:r w:rsidR="00C534C4">
          <w:t>generalized linear models showed</w:t>
        </w:r>
      </w:ins>
      <w:ins w:id="625" w:author="Stefanie Lane" w:date="2023-01-04T14:49:00Z">
        <w:r w:rsidR="00022F53">
          <w:t xml:space="preserve"> </w:t>
        </w:r>
        <w:r w:rsidR="00CC6C7B">
          <w:t>Grubbed sites</w:t>
        </w:r>
      </w:ins>
      <w:ins w:id="626" w:author="Stefanie Lane" w:date="2023-01-04T14:50:00Z">
        <w:r w:rsidR="00CC6C7B">
          <w:t xml:space="preserve"> had</w:t>
        </w:r>
      </w:ins>
      <w:ins w:id="627" w:author="Stefanie Lane" w:date="2023-01-04T14:49:00Z">
        <w:r w:rsidR="00CC6C7B">
          <w:t xml:space="preserve"> </w:t>
        </w:r>
      </w:ins>
      <w:ins w:id="628" w:author="Stefanie Lane" w:date="2023-01-04T14:50:00Z">
        <w:r w:rsidR="00CC6C7B">
          <w:t xml:space="preserve">significantly lower TPG above-ground cover than Undisturbed sites (p = 0.02), and 1-year old exclosures </w:t>
        </w:r>
        <w:r w:rsidR="00CC6C7B">
          <w:t>had</w:t>
        </w:r>
        <w:r w:rsidR="00CC6C7B">
          <w:t xml:space="preserve"> nearly significant less TPG cover than Undisturbed sites (p = 0.09)</w:t>
        </w:r>
        <w:r w:rsidR="00CC6C7B">
          <w:t xml:space="preserve">. </w:t>
        </w:r>
      </w:ins>
    </w:p>
    <w:p w14:paraId="62544DE6" w14:textId="03292F8F" w:rsidR="0057780C" w:rsidDel="0057780C" w:rsidRDefault="0057780C" w:rsidP="00524782">
      <w:pPr>
        <w:pStyle w:val="NoSpacing"/>
        <w:ind w:firstLine="720"/>
        <w:rPr>
          <w:del w:id="629" w:author="Stefanie Lane" w:date="2023-01-04T14:53:00Z"/>
          <w:moveTo w:id="630" w:author="Stefanie Lane" w:date="2023-01-04T14:52:00Z"/>
        </w:rPr>
        <w:pPrChange w:id="631" w:author="Stefanie Lane" w:date="2023-01-04T15:37:00Z">
          <w:pPr>
            <w:pStyle w:val="NoSpacing"/>
            <w:numPr>
              <w:numId w:val="15"/>
            </w:numPr>
            <w:ind w:left="720" w:hanging="360"/>
          </w:pPr>
        </w:pPrChange>
      </w:pPr>
      <w:ins w:id="632" w:author="Stefanie Lane" w:date="2023-01-04T14:52:00Z">
        <w:r>
          <w:t xml:space="preserve">However, despite the group of tall, perennial graminoids </w:t>
        </w:r>
      </w:ins>
      <w:moveToRangeStart w:id="633" w:author="Stefanie Lane" w:date="2023-01-04T14:52:00Z" w:name="move123736393"/>
      <w:moveTo w:id="634" w:author="Stefanie Lane" w:date="2023-01-04T14:52:00Z">
        <w:r>
          <w:t xml:space="preserve">recovering according to expectation, </w:t>
        </w:r>
      </w:moveTo>
      <w:ins w:id="635" w:author="Stefanie Lane" w:date="2023-01-04T15:09:00Z">
        <w:r w:rsidR="00313013">
          <w:t xml:space="preserve">dominant </w:t>
        </w:r>
      </w:ins>
      <w:moveTo w:id="636" w:author="Stefanie Lane" w:date="2023-01-04T14:52:00Z">
        <w:r>
          <w:t xml:space="preserve">species composition </w:t>
        </w:r>
        <w:del w:id="637" w:author="Stefanie Lane" w:date="2023-01-04T14:53:00Z">
          <w:r w:rsidRPr="00313013" w:rsidDel="00837A11">
            <w:rPr>
              <w:rPrChange w:id="638" w:author="Stefanie Lane" w:date="2023-01-04T15:09:00Z">
                <w:rPr/>
              </w:rPrChange>
            </w:rPr>
            <w:delText xml:space="preserve">has </w:delText>
          </w:r>
        </w:del>
        <w:r w:rsidRPr="00313013">
          <w:rPr>
            <w:rPrChange w:id="639" w:author="Stefanie Lane" w:date="2023-01-04T15:09:00Z">
              <w:rPr/>
            </w:rPrChange>
          </w:rPr>
          <w:t>significantly c</w:t>
        </w:r>
        <w:r>
          <w:t xml:space="preserve">hanged in the above-ground </w:t>
        </w:r>
      </w:moveTo>
      <w:ins w:id="640" w:author="Stefanie Lane" w:date="2023-01-04T14:53:00Z">
        <w:r w:rsidR="00837A11">
          <w:t xml:space="preserve">vegetation </w:t>
        </w:r>
      </w:ins>
      <w:moveTo w:id="641" w:author="Stefanie Lane" w:date="2023-01-04T14:52:00Z">
        <w:r>
          <w:t>and surface seed bank</w:t>
        </w:r>
        <w:del w:id="642" w:author="Stefanie Lane" w:date="2023-01-04T14:54:00Z">
          <w:r w:rsidDel="00837A11">
            <w:delText xml:space="preserve"> (</w:delText>
          </w:r>
          <w:r w:rsidDel="00837A11">
            <w:fldChar w:fldCharType="begin"/>
          </w:r>
          <w:r w:rsidDel="00837A11">
            <w:delInstrText xml:space="preserve"> REF _Ref117853221 \h  \* MERGEFORMAT </w:delInstrText>
          </w:r>
          <w:r w:rsidDel="00837A11">
            <w:fldChar w:fldCharType="separate"/>
          </w:r>
          <w:r w:rsidDel="00837A11">
            <w:delText xml:space="preserve">Table </w:delText>
          </w:r>
          <w:r w:rsidDel="00837A11">
            <w:rPr>
              <w:noProof/>
            </w:rPr>
            <w:delText>2</w:delText>
          </w:r>
          <w:r w:rsidDel="00837A11">
            <w:fldChar w:fldCharType="end"/>
          </w:r>
          <w:r w:rsidDel="00837A11">
            <w:delText>)</w:delText>
          </w:r>
        </w:del>
        <w:del w:id="643" w:author="Stefanie Lane" w:date="2023-01-04T14:56:00Z">
          <w:r w:rsidDel="002740F3">
            <w:delText xml:space="preserve">. </w:delText>
          </w:r>
        </w:del>
        <w:del w:id="644" w:author="Stefanie Lane" w:date="2023-01-04T14:53:00Z">
          <w:r w:rsidDel="0057780C">
            <w:delText xml:space="preserve"> </w:delText>
          </w:r>
        </w:del>
      </w:moveTo>
    </w:p>
    <w:p w14:paraId="6DF36328" w14:textId="7F116513" w:rsidR="006F0263" w:rsidRDefault="0057780C" w:rsidP="00524782">
      <w:pPr>
        <w:pStyle w:val="NoSpacing"/>
        <w:ind w:firstLine="720"/>
        <w:rPr>
          <w:ins w:id="645" w:author="Stefanie Lane" w:date="2023-01-04T14:58:00Z"/>
        </w:rPr>
        <w:pPrChange w:id="646" w:author="Stefanie Lane" w:date="2023-01-04T15:37:00Z">
          <w:pPr>
            <w:pStyle w:val="NoSpacing"/>
          </w:pPr>
        </w:pPrChange>
      </w:pPr>
      <w:moveTo w:id="647" w:author="Stefanie Lane" w:date="2023-01-04T14:52:00Z">
        <w:del w:id="648" w:author="Stefanie Lane" w:date="2023-01-04T14:56:00Z">
          <w:r w:rsidDel="002740F3">
            <w:delText>I</w:delText>
          </w:r>
        </w:del>
      </w:moveTo>
      <w:ins w:id="649" w:author="Stefanie Lane" w:date="2023-01-04T14:56:00Z">
        <w:r w:rsidR="002740F3">
          <w:t>: i</w:t>
        </w:r>
      </w:ins>
      <w:moveTo w:id="650" w:author="Stefanie Lane" w:date="2023-01-04T14:52:00Z">
        <w:r>
          <w:t xml:space="preserve">ndicator species analysis characterized above-ground vegetation in Undisturbed sites by two native TPGs and one native forb, while 10-year old exclosures were characterized by </w:t>
        </w:r>
        <w:del w:id="651" w:author="Stefanie Lane" w:date="2023-01-04T14:53:00Z">
          <w:r w:rsidDel="00837A11">
            <w:delText>an</w:delText>
          </w:r>
        </w:del>
      </w:moveTo>
      <w:ins w:id="652" w:author="Stefanie Lane" w:date="2023-01-04T14:53:00Z">
        <w:r w:rsidR="00837A11">
          <w:t>a single</w:t>
        </w:r>
      </w:ins>
      <w:moveTo w:id="653" w:author="Stefanie Lane" w:date="2023-01-04T14:52:00Z">
        <w:r>
          <w:t xml:space="preserve"> non-native TPG</w:t>
        </w:r>
      </w:moveTo>
      <w:ins w:id="654" w:author="Stefanie Lane" w:date="2023-01-04T14:56:00Z">
        <w:r w:rsidR="002740F3">
          <w:t xml:space="preserve">, </w:t>
        </w:r>
        <w:r w:rsidR="002740F3">
          <w:rPr>
            <w:i/>
          </w:rPr>
          <w:t>Agrostis stolonifera</w:t>
        </w:r>
        <w:r w:rsidR="002740F3">
          <w:t xml:space="preserve"> </w:t>
        </w:r>
      </w:ins>
      <w:moveTo w:id="655" w:author="Stefanie Lane" w:date="2023-01-04T14:52:00Z">
        <w:del w:id="656" w:author="Stefanie Lane" w:date="2023-01-04T14:56:00Z">
          <w:r w:rsidDel="002740F3">
            <w:delText xml:space="preserve">. </w:delText>
          </w:r>
        </w:del>
      </w:moveTo>
      <w:ins w:id="657" w:author="Stefanie Lane" w:date="2023-01-04T14:54:00Z">
        <w:r w:rsidR="00837A11">
          <w:t>(</w:t>
        </w:r>
        <w:r w:rsidR="00837A11">
          <w:fldChar w:fldCharType="begin"/>
        </w:r>
        <w:r w:rsidR="00837A11">
          <w:instrText xml:space="preserve"> REF _Ref117853221 \h  \* MERGEFORMAT </w:instrText>
        </w:r>
        <w:r w:rsidR="00837A11">
          <w:fldChar w:fldCharType="separate"/>
        </w:r>
        <w:r w:rsidR="00837A11">
          <w:t xml:space="preserve">Table </w:t>
        </w:r>
        <w:r w:rsidR="00837A11">
          <w:rPr>
            <w:noProof/>
          </w:rPr>
          <w:t>2</w:t>
        </w:r>
        <w:r w:rsidR="00837A11">
          <w:fldChar w:fldCharType="end"/>
        </w:r>
        <w:r w:rsidR="00837A11">
          <w:t>)</w:t>
        </w:r>
      </w:ins>
      <w:ins w:id="658" w:author="Stefanie Lane" w:date="2023-01-04T14:56:00Z">
        <w:r w:rsidR="002740F3">
          <w:t>.</w:t>
        </w:r>
      </w:ins>
      <w:ins w:id="659" w:author="Stefanie Lane" w:date="2023-01-04T14:54:00Z">
        <w:r w:rsidR="00837A11">
          <w:t xml:space="preserve"> </w:t>
        </w:r>
      </w:ins>
      <w:ins w:id="660" w:author="Stefanie Lane" w:date="2023-01-04T16:21:00Z">
        <w:r w:rsidR="0063062D">
          <w:t xml:space="preserve">This </w:t>
        </w:r>
      </w:ins>
      <w:ins w:id="661" w:author="Stefanie Lane" w:date="2023-01-04T16:22:00Z">
        <w:r w:rsidR="003D03FE">
          <w:t xml:space="preserve">non-native </w:t>
        </w:r>
      </w:ins>
      <w:ins w:id="662" w:author="Stefanie Lane" w:date="2023-01-04T16:21:00Z">
        <w:r w:rsidR="0063062D">
          <w:t xml:space="preserve">species also </w:t>
        </w:r>
        <w:r w:rsidR="0063062D">
          <w:t>characterized the surface seed banks of both the 10-year old exclosures and Undisturbed sites</w:t>
        </w:r>
      </w:ins>
      <w:ins w:id="663" w:author="Stefanie Lane" w:date="2023-01-04T16:22:00Z">
        <w:r w:rsidR="003D03FE">
          <w:t>, lending</w:t>
        </w:r>
      </w:ins>
      <w:ins w:id="664" w:author="Stefanie Lane" w:date="2023-01-04T14:54:00Z">
        <w:r w:rsidR="0064372D">
          <w:t xml:space="preserve"> support </w:t>
        </w:r>
      </w:ins>
      <w:ins w:id="665" w:author="Stefanie Lane" w:date="2023-01-04T14:55:00Z">
        <w:r w:rsidR="00E01BC7">
          <w:t>for</w:t>
        </w:r>
      </w:ins>
      <w:ins w:id="666" w:author="Stefanie Lane" w:date="2023-01-04T14:54:00Z">
        <w:r w:rsidR="0064372D">
          <w:t xml:space="preserve"> our alternative hypothesis that </w:t>
        </w:r>
      </w:ins>
      <w:ins w:id="667" w:author="Stefanie Lane" w:date="2023-01-04T14:55:00Z">
        <w:r w:rsidR="00E01BC7">
          <w:t xml:space="preserve">new competitors </w:t>
        </w:r>
      </w:ins>
      <w:ins w:id="668" w:author="Stefanie Lane" w:date="2023-01-04T14:57:00Z">
        <w:r w:rsidR="002740F3">
          <w:t xml:space="preserve">from the seed bank </w:t>
        </w:r>
        <w:r w:rsidR="00FB2DCE">
          <w:t xml:space="preserve">and/or competitive advantage of a species’ clonal reproduction </w:t>
        </w:r>
      </w:ins>
      <w:moveTo w:id="669" w:author="Stefanie Lane" w:date="2023-01-04T14:52:00Z">
        <w:del w:id="670" w:author="Stefanie Lane" w:date="2023-01-04T14:53:00Z">
          <w:r w:rsidDel="00837A11">
            <w:delText xml:space="preserve">A second native forb may characterize both these disturbance conditions. </w:delText>
          </w:r>
        </w:del>
      </w:moveTo>
      <w:ins w:id="671" w:author="Stefanie Lane" w:date="2023-01-04T14:57:00Z">
        <w:r w:rsidR="00FB2DCE">
          <w:t xml:space="preserve">strategy </w:t>
        </w:r>
      </w:ins>
      <w:ins w:id="672" w:author="Stefanie Lane" w:date="2023-01-04T14:58:00Z">
        <w:r w:rsidR="00FB2DCE">
          <w:t xml:space="preserve">would replace </w:t>
        </w:r>
        <w:r w:rsidR="006F0263">
          <w:t xml:space="preserve">species which dominate in the absence of disturbance, such as </w:t>
        </w:r>
        <w:r w:rsidR="006F0263">
          <w:rPr>
            <w:i/>
          </w:rPr>
          <w:t>Carex lyngbyei</w:t>
        </w:r>
        <w:r w:rsidR="006F0263">
          <w:t xml:space="preserve">. </w:t>
        </w:r>
      </w:ins>
    </w:p>
    <w:p w14:paraId="23E77F90" w14:textId="77777777" w:rsidR="006F0263" w:rsidRDefault="006F0263" w:rsidP="0057780C">
      <w:pPr>
        <w:pStyle w:val="NoSpacing"/>
        <w:rPr>
          <w:ins w:id="673" w:author="Stefanie Lane" w:date="2023-01-04T14:58:00Z"/>
        </w:rPr>
      </w:pPr>
    </w:p>
    <w:p w14:paraId="200DB516" w14:textId="3EDEE7BF" w:rsidR="00837A11" w:rsidDel="00447316" w:rsidRDefault="00447316" w:rsidP="00A53A87">
      <w:pPr>
        <w:pStyle w:val="NoSpacing"/>
        <w:ind w:firstLine="720"/>
        <w:rPr>
          <w:del w:id="674" w:author="Stefanie Lane" w:date="2023-01-04T14:59:00Z"/>
          <w:moveTo w:id="675" w:author="Stefanie Lane" w:date="2023-01-04T14:52:00Z"/>
        </w:rPr>
        <w:pPrChange w:id="676" w:author="Stefanie Lane" w:date="2023-01-04T16:25:00Z">
          <w:pPr>
            <w:pStyle w:val="NoSpacing"/>
            <w:numPr>
              <w:ilvl w:val="1"/>
              <w:numId w:val="15"/>
            </w:numPr>
            <w:ind w:left="1440" w:hanging="360"/>
          </w:pPr>
        </w:pPrChange>
      </w:pPr>
      <w:ins w:id="677" w:author="Stefanie Lane" w:date="2023-01-04T14:59:00Z">
        <w:r>
          <w:t xml:space="preserve">We found the </w:t>
        </w:r>
      </w:ins>
    </w:p>
    <w:moveToRangeEnd w:id="633"/>
    <w:p w14:paraId="0ACF57DE" w14:textId="086D5A90" w:rsidR="00CC6C7B" w:rsidRPr="00C43338" w:rsidDel="00447316" w:rsidRDefault="00CC6C7B" w:rsidP="00A53A87">
      <w:pPr>
        <w:ind w:firstLine="720"/>
        <w:rPr>
          <w:del w:id="678" w:author="Stefanie Lane" w:date="2023-01-04T14:59:00Z"/>
          <w:rPrChange w:id="679" w:author="Stefanie Lane" w:date="2023-01-04T14:30:00Z">
            <w:rPr>
              <w:del w:id="680" w:author="Stefanie Lane" w:date="2023-01-04T14:59:00Z"/>
            </w:rPr>
          </w:rPrChange>
        </w:rPr>
        <w:pPrChange w:id="681" w:author="Stefanie Lane" w:date="2023-01-04T16:25:00Z">
          <w:pPr>
            <w:pStyle w:val="Heading1"/>
          </w:pPr>
        </w:pPrChange>
      </w:pPr>
    </w:p>
    <w:bookmarkEnd w:id="603"/>
    <w:p w14:paraId="55BC4F89" w14:textId="68E937AC" w:rsidR="00B424B5" w:rsidDel="0057780C" w:rsidRDefault="00B424B5" w:rsidP="00A53A87">
      <w:pPr>
        <w:pStyle w:val="NoSpacing"/>
        <w:ind w:firstLine="720"/>
        <w:rPr>
          <w:del w:id="682" w:author="Stefanie Lane" w:date="2023-01-04T14:51:00Z"/>
        </w:rPr>
        <w:pPrChange w:id="683" w:author="Stefanie Lane" w:date="2023-01-04T16:25:00Z">
          <w:pPr>
            <w:pStyle w:val="NoSpacing"/>
            <w:numPr>
              <w:numId w:val="15"/>
            </w:numPr>
            <w:ind w:left="720" w:hanging="360"/>
          </w:pPr>
        </w:pPrChange>
      </w:pPr>
      <w:del w:id="684" w:author="Stefanie Lane" w:date="2023-01-04T14:51:00Z">
        <w:r w:rsidDel="0057780C">
          <w:delText>In above ground vegetation, there is no significant difference in cover abundance of TPGs between 10-year old exclosures and Undisturbed sites (</w:delText>
        </w:r>
        <w:r w:rsidDel="0057780C">
          <w:fldChar w:fldCharType="begin"/>
        </w:r>
        <w:r w:rsidDel="0057780C">
          <w:delInstrText xml:space="preserve"> REF _Ref112945173 \h  \* MERGEFORMAT </w:delInstrText>
        </w:r>
        <w:r w:rsidDel="0057780C">
          <w:fldChar w:fldCharType="separate"/>
        </w:r>
      </w:del>
      <w:del w:id="685" w:author="Stefanie Lane" w:date="2023-01-04T14:50:00Z">
        <w:r w:rsidR="005071E8" w:rsidDel="00C534C4">
          <w:delText xml:space="preserve">Figure </w:delText>
        </w:r>
        <w:r w:rsidR="005071E8" w:rsidDel="00C534C4">
          <w:rPr>
            <w:noProof/>
          </w:rPr>
          <w:delText>1</w:delText>
        </w:r>
      </w:del>
      <w:del w:id="686" w:author="Stefanie Lane" w:date="2023-01-04T14:51:00Z">
        <w:r w:rsidDel="0057780C">
          <w:fldChar w:fldCharType="end"/>
        </w:r>
        <w:r w:rsidDel="0057780C">
          <w:delText xml:space="preserve">). This supports our first hypothesis. </w:delText>
        </w:r>
      </w:del>
    </w:p>
    <w:p w14:paraId="34441822" w14:textId="35D1990F" w:rsidR="00B424B5" w:rsidDel="00C534C4" w:rsidRDefault="00B424B5" w:rsidP="00A53A87">
      <w:pPr>
        <w:pStyle w:val="NoSpacing"/>
        <w:ind w:firstLine="720"/>
        <w:rPr>
          <w:del w:id="687" w:author="Stefanie Lane" w:date="2023-01-04T14:51:00Z"/>
        </w:rPr>
        <w:pPrChange w:id="688" w:author="Stefanie Lane" w:date="2023-01-04T16:25:00Z">
          <w:pPr>
            <w:pStyle w:val="NoSpacing"/>
            <w:numPr>
              <w:ilvl w:val="1"/>
              <w:numId w:val="15"/>
            </w:numPr>
            <w:ind w:left="1440" w:hanging="360"/>
          </w:pPr>
        </w:pPrChange>
      </w:pPr>
      <w:del w:id="689" w:author="Stefanie Lane" w:date="2023-01-04T14:51:00Z">
        <w:r w:rsidDel="00C534C4">
          <w:delText>Not surprisingly, Grubbed sites have</w:delText>
        </w:r>
      </w:del>
      <w:del w:id="690" w:author="Stefanie Lane" w:date="2023-01-04T14:50:00Z">
        <w:r w:rsidDel="00CC6C7B">
          <w:delText xml:space="preserve"> significantly lower TPG </w:delText>
        </w:r>
        <w:r w:rsidR="00603981" w:rsidDel="00CC6C7B">
          <w:delText xml:space="preserve">above-ground </w:delText>
        </w:r>
        <w:r w:rsidDel="00CC6C7B">
          <w:delText>cover than Undisturbed sites (p = 0.0236), and 1-year old exclosures have nearly significant less TPG cover than Undisturbed sites (p = 0.0906)</w:delText>
        </w:r>
      </w:del>
      <w:del w:id="691" w:author="Stefanie Lane" w:date="2023-01-04T14:51:00Z">
        <w:r w:rsidR="00CC688F" w:rsidDel="00C534C4">
          <w:delText xml:space="preserve">; (temp fig at </w:delText>
        </w:r>
        <w:r w:rsidR="00CC688F" w:rsidDel="00C534C4">
          <w:fldChar w:fldCharType="begin"/>
        </w:r>
        <w:r w:rsidR="00CC688F" w:rsidDel="00C534C4">
          <w:delInstrText xml:space="preserve"> REF _Ref119066111 \h </w:delInstrText>
        </w:r>
        <w:r w:rsidR="00CC688F" w:rsidDel="00C534C4">
          <w:fldChar w:fldCharType="separate"/>
        </w:r>
      </w:del>
      <w:del w:id="692" w:author="Stefanie Lane" w:date="2023-01-04T14:50:00Z">
        <w:r w:rsidR="00CC688F" w:rsidDel="00C534C4">
          <w:delText xml:space="preserve">Figure </w:delText>
        </w:r>
        <w:r w:rsidR="00CC688F" w:rsidDel="00C534C4">
          <w:rPr>
            <w:noProof/>
          </w:rPr>
          <w:delText>7</w:delText>
        </w:r>
      </w:del>
      <w:del w:id="693" w:author="Stefanie Lane" w:date="2023-01-04T14:51:00Z">
        <w:r w:rsidR="00CC688F" w:rsidDel="00C534C4">
          <w:fldChar w:fldCharType="end"/>
        </w:r>
        <w:r w:rsidR="00CC688F" w:rsidDel="00C534C4">
          <w:delText>)</w:delText>
        </w:r>
        <w:r w:rsidDel="00C534C4">
          <w:delText xml:space="preserve">. </w:delText>
        </w:r>
      </w:del>
    </w:p>
    <w:p w14:paraId="335E9044" w14:textId="3472127C" w:rsidR="00B424B5" w:rsidDel="00447316" w:rsidRDefault="00B424B5" w:rsidP="00A53A87">
      <w:pPr>
        <w:pStyle w:val="NoSpacing"/>
        <w:ind w:firstLine="720"/>
        <w:rPr>
          <w:del w:id="694" w:author="Stefanie Lane" w:date="2023-01-04T14:59:00Z"/>
        </w:rPr>
        <w:pPrChange w:id="695" w:author="Stefanie Lane" w:date="2023-01-04T16:25:00Z">
          <w:pPr>
            <w:pStyle w:val="NoSpacing"/>
            <w:numPr>
              <w:numId w:val="15"/>
            </w:numPr>
            <w:ind w:left="720" w:hanging="360"/>
          </w:pPr>
        </w:pPrChange>
      </w:pPr>
      <w:del w:id="696" w:author="Stefanie Lane" w:date="2023-01-04T14:59:00Z">
        <w:r w:rsidDel="00447316">
          <w:delText>S</w:delText>
        </w:r>
      </w:del>
      <w:ins w:id="697" w:author="Stefanie Lane" w:date="2023-01-04T14:59:00Z">
        <w:r w:rsidR="00447316">
          <w:t>s</w:t>
        </w:r>
      </w:ins>
      <w:r>
        <w:t>urface seed bank composition of TPGs varied by estuary and disturbance (</w:t>
      </w:r>
      <w:r>
        <w:fldChar w:fldCharType="begin"/>
      </w:r>
      <w:r>
        <w:instrText xml:space="preserve"> REF _Ref112945173 \h  \* MERGEFORMAT </w:instrText>
      </w:r>
      <w:r>
        <w:fldChar w:fldCharType="separate"/>
      </w:r>
      <w:ins w:id="698" w:author="Stefanie Lane" w:date="2023-01-04T14:50:00Z">
        <w:r w:rsidR="00C534C4">
          <w:t xml:space="preserve">Figure </w:t>
        </w:r>
        <w:r w:rsidR="00C534C4">
          <w:rPr>
            <w:noProof/>
          </w:rPr>
          <w:t>2</w:t>
        </w:r>
      </w:ins>
      <w:del w:id="699" w:author="Stefanie Lane" w:date="2023-01-04T14:50:00Z">
        <w:r w:rsidR="005071E8" w:rsidDel="00C534C4">
          <w:delText xml:space="preserve">Figure </w:delText>
        </w:r>
        <w:r w:rsidR="005071E8" w:rsidDel="00C534C4">
          <w:rPr>
            <w:noProof/>
          </w:rPr>
          <w:delText>1</w:delText>
        </w:r>
      </w:del>
      <w:r>
        <w:fldChar w:fldCharType="end"/>
      </w:r>
      <w:r>
        <w:t>).</w:t>
      </w:r>
      <w:del w:id="700" w:author="Stefanie Lane" w:date="2023-01-04T15:00:00Z">
        <w:r w:rsidDel="00315041">
          <w:delText xml:space="preserve"> </w:delText>
        </w:r>
      </w:del>
      <w:ins w:id="701" w:author="Stefanie Lane" w:date="2023-01-04T15:00:00Z">
        <w:r w:rsidR="00315041">
          <w:t xml:space="preserve"> Our g</w:t>
        </w:r>
        <w:r w:rsidR="00447316">
          <w:t xml:space="preserve">eneralized linear models showed </w:t>
        </w:r>
      </w:ins>
    </w:p>
    <w:p w14:paraId="4DD15838" w14:textId="24CCDF9B" w:rsidR="00B424B5" w:rsidDel="00447316" w:rsidRDefault="00B424B5" w:rsidP="00A53A87">
      <w:pPr>
        <w:pStyle w:val="NoSpacing"/>
        <w:ind w:firstLine="720"/>
        <w:rPr>
          <w:del w:id="702" w:author="Stefanie Lane" w:date="2023-01-04T15:00:00Z"/>
        </w:rPr>
        <w:pPrChange w:id="703" w:author="Stefanie Lane" w:date="2023-01-04T16:25:00Z">
          <w:pPr>
            <w:pStyle w:val="NoSpacing"/>
            <w:numPr>
              <w:ilvl w:val="1"/>
              <w:numId w:val="15"/>
            </w:numPr>
            <w:ind w:left="1440" w:hanging="360"/>
          </w:pPr>
        </w:pPrChange>
      </w:pPr>
      <w:r>
        <w:t>Nanaimo</w:t>
      </w:r>
      <w:ins w:id="704" w:author="Stefanie Lane" w:date="2023-01-04T15:00:00Z">
        <w:r w:rsidR="00447316">
          <w:t xml:space="preserve"> River</w:t>
        </w:r>
      </w:ins>
      <w:r>
        <w:t xml:space="preserve"> Estuary had significantly </w:t>
      </w:r>
      <w:r w:rsidR="00C94FCC">
        <w:t>lower TPG seed abundance</w:t>
      </w:r>
      <w:ins w:id="705" w:author="Stefanie Lane" w:date="2023-01-04T15:00:00Z">
        <w:r w:rsidR="00315041">
          <w:t xml:space="preserve"> overall</w:t>
        </w:r>
      </w:ins>
      <w:r w:rsidR="00C94FCC">
        <w:t xml:space="preserve"> </w:t>
      </w:r>
      <w:r>
        <w:t>(p = 0.02</w:t>
      </w:r>
      <w:del w:id="706" w:author="Stefanie Lane" w:date="2023-01-04T15:38:00Z">
        <w:r w:rsidDel="00080F19">
          <w:delText>42</w:delText>
        </w:r>
      </w:del>
      <w:r>
        <w:t>)</w:t>
      </w:r>
      <w:ins w:id="707" w:author="Stefanie Lane" w:date="2023-01-04T15:00:00Z">
        <w:r w:rsidR="00447316">
          <w:t xml:space="preserve">, and </w:t>
        </w:r>
      </w:ins>
      <w:del w:id="708" w:author="Stefanie Lane" w:date="2023-01-04T15:00:00Z">
        <w:r w:rsidDel="00447316">
          <w:delText xml:space="preserve">. </w:delText>
        </w:r>
      </w:del>
    </w:p>
    <w:p w14:paraId="6A6941C5" w14:textId="682B639E" w:rsidR="00315041" w:rsidDel="005820F4" w:rsidRDefault="00B424B5" w:rsidP="00A53A87">
      <w:pPr>
        <w:pStyle w:val="NoSpacing"/>
        <w:ind w:firstLine="720"/>
        <w:rPr>
          <w:del w:id="709" w:author="Stefanie Lane" w:date="2023-01-04T15:02:00Z"/>
        </w:rPr>
        <w:pPrChange w:id="710" w:author="Stefanie Lane" w:date="2023-01-04T16:25:00Z">
          <w:pPr>
            <w:pStyle w:val="NoSpacing"/>
            <w:numPr>
              <w:ilvl w:val="1"/>
              <w:numId w:val="15"/>
            </w:numPr>
            <w:ind w:left="1440" w:hanging="360"/>
          </w:pPr>
        </w:pPrChange>
      </w:pPr>
      <w:r>
        <w:t xml:space="preserve">Grubbed sites have significantly </w:t>
      </w:r>
      <w:r w:rsidR="00886CC9">
        <w:t>lower</w:t>
      </w:r>
      <w:r>
        <w:t xml:space="preserve"> TPG seed</w:t>
      </w:r>
      <w:r w:rsidR="00886CC9">
        <w:t xml:space="preserve"> abundance</w:t>
      </w:r>
      <w:r>
        <w:t>, regardless of estuary (p = 0.05</w:t>
      </w:r>
      <w:del w:id="711" w:author="Stefanie Lane" w:date="2023-01-04T15:38:00Z">
        <w:r w:rsidDel="00080F19">
          <w:delText>53</w:delText>
        </w:r>
      </w:del>
      <w:r>
        <w:t>)</w:t>
      </w:r>
      <w:del w:id="712" w:author="Stefanie Lane" w:date="2023-01-04T15:00:00Z">
        <w:r w:rsidR="00FA116F" w:rsidDel="00447316">
          <w:delText xml:space="preserve">; (temp fig at </w:delText>
        </w:r>
        <w:r w:rsidR="00FA116F" w:rsidDel="00447316">
          <w:fldChar w:fldCharType="begin"/>
        </w:r>
        <w:r w:rsidR="00FA116F" w:rsidDel="00447316">
          <w:delInstrText xml:space="preserve"> REF _Ref119066255 \h </w:delInstrText>
        </w:r>
        <w:r w:rsidR="00FA116F" w:rsidDel="00447316">
          <w:fldChar w:fldCharType="separate"/>
        </w:r>
      </w:del>
      <w:del w:id="713" w:author="Stefanie Lane" w:date="2023-01-04T14:50:00Z">
        <w:r w:rsidR="00FA116F" w:rsidDel="00C534C4">
          <w:delText xml:space="preserve">Figure </w:delText>
        </w:r>
        <w:r w:rsidR="00FA116F" w:rsidDel="00C534C4">
          <w:rPr>
            <w:noProof/>
          </w:rPr>
          <w:delText>8</w:delText>
        </w:r>
      </w:del>
      <w:del w:id="714" w:author="Stefanie Lane" w:date="2023-01-04T15:00:00Z">
        <w:r w:rsidR="00FA116F" w:rsidDel="00447316">
          <w:fldChar w:fldCharType="end"/>
        </w:r>
        <w:r w:rsidR="00FA116F" w:rsidDel="00447316">
          <w:delText>)</w:delText>
        </w:r>
      </w:del>
      <w:r w:rsidR="00FA116F">
        <w:t xml:space="preserve">. </w:t>
      </w:r>
    </w:p>
    <w:p w14:paraId="693B7066" w14:textId="3A368A3D" w:rsidR="00B424B5" w:rsidDel="005820F4" w:rsidRDefault="00B424B5" w:rsidP="00A53A87">
      <w:pPr>
        <w:pStyle w:val="NoSpacing"/>
        <w:ind w:firstLine="720"/>
        <w:rPr>
          <w:del w:id="715" w:author="Stefanie Lane" w:date="2023-01-04T15:02:00Z"/>
          <w:moveFrom w:id="716" w:author="Stefanie Lane" w:date="2023-01-04T14:52:00Z"/>
        </w:rPr>
        <w:pPrChange w:id="717" w:author="Stefanie Lane" w:date="2023-01-04T16:25:00Z">
          <w:pPr>
            <w:pStyle w:val="NoSpacing"/>
            <w:numPr>
              <w:numId w:val="15"/>
            </w:numPr>
            <w:ind w:left="720" w:hanging="360"/>
          </w:pPr>
        </w:pPrChange>
      </w:pPr>
      <w:del w:id="718" w:author="Stefanie Lane" w:date="2023-01-04T15:02:00Z">
        <w:r w:rsidDel="005820F4">
          <w:delText xml:space="preserve">Despite the functional group of TPGs </w:delText>
        </w:r>
      </w:del>
      <w:moveFromRangeStart w:id="719" w:author="Stefanie Lane" w:date="2023-01-04T14:52:00Z" w:name="move123736393"/>
      <w:moveFrom w:id="720" w:author="Stefanie Lane" w:date="2023-01-04T14:52:00Z">
        <w:del w:id="721" w:author="Stefanie Lane" w:date="2023-01-04T15:02:00Z">
          <w:r w:rsidDel="005820F4">
            <w:delText>recovering according to expectation, species composition has significantly changed in the above-ground and surface seed bank (</w:delText>
          </w:r>
          <w:r w:rsidDel="005820F4">
            <w:fldChar w:fldCharType="begin"/>
          </w:r>
          <w:r w:rsidDel="005820F4">
            <w:delInstrText xml:space="preserve"> REF _Ref117853221 \h  \* MERGEFORMAT </w:delInstrText>
          </w:r>
          <w:r w:rsidDel="005820F4">
            <w:fldChar w:fldCharType="separate"/>
          </w:r>
          <w:r w:rsidR="00C534C4" w:rsidDel="005820F4">
            <w:delText xml:space="preserve">Table </w:delText>
          </w:r>
          <w:r w:rsidR="00C534C4" w:rsidDel="005820F4">
            <w:rPr>
              <w:noProof/>
            </w:rPr>
            <w:delText>2</w:delText>
          </w:r>
          <w:r w:rsidDel="005820F4">
            <w:fldChar w:fldCharType="end"/>
          </w:r>
          <w:r w:rsidDel="005820F4">
            <w:delText xml:space="preserve">).  </w:delText>
          </w:r>
        </w:del>
      </w:moveFrom>
    </w:p>
    <w:p w14:paraId="2853E22E" w14:textId="066B105F" w:rsidR="00B424B5" w:rsidDel="005820F4" w:rsidRDefault="00B424B5" w:rsidP="00A53A87">
      <w:pPr>
        <w:pStyle w:val="NoSpacing"/>
        <w:ind w:firstLine="720"/>
        <w:rPr>
          <w:del w:id="722" w:author="Stefanie Lane" w:date="2023-01-04T15:02:00Z"/>
        </w:rPr>
        <w:pPrChange w:id="723" w:author="Stefanie Lane" w:date="2023-01-04T16:25:00Z">
          <w:pPr>
            <w:pStyle w:val="NoSpacing"/>
            <w:numPr>
              <w:ilvl w:val="1"/>
              <w:numId w:val="15"/>
            </w:numPr>
            <w:ind w:left="1440" w:hanging="360"/>
          </w:pPr>
        </w:pPrChange>
      </w:pPr>
      <w:moveFrom w:id="724" w:author="Stefanie Lane" w:date="2023-01-04T14:52:00Z">
        <w:del w:id="725" w:author="Stefanie Lane" w:date="2023-01-04T15:02:00Z">
          <w:r w:rsidDel="005820F4">
            <w:delText xml:space="preserve">Indicator species analysis characterized above-ground vegetation in Undisturbed sites by two native TPGs and one native forb, while 10-year old exclosures were characterized by an </w:delText>
          </w:r>
          <w:r w:rsidR="004F7DEA" w:rsidDel="005820F4">
            <w:delText>non-native</w:delText>
          </w:r>
          <w:r w:rsidDel="005820F4">
            <w:delText xml:space="preserve"> TPG. A second native forb may characterize both these disturbance conditions. </w:delText>
          </w:r>
        </w:del>
      </w:moveFrom>
      <w:moveFromRangeEnd w:id="719"/>
    </w:p>
    <w:p w14:paraId="1C39663A" w14:textId="1B4FFBEB" w:rsidR="00F46D43" w:rsidDel="0047120A" w:rsidRDefault="00B424B5" w:rsidP="00A53A87">
      <w:pPr>
        <w:pStyle w:val="NoSpacing"/>
        <w:ind w:firstLine="720"/>
        <w:rPr>
          <w:del w:id="726" w:author="Stefanie Lane" w:date="2023-01-04T15:40:00Z"/>
        </w:rPr>
        <w:pPrChange w:id="727" w:author="Stefanie Lane" w:date="2023-01-04T16:25:00Z">
          <w:pPr>
            <w:pStyle w:val="NoSpacing"/>
            <w:ind w:firstLine="720"/>
          </w:pPr>
        </w:pPrChange>
      </w:pPr>
      <w:del w:id="728" w:author="Stefanie Lane" w:date="2023-01-04T16:19:00Z">
        <w:r w:rsidDel="00187AB1">
          <w:delText xml:space="preserve">10-year old and Undisturbed sites </w:delText>
        </w:r>
      </w:del>
      <w:del w:id="729" w:author="Stefanie Lane" w:date="2023-01-04T15:03:00Z">
        <w:r w:rsidDel="00A7559A">
          <w:delText xml:space="preserve">were </w:delText>
        </w:r>
      </w:del>
      <w:del w:id="730" w:author="Stefanie Lane" w:date="2023-01-04T15:01:00Z">
        <w:r w:rsidDel="00315041">
          <w:delText xml:space="preserve">both significantly </w:delText>
        </w:r>
      </w:del>
      <w:del w:id="731" w:author="Stefanie Lane" w:date="2023-01-04T15:03:00Z">
        <w:r w:rsidDel="00A7559A">
          <w:delText>characterized by</w:delText>
        </w:r>
      </w:del>
      <w:del w:id="732" w:author="Stefanie Lane" w:date="2023-01-04T16:19:00Z">
        <w:r w:rsidDel="00187AB1">
          <w:delText xml:space="preserve"> </w:delText>
        </w:r>
        <w:r w:rsidR="004F7DEA" w:rsidDel="00187AB1">
          <w:delText>non-native</w:delText>
        </w:r>
        <w:r w:rsidDel="00187AB1">
          <w:delText xml:space="preserve"> TPG in the surface seed bank. </w:delText>
        </w:r>
      </w:del>
    </w:p>
    <w:p w14:paraId="339CC915" w14:textId="630FF505" w:rsidR="00187AB1" w:rsidRPr="0046799A" w:rsidRDefault="00187AB1" w:rsidP="00A53A87">
      <w:pPr>
        <w:ind w:firstLine="720"/>
        <w:rPr>
          <w:ins w:id="733" w:author="Stefanie Lane" w:date="2023-01-04T16:18:00Z"/>
        </w:rPr>
        <w:pPrChange w:id="734" w:author="Stefanie Lane" w:date="2023-01-04T16:25:00Z">
          <w:pPr/>
        </w:pPrChange>
      </w:pPr>
      <w:ins w:id="735" w:author="Stefanie Lane" w:date="2023-01-04T16:18:00Z">
        <w:r>
          <w:t xml:space="preserve">The indicator species for surface seed banks in 10-year old exclosures alone were very similar to the vegetation in Undisturbed sites, while surface seed banks in Undisturbed sites showed some similarity to the above-ground vegetation in Undisturbed sites. Undisturbed sites had the same sedge species, and two native rushes: </w:t>
        </w:r>
        <w:r>
          <w:rPr>
            <w:i/>
          </w:rPr>
          <w:t xml:space="preserve">Juncus articulatus </w:t>
        </w:r>
        <w:r>
          <w:t xml:space="preserve">in the surface seed bank, and </w:t>
        </w:r>
        <w:r>
          <w:rPr>
            <w:i/>
          </w:rPr>
          <w:t>J. balticus</w:t>
        </w:r>
        <w:r>
          <w:t xml:space="preserve"> in above-ground vegetation, in addition to two different forb species. </w:t>
        </w:r>
      </w:ins>
      <w:ins w:id="736" w:author="Stefanie Lane" w:date="2023-01-04T16:22:00Z">
        <w:r w:rsidR="00897EF6">
          <w:t>(</w:t>
        </w:r>
      </w:ins>
      <w:ins w:id="737" w:author="Stefanie Lane" w:date="2023-01-04T16:23:00Z">
        <w:r w:rsidR="00897EF6">
          <w:fldChar w:fldCharType="begin"/>
        </w:r>
        <w:r w:rsidR="00897EF6">
          <w:instrText xml:space="preserve"> REF _Ref117853221 \h </w:instrText>
        </w:r>
      </w:ins>
      <w:r w:rsidR="00897EF6">
        <w:fldChar w:fldCharType="separate"/>
      </w:r>
      <w:ins w:id="738" w:author="Stefanie Lane" w:date="2023-01-04T16:23:00Z">
        <w:r w:rsidR="00897EF6">
          <w:t xml:space="preserve">Table </w:t>
        </w:r>
        <w:r w:rsidR="00897EF6">
          <w:rPr>
            <w:noProof/>
          </w:rPr>
          <w:t>2</w:t>
        </w:r>
        <w:r w:rsidR="00897EF6">
          <w:fldChar w:fldCharType="end"/>
        </w:r>
        <w:r w:rsidR="00897EF6">
          <w:t>)</w:t>
        </w:r>
      </w:ins>
    </w:p>
    <w:p w14:paraId="144F955F" w14:textId="4ADD878F" w:rsidR="00B424B5" w:rsidDel="00A1125C" w:rsidRDefault="00B424B5" w:rsidP="0047120A">
      <w:pPr>
        <w:pStyle w:val="NoSpacing"/>
        <w:ind w:firstLine="720"/>
        <w:rPr>
          <w:del w:id="739" w:author="Stefanie Lane" w:date="2023-01-04T15:07:00Z"/>
        </w:rPr>
        <w:pPrChange w:id="740" w:author="Stefanie Lane" w:date="2023-01-04T15:40:00Z">
          <w:pPr>
            <w:pStyle w:val="NoSpacing"/>
            <w:numPr>
              <w:ilvl w:val="1"/>
              <w:numId w:val="15"/>
            </w:numPr>
            <w:ind w:left="1440" w:hanging="360"/>
          </w:pPr>
        </w:pPrChange>
      </w:pPr>
      <w:del w:id="741" w:author="Stefanie Lane" w:date="2023-01-04T15:40:00Z">
        <w:r w:rsidDel="0047120A">
          <w:delText xml:space="preserve">Surface </w:delText>
        </w:r>
      </w:del>
      <w:del w:id="742" w:author="Stefanie Lane" w:date="2023-01-04T16:18:00Z">
        <w:r w:rsidDel="00187AB1">
          <w:delText xml:space="preserve">seed banks in 10-year old exclosures include native TPG </w:delText>
        </w:r>
        <w:r w:rsidRPr="00B57841" w:rsidDel="00187AB1">
          <w:rPr>
            <w:i/>
          </w:rPr>
          <w:delText xml:space="preserve">Juncus balticus </w:delText>
        </w:r>
        <w:r w:rsidDel="00187AB1">
          <w:delText xml:space="preserve">and native forb </w:delText>
        </w:r>
        <w:r w:rsidRPr="00B57841" w:rsidDel="00187AB1">
          <w:rPr>
            <w:i/>
          </w:rPr>
          <w:delText>Triglochin maritima</w:delText>
        </w:r>
        <w:r w:rsidDel="00187AB1">
          <w:delText xml:space="preserve">, which are the same indicator species as above-ground vegetation in Undisturbed sites. </w:delText>
        </w:r>
      </w:del>
    </w:p>
    <w:p w14:paraId="17228454" w14:textId="456D663E" w:rsidR="00A1125C" w:rsidRDefault="00B424B5" w:rsidP="00941F3A">
      <w:pPr>
        <w:pStyle w:val="NoSpacing"/>
        <w:ind w:firstLine="720"/>
        <w:pPrChange w:id="743" w:author="Stefanie Lane" w:date="2023-01-04T16:20:00Z">
          <w:pPr>
            <w:pStyle w:val="NoSpacing"/>
            <w:numPr>
              <w:ilvl w:val="2"/>
              <w:numId w:val="15"/>
            </w:numPr>
            <w:ind w:left="2160" w:hanging="360"/>
          </w:pPr>
        </w:pPrChange>
      </w:pPr>
      <w:del w:id="744" w:author="Stefanie Lane" w:date="2023-01-04T16:18:00Z">
        <w:r w:rsidDel="00187AB1">
          <w:delText xml:space="preserve">However, the surface seed bank indicator species in 10-year old exclosures are different from the above-ground </w:delText>
        </w:r>
      </w:del>
      <w:del w:id="745" w:author="Stefanie Lane" w:date="2023-01-04T15:08:00Z">
        <w:r w:rsidDel="00A1125C">
          <w:delText xml:space="preserve">counterpart </w:delText>
        </w:r>
      </w:del>
      <w:del w:id="746" w:author="Stefanie Lane" w:date="2023-01-04T16:18:00Z">
        <w:r w:rsidDel="00187AB1">
          <w:delText xml:space="preserve">indicator species in 10-year old exclosures, </w:delText>
        </w:r>
        <w:r w:rsidRPr="00B57841" w:rsidDel="00187AB1">
          <w:rPr>
            <w:i/>
          </w:rPr>
          <w:delText>Agrostis stolonifera</w:delText>
        </w:r>
        <w:r w:rsidDel="00187AB1">
          <w:delText xml:space="preserve">. This suggests competitive recruitment of </w:delText>
        </w:r>
        <w:r w:rsidR="004F7DEA" w:rsidDel="00187AB1">
          <w:delText>non-native</w:delText>
        </w:r>
        <w:r w:rsidDel="00187AB1">
          <w:delText xml:space="preserve"> species following disturbance</w:delText>
        </w:r>
      </w:del>
      <w:del w:id="747" w:author="Stefanie Lane" w:date="2023-01-04T16:20:00Z">
        <w:r w:rsidDel="00941F3A">
          <w:delText xml:space="preserve">.  </w:delText>
        </w:r>
      </w:del>
    </w:p>
    <w:p w14:paraId="55E93DEE" w14:textId="7F568179" w:rsidR="00B424B5" w:rsidDel="00897EF6" w:rsidRDefault="00B424B5" w:rsidP="00D40F0B">
      <w:pPr>
        <w:pStyle w:val="NoSpacing"/>
        <w:ind w:firstLine="720"/>
        <w:rPr>
          <w:del w:id="748" w:author="Stefanie Lane" w:date="2023-01-04T16:23:00Z"/>
        </w:rPr>
        <w:pPrChange w:id="749" w:author="Stefanie Lane" w:date="2023-01-04T15:41:00Z">
          <w:pPr>
            <w:pStyle w:val="NoSpacing"/>
            <w:numPr>
              <w:numId w:val="15"/>
            </w:numPr>
            <w:ind w:left="720" w:hanging="360"/>
          </w:pPr>
        </w:pPrChange>
      </w:pPr>
      <w:commentRangeStart w:id="750"/>
      <w:r>
        <w:t xml:space="preserve">It </w:t>
      </w:r>
      <w:commentRangeEnd w:id="750"/>
      <w:r w:rsidR="00A53A87">
        <w:rPr>
          <w:rStyle w:val="CommentReference"/>
        </w:rPr>
        <w:commentReference w:id="750"/>
      </w:r>
      <w:r>
        <w:t xml:space="preserve">is especially apparent that abundances of species present in the surface seed bank are not </w:t>
      </w:r>
      <w:r w:rsidR="00886CC9">
        <w:t>always proportional</w:t>
      </w:r>
      <w:r>
        <w:t xml:space="preserve"> to the abundance of the same species in the above ground vegetation (</w:t>
      </w:r>
      <w:r w:rsidR="00CB03DC">
        <w:fldChar w:fldCharType="begin"/>
      </w:r>
      <w:r w:rsidR="00CB03DC">
        <w:instrText xml:space="preserve"> REF _Ref117853221 \h </w:instrText>
      </w:r>
      <w:r w:rsidR="00CB03DC">
        <w:fldChar w:fldCharType="separate"/>
      </w:r>
      <w:r w:rsidR="00C534C4">
        <w:t xml:space="preserve">Table </w:t>
      </w:r>
      <w:r w:rsidR="00C534C4">
        <w:rPr>
          <w:noProof/>
        </w:rPr>
        <w:t>2</w:t>
      </w:r>
      <w:r w:rsidR="00CB03DC">
        <w:fldChar w:fldCharType="end"/>
      </w:r>
      <w:r w:rsidR="00886CC9">
        <w:t xml:space="preserve">, </w:t>
      </w:r>
      <w:r w:rsidR="00800D4E">
        <w:fldChar w:fldCharType="begin"/>
      </w:r>
      <w:r w:rsidR="00800D4E">
        <w:instrText xml:space="preserve"> REF _Ref119065116 \h </w:instrText>
      </w:r>
      <w:r w:rsidR="00800D4E">
        <w:fldChar w:fldCharType="separate"/>
      </w:r>
      <w:ins w:id="751" w:author="Stefanie Lane" w:date="2023-01-04T14:50:00Z">
        <w:r w:rsidR="00C534C4">
          <w:t xml:space="preserve">Figure </w:t>
        </w:r>
        <w:r w:rsidR="00C534C4">
          <w:rPr>
            <w:noProof/>
          </w:rPr>
          <w:t>3</w:t>
        </w:r>
      </w:ins>
      <w:del w:id="752" w:author="Stefanie Lane" w:date="2023-01-04T14:50:00Z">
        <w:r w:rsidR="00800D4E" w:rsidDel="00C534C4">
          <w:delText xml:space="preserve">Figure </w:delText>
        </w:r>
        <w:r w:rsidR="00800D4E" w:rsidDel="00C534C4">
          <w:rPr>
            <w:noProof/>
          </w:rPr>
          <w:delText>2</w:delText>
        </w:r>
      </w:del>
      <w:r w:rsidR="00800D4E">
        <w:fldChar w:fldCharType="end"/>
      </w:r>
      <w:r>
        <w:t>).</w:t>
      </w:r>
      <w:ins w:id="753" w:author="Stefanie Lane" w:date="2023-01-04T16:23:00Z">
        <w:r w:rsidR="00897EF6">
          <w:t xml:space="preserve"> </w:t>
        </w:r>
      </w:ins>
    </w:p>
    <w:p w14:paraId="6FF9AFEB" w14:textId="3DBB4719" w:rsidR="00B424B5" w:rsidDel="00A53A87" w:rsidRDefault="00B424B5" w:rsidP="00897EF6">
      <w:pPr>
        <w:pStyle w:val="NoSpacing"/>
        <w:ind w:firstLine="720"/>
        <w:rPr>
          <w:del w:id="754" w:author="Stefanie Lane" w:date="2023-01-04T16:25:00Z"/>
        </w:rPr>
        <w:pPrChange w:id="755" w:author="Stefanie Lane" w:date="2023-01-04T16:23:00Z">
          <w:pPr>
            <w:pStyle w:val="NoSpacing"/>
            <w:numPr>
              <w:ilvl w:val="1"/>
              <w:numId w:val="15"/>
            </w:numPr>
            <w:ind w:left="1440" w:hanging="360"/>
          </w:pPr>
        </w:pPrChange>
      </w:pPr>
      <w:r>
        <w:t xml:space="preserve">Grubbed sites and 1-year old exclosures </w:t>
      </w:r>
      <w:del w:id="756" w:author="Stefanie Lane" w:date="2023-01-04T16:23:00Z">
        <w:r w:rsidDel="00897EF6">
          <w:delText xml:space="preserve">have </w:delText>
        </w:r>
      </w:del>
      <w:ins w:id="757" w:author="Stefanie Lane" w:date="2023-01-04T16:23:00Z">
        <w:r w:rsidR="00897EF6">
          <w:t>had</w:t>
        </w:r>
        <w:r w:rsidR="00897EF6">
          <w:t xml:space="preserve"> </w:t>
        </w:r>
      </w:ins>
      <w:del w:id="758" w:author="Stefanie Lane" w:date="2023-01-04T16:24:00Z">
        <w:r w:rsidDel="0009468B">
          <w:delText>greater species richness of</w:delText>
        </w:r>
      </w:del>
      <w:ins w:id="759" w:author="Stefanie Lane" w:date="2023-01-04T16:24:00Z">
        <w:r w:rsidR="0009468B">
          <w:t>more</w:t>
        </w:r>
      </w:ins>
      <w:r>
        <w:t xml:space="preserve"> indicator species in above-ground vegetation, </w:t>
      </w:r>
      <w:del w:id="760" w:author="Stefanie Lane" w:date="2023-01-04T16:24:00Z">
        <w:r w:rsidDel="0009468B">
          <w:delText xml:space="preserve">but </w:delText>
        </w:r>
      </w:del>
      <w:ins w:id="761" w:author="Stefanie Lane" w:date="2023-01-04T16:24:00Z">
        <w:r w:rsidR="0009468B">
          <w:t>while</w:t>
        </w:r>
        <w:r w:rsidR="0009468B">
          <w:t xml:space="preserve"> </w:t>
        </w:r>
      </w:ins>
      <w:r>
        <w:t xml:space="preserve">their surface seed banks </w:t>
      </w:r>
      <w:del w:id="762" w:author="Stefanie Lane" w:date="2023-01-04T16:23:00Z">
        <w:r w:rsidDel="00897EF6">
          <w:delText xml:space="preserve">are </w:delText>
        </w:r>
      </w:del>
      <w:ins w:id="763" w:author="Stefanie Lane" w:date="2023-01-04T16:23:00Z">
        <w:r w:rsidR="00897EF6">
          <w:t>were</w:t>
        </w:r>
        <w:r w:rsidR="00897EF6">
          <w:t xml:space="preserve"> </w:t>
        </w:r>
      </w:ins>
      <w:r>
        <w:t xml:space="preserve">dominated by two species (neither of which </w:t>
      </w:r>
      <w:del w:id="764" w:author="Stefanie Lane" w:date="2023-01-04T16:23:00Z">
        <w:r w:rsidDel="00897EF6">
          <w:delText xml:space="preserve">are </w:delText>
        </w:r>
      </w:del>
      <w:ins w:id="765" w:author="Stefanie Lane" w:date="2023-01-04T16:23:00Z">
        <w:r w:rsidR="00897EF6">
          <w:t>were</w:t>
        </w:r>
        <w:r w:rsidR="00897EF6">
          <w:t xml:space="preserve"> </w:t>
        </w:r>
      </w:ins>
      <w:r>
        <w:t xml:space="preserve">TPGs): </w:t>
      </w:r>
      <w:r>
        <w:rPr>
          <w:i/>
        </w:rPr>
        <w:t>Eleocharis parvula</w:t>
      </w:r>
      <w:r>
        <w:t xml:space="preserve">, and </w:t>
      </w:r>
      <w:r>
        <w:rPr>
          <w:i/>
        </w:rPr>
        <w:t>Spergularia canadensis</w:t>
      </w:r>
      <w:r>
        <w:t xml:space="preserve">. </w:t>
      </w:r>
    </w:p>
    <w:p w14:paraId="58DED01E" w14:textId="4FE97CBF" w:rsidR="00B424B5" w:rsidDel="00A53A87" w:rsidRDefault="00B424B5" w:rsidP="00A53A87">
      <w:pPr>
        <w:pStyle w:val="NoSpacing"/>
        <w:ind w:firstLine="720"/>
        <w:rPr>
          <w:del w:id="766" w:author="Stefanie Lane" w:date="2023-01-04T16:25:00Z"/>
        </w:rPr>
        <w:pPrChange w:id="767" w:author="Stefanie Lane" w:date="2023-01-04T16:25:00Z">
          <w:pPr>
            <w:pStyle w:val="NoSpacing"/>
            <w:numPr>
              <w:ilvl w:val="1"/>
              <w:numId w:val="15"/>
            </w:numPr>
            <w:ind w:left="1440" w:hanging="360"/>
          </w:pPr>
        </w:pPrChange>
      </w:pPr>
      <w:r>
        <w:t xml:space="preserve">Undisturbed sites and 10-year old exclosures </w:t>
      </w:r>
      <w:del w:id="768" w:author="Stefanie Lane" w:date="2023-01-04T16:23:00Z">
        <w:r w:rsidDel="00897EF6">
          <w:delText xml:space="preserve">have </w:delText>
        </w:r>
      </w:del>
      <w:ins w:id="769" w:author="Stefanie Lane" w:date="2023-01-04T16:23:00Z">
        <w:r w:rsidR="00897EF6">
          <w:t>had</w:t>
        </w:r>
        <w:r w:rsidR="00897EF6">
          <w:t xml:space="preserve"> </w:t>
        </w:r>
      </w:ins>
      <w:r>
        <w:t>a greater richness in the surface seed bank</w:t>
      </w:r>
      <w:ins w:id="770" w:author="Stefanie Lane" w:date="2023-01-04T16:24:00Z">
        <w:r w:rsidR="0009468B">
          <w:t xml:space="preserve"> (</w:t>
        </w:r>
        <w:r w:rsidR="0009468B">
          <w:fldChar w:fldCharType="begin"/>
        </w:r>
        <w:r w:rsidR="0009468B">
          <w:instrText xml:space="preserve"> REF _Ref117853221 \h </w:instrText>
        </w:r>
        <w:r w:rsidR="0009468B">
          <w:fldChar w:fldCharType="separate"/>
        </w:r>
        <w:r w:rsidR="0009468B">
          <w:t xml:space="preserve">Table </w:t>
        </w:r>
        <w:r w:rsidR="0009468B">
          <w:rPr>
            <w:noProof/>
          </w:rPr>
          <w:t>2</w:t>
        </w:r>
        <w:r w:rsidR="0009468B">
          <w:fldChar w:fldCharType="end"/>
        </w:r>
        <w:r w:rsidR="0009468B">
          <w:t>)</w:t>
        </w:r>
      </w:ins>
      <w:r>
        <w:t>, with some species of greater abundance similar to the Grubbed and 1-year old exclosures</w:t>
      </w:r>
      <w:ins w:id="771" w:author="Stefanie Lane" w:date="2023-01-04T16:24:00Z">
        <w:r w:rsidR="0009468B">
          <w:t xml:space="preserve"> (</w:t>
        </w:r>
        <w:r w:rsidR="0009468B">
          <w:fldChar w:fldCharType="begin"/>
        </w:r>
        <w:r w:rsidR="0009468B">
          <w:instrText xml:space="preserve"> REF _Ref119065116 \h </w:instrText>
        </w:r>
        <w:r w:rsidR="0009468B">
          <w:fldChar w:fldCharType="separate"/>
        </w:r>
        <w:r w:rsidR="0009468B">
          <w:t xml:space="preserve">Figure </w:t>
        </w:r>
        <w:r w:rsidR="0009468B">
          <w:rPr>
            <w:noProof/>
          </w:rPr>
          <w:t>3</w:t>
        </w:r>
        <w:r w:rsidR="0009468B">
          <w:fldChar w:fldCharType="end"/>
        </w:r>
        <w:r w:rsidR="0009468B">
          <w:t>)</w:t>
        </w:r>
      </w:ins>
      <w:r>
        <w:t xml:space="preserve">. Some TPG seeds had high abundance in the surface seed bank, such as native rush </w:t>
      </w:r>
      <w:r>
        <w:rPr>
          <w:i/>
        </w:rPr>
        <w:t>Juncus balticus</w:t>
      </w:r>
      <w:r>
        <w:t xml:space="preserve">, and </w:t>
      </w:r>
      <w:r w:rsidR="004F7DEA">
        <w:t>non-native</w:t>
      </w:r>
      <w:r>
        <w:t xml:space="preserve"> grass species </w:t>
      </w:r>
      <w:r>
        <w:rPr>
          <w:i/>
        </w:rPr>
        <w:t>A. stolonifera</w:t>
      </w:r>
      <w:r>
        <w:t xml:space="preserve">. </w:t>
      </w:r>
    </w:p>
    <w:p w14:paraId="76E2F193" w14:textId="1DAD8F33" w:rsidR="00B424B5" w:rsidRDefault="00B424B5" w:rsidP="00A53A87">
      <w:pPr>
        <w:pStyle w:val="NoSpacing"/>
        <w:ind w:firstLine="720"/>
        <w:pPrChange w:id="772" w:author="Stefanie Lane" w:date="2023-01-04T16:25:00Z">
          <w:pPr>
            <w:pStyle w:val="NoSpacing"/>
            <w:numPr>
              <w:ilvl w:val="2"/>
              <w:numId w:val="15"/>
            </w:numPr>
            <w:ind w:left="2160" w:hanging="360"/>
          </w:pPr>
        </w:pPrChange>
      </w:pPr>
      <w:r>
        <w:t xml:space="preserve">Notably, abundance of native keystone sedge </w:t>
      </w:r>
      <w:r>
        <w:rPr>
          <w:i/>
        </w:rPr>
        <w:t>Carex lyngbyei</w:t>
      </w:r>
      <w:r>
        <w:t xml:space="preserve"> was greatest in Undisturbed sites in Little Qualicum Estuary</w:t>
      </w:r>
      <w:r w:rsidR="00800D4E">
        <w:t>, although this accounted for less than 20% of all seed relative abundance</w:t>
      </w:r>
      <w:r>
        <w:t xml:space="preserve">. However, </w:t>
      </w:r>
      <w:r>
        <w:rPr>
          <w:i/>
        </w:rPr>
        <w:t>J. balticus</w:t>
      </w:r>
      <w:r>
        <w:t xml:space="preserve"> was twice as abundant, and </w:t>
      </w:r>
      <w:r>
        <w:rPr>
          <w:i/>
        </w:rPr>
        <w:t>A. stolonifera</w:t>
      </w:r>
      <w:r>
        <w:t xml:space="preserve"> approx. five times as abundant in the surface seed bank.  </w:t>
      </w:r>
    </w:p>
    <w:p w14:paraId="7B5A9D11" w14:textId="77777777" w:rsidR="00B424B5" w:rsidRDefault="00B424B5" w:rsidP="00B424B5">
      <w:pPr>
        <w:pStyle w:val="NoSpacing"/>
      </w:pPr>
    </w:p>
    <w:p w14:paraId="5E48A15D" w14:textId="77777777" w:rsidR="00B424B5" w:rsidRDefault="00B424B5" w:rsidP="00B424B5">
      <w:pPr>
        <w:pStyle w:val="NoSpacing"/>
      </w:pPr>
    </w:p>
    <w:p w14:paraId="2363674C" w14:textId="77777777" w:rsidR="00B424B5" w:rsidRDefault="00B424B5" w:rsidP="00B424B5">
      <w:pPr>
        <w:pStyle w:val="NoSpacing"/>
      </w:pPr>
    </w:p>
    <w:p w14:paraId="377E8169" w14:textId="77777777" w:rsidR="00B424B5" w:rsidRDefault="00B424B5" w:rsidP="00B424B5">
      <w:pPr>
        <w:pStyle w:val="NoSpacing"/>
      </w:pPr>
    </w:p>
    <w:p w14:paraId="090579F9" w14:textId="77777777" w:rsidR="00B424B5" w:rsidRDefault="00B424B5" w:rsidP="00B424B5">
      <w:pPr>
        <w:pStyle w:val="NoSpacing"/>
      </w:pPr>
    </w:p>
    <w:p w14:paraId="32250958" w14:textId="77777777" w:rsidR="00B424B5" w:rsidRDefault="00B424B5" w:rsidP="00B424B5">
      <w:pPr>
        <w:pStyle w:val="NoSpacing"/>
      </w:pPr>
    </w:p>
    <w:p w14:paraId="51E43E2C" w14:textId="77777777" w:rsidR="00B424B5" w:rsidRDefault="00B424B5" w:rsidP="00B424B5">
      <w:pPr>
        <w:keepNext/>
      </w:pPr>
      <w:r>
        <w:rPr>
          <w:noProof/>
        </w:rPr>
        <w:lastRenderedPageBreak/>
        <w:drawing>
          <wp:inline distT="0" distB="0" distL="0" distR="0" wp14:anchorId="60933D2B" wp14:editId="0B9E82A0">
            <wp:extent cx="5989467" cy="39929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p>
    <w:p w14:paraId="3C320995" w14:textId="4D51C9B6" w:rsidR="00B424B5" w:rsidRDefault="00B424B5" w:rsidP="00B424B5">
      <w:pPr>
        <w:pStyle w:val="Caption"/>
      </w:pPr>
      <w:bookmarkStart w:id="773" w:name="_Ref112945173"/>
      <w:r>
        <w:t xml:space="preserve">Figure </w:t>
      </w:r>
      <w:r w:rsidR="00DC4132">
        <w:fldChar w:fldCharType="begin"/>
      </w:r>
      <w:r w:rsidR="00DC4132">
        <w:instrText xml:space="preserve"> SEQ Figure \* ARABIC </w:instrText>
      </w:r>
      <w:r w:rsidR="00DC4132">
        <w:fldChar w:fldCharType="separate"/>
      </w:r>
      <w:ins w:id="774" w:author="Stefanie Lane" w:date="2023-01-04T14:50:00Z">
        <w:r w:rsidR="00C534C4">
          <w:rPr>
            <w:noProof/>
          </w:rPr>
          <w:t>2</w:t>
        </w:r>
      </w:ins>
      <w:del w:id="775" w:author="Stefanie Lane" w:date="2023-01-04T13:23:00Z">
        <w:r w:rsidR="009C177C" w:rsidDel="002174A9">
          <w:rPr>
            <w:noProof/>
          </w:rPr>
          <w:delText>1</w:delText>
        </w:r>
      </w:del>
      <w:r w:rsidR="00DC4132">
        <w:rPr>
          <w:noProof/>
        </w:rPr>
        <w:fldChar w:fldCharType="end"/>
      </w:r>
      <w:bookmarkEnd w:id="773"/>
      <w:r>
        <w:t xml:space="preserve">. Above-ground cover abundance of key functional group ‘perennial graminoids (&gt; 10 cm)’ is not significantly different from undisturbed (reference) sites after 10 years. However, indicator species analysis reveals this above-ground cover is dominated by </w:t>
      </w:r>
      <w:r w:rsidR="004F7DEA">
        <w:t>non-native</w:t>
      </w:r>
      <w:r>
        <w:t xml:space="preserve"> graminoid species </w:t>
      </w:r>
      <w:r>
        <w:rPr>
          <w:i w:val="0"/>
        </w:rPr>
        <w:t>Agrostis stolonifera</w:t>
      </w:r>
      <w:r>
        <w:t xml:space="preserve">. Moreover, seed bank abundance of tall, perennial graminoids is significantly higher in 10-year old exclosures compared to other disturbance conditions, including undisturbed (reference) sites. Notably, there is nearly equal abundance of </w:t>
      </w:r>
      <w:r w:rsidR="004F7DEA">
        <w:t>non-native</w:t>
      </w:r>
      <w:r>
        <w:t xml:space="preserve"> and native graminoid seed in 10-year old exclosures, and significantly greater representation of </w:t>
      </w:r>
      <w:r w:rsidR="004F7DEA">
        <w:t>non-native</w:t>
      </w:r>
      <w:r>
        <w:t xml:space="preserve"> than native graminoid seed in undisturbed sites in Little Qualicum Estuary.</w:t>
      </w:r>
    </w:p>
    <w:p w14:paraId="66A66CAC" w14:textId="6BE38AEF" w:rsidR="00B424B5" w:rsidRDefault="00B424B5" w:rsidP="00B424B5"/>
    <w:p w14:paraId="1355F4E7" w14:textId="63A101FB" w:rsidR="00C15E46" w:rsidRDefault="00C15E46" w:rsidP="00B424B5"/>
    <w:p w14:paraId="32D5DFA3" w14:textId="6A259F25" w:rsidR="00C15E46" w:rsidRDefault="00C15E46" w:rsidP="00B424B5"/>
    <w:p w14:paraId="405737CA" w14:textId="6D661EFA" w:rsidR="00C15E46" w:rsidRDefault="00C15E46" w:rsidP="00B424B5"/>
    <w:p w14:paraId="01BF4EDE" w14:textId="40BE712E" w:rsidR="00C15E46" w:rsidRDefault="00C15E46" w:rsidP="00B424B5"/>
    <w:p w14:paraId="6508C28E" w14:textId="03D0C507" w:rsidR="00C15E46" w:rsidRDefault="00C15E46" w:rsidP="00B424B5"/>
    <w:p w14:paraId="7B234387" w14:textId="06A613F2" w:rsidR="00C15E46" w:rsidRDefault="00C15E46" w:rsidP="00B424B5"/>
    <w:p w14:paraId="2C57DC25" w14:textId="731D4D78" w:rsidR="00C15E46" w:rsidRDefault="00C15E46" w:rsidP="00B424B5"/>
    <w:p w14:paraId="4631DD6B" w14:textId="79CF0E36" w:rsidR="00C15E46" w:rsidRDefault="00C15E46" w:rsidP="00B424B5"/>
    <w:p w14:paraId="17612954" w14:textId="1A322D1B" w:rsidR="00C15E46" w:rsidRDefault="00C15E46" w:rsidP="00B424B5">
      <w:pPr>
        <w:rPr>
          <w:ins w:id="776" w:author="Stefanie Lane" w:date="2023-01-04T16:26:00Z"/>
        </w:rPr>
      </w:pPr>
    </w:p>
    <w:p w14:paraId="11F932BD" w14:textId="77777777" w:rsidR="001B3296" w:rsidRPr="00EF54ED" w:rsidRDefault="001B3296" w:rsidP="00B424B5"/>
    <w:p w14:paraId="19A3F0A2" w14:textId="004DF254" w:rsidR="00B424B5" w:rsidRDefault="00B424B5" w:rsidP="00B424B5">
      <w:pPr>
        <w:pStyle w:val="Caption"/>
        <w:keepNext/>
      </w:pPr>
      <w:bookmarkStart w:id="777" w:name="_Ref117853221"/>
      <w:r>
        <w:lastRenderedPageBreak/>
        <w:t xml:space="preserve">Table </w:t>
      </w:r>
      <w:r w:rsidR="00DC4132">
        <w:fldChar w:fldCharType="begin"/>
      </w:r>
      <w:r w:rsidR="00DC4132">
        <w:instrText xml:space="preserve"> SEQ Table \* ARABIC </w:instrText>
      </w:r>
      <w:r w:rsidR="00DC4132">
        <w:fldChar w:fldCharType="separate"/>
      </w:r>
      <w:r w:rsidR="00C534C4">
        <w:rPr>
          <w:noProof/>
        </w:rPr>
        <w:t>2</w:t>
      </w:r>
      <w:r w:rsidR="00DC4132">
        <w:rPr>
          <w:noProof/>
        </w:rPr>
        <w:fldChar w:fldCharType="end"/>
      </w:r>
      <w:bookmarkEnd w:id="777"/>
      <w:r>
        <w:t xml:space="preserve">. Indicator species analysis </w:t>
      </w:r>
      <w:r w:rsidR="00F11B73">
        <w:t xml:space="preserve">identifies </w:t>
      </w:r>
      <w:r>
        <w:t>which species significantly characterize the above-ground vegetation (left panel) and surface seed bank (right panel) for each disturbance condition, or combination of “recent</w:t>
      </w:r>
      <w:ins w:id="778" w:author="Stefanie Lane" w:date="2023-01-04T15:42:00Z">
        <w:r w:rsidR="00CE5602">
          <w:t>ly disturbed</w:t>
        </w:r>
      </w:ins>
      <w:r>
        <w:t xml:space="preserve">” (1-year old exclosures and Grubbed sites) and “recovered” (10-year old exclosures and Undisturbed sites) disturbance conditions. </w:t>
      </w:r>
      <w:ins w:id="779" w:author="Stefanie Lane" w:date="2023-01-04T15:46:00Z">
        <w:r w:rsidR="005D53AA">
          <w:t>Non-native species are indicated</w:t>
        </w:r>
      </w:ins>
      <w:ins w:id="780" w:author="Stefanie Lane" w:date="2023-01-04T15:45:00Z">
        <w:r w:rsidR="005D53AA">
          <w:t xml:space="preserve"> by (*). </w:t>
        </w:r>
      </w:ins>
    </w:p>
    <w:tbl>
      <w:tblPr>
        <w:tblW w:w="9221" w:type="dxa"/>
        <w:tblLook w:val="04A0" w:firstRow="1" w:lastRow="0" w:firstColumn="1" w:lastColumn="0" w:noHBand="0" w:noVBand="1"/>
      </w:tblPr>
      <w:tblGrid>
        <w:gridCol w:w="1332"/>
        <w:gridCol w:w="2309"/>
        <w:gridCol w:w="830"/>
        <w:gridCol w:w="340"/>
        <w:gridCol w:w="1332"/>
        <w:gridCol w:w="2288"/>
        <w:gridCol w:w="830"/>
      </w:tblGrid>
      <w:tr w:rsidR="008E5F89" w:rsidRPr="008E5F89" w:rsidDel="00287D70" w14:paraId="5DEF4E39" w14:textId="5BDB39CA" w:rsidTr="008E5F89">
        <w:trPr>
          <w:trHeight w:val="370"/>
          <w:del w:id="781" w:author="Stefanie Lane" w:date="2023-01-03T14:10:00Z"/>
        </w:trPr>
        <w:tc>
          <w:tcPr>
            <w:tcW w:w="4461" w:type="dxa"/>
            <w:gridSpan w:val="3"/>
            <w:tcBorders>
              <w:top w:val="nil"/>
              <w:left w:val="nil"/>
              <w:bottom w:val="nil"/>
              <w:right w:val="nil"/>
            </w:tcBorders>
            <w:shd w:val="clear" w:color="auto" w:fill="auto"/>
            <w:noWrap/>
            <w:vAlign w:val="bottom"/>
            <w:hideMark/>
          </w:tcPr>
          <w:p w14:paraId="1B560EF2" w14:textId="7797388F" w:rsidR="008E5F89" w:rsidRPr="008E5F89" w:rsidDel="00287D70" w:rsidRDefault="008E5F89" w:rsidP="008E5F89">
            <w:pPr>
              <w:framePr w:hSpace="180" w:wrap="around" w:vAnchor="text" w:hAnchor="page" w:x="587" w:y="54"/>
              <w:spacing w:after="0" w:line="240" w:lineRule="auto"/>
              <w:jc w:val="center"/>
              <w:rPr>
                <w:del w:id="782" w:author="Stefanie Lane" w:date="2023-01-03T14:10:00Z"/>
                <w:rFonts w:ascii="Calibri" w:eastAsia="Times New Roman" w:hAnsi="Calibri" w:cs="Calibri"/>
                <w:color w:val="000000"/>
                <w:sz w:val="28"/>
                <w:szCs w:val="28"/>
              </w:rPr>
            </w:pPr>
            <w:del w:id="783" w:author="Stefanie Lane" w:date="2023-01-03T14:10:00Z">
              <w:r w:rsidRPr="008E5F89" w:rsidDel="00287D70">
                <w:rPr>
                  <w:rFonts w:ascii="Calibri" w:eastAsia="Times New Roman" w:hAnsi="Calibri" w:cs="Calibri"/>
                  <w:color w:val="000000"/>
                  <w:sz w:val="28"/>
                  <w:szCs w:val="28"/>
                </w:rPr>
                <w:delText>Above Ground Vegetation</w:delText>
              </w:r>
            </w:del>
          </w:p>
        </w:tc>
        <w:tc>
          <w:tcPr>
            <w:tcW w:w="340" w:type="dxa"/>
            <w:tcBorders>
              <w:top w:val="nil"/>
              <w:left w:val="nil"/>
              <w:bottom w:val="nil"/>
              <w:right w:val="nil"/>
            </w:tcBorders>
            <w:shd w:val="clear" w:color="auto" w:fill="auto"/>
            <w:noWrap/>
            <w:vAlign w:val="bottom"/>
            <w:hideMark/>
          </w:tcPr>
          <w:p w14:paraId="4F881DF3" w14:textId="7F61D030" w:rsidR="008E5F89" w:rsidRPr="008E5F89" w:rsidDel="00287D70" w:rsidRDefault="008E5F89" w:rsidP="008E5F89">
            <w:pPr>
              <w:framePr w:hSpace="180" w:wrap="around" w:vAnchor="text" w:hAnchor="page" w:x="587" w:y="54"/>
              <w:spacing w:after="0" w:line="240" w:lineRule="auto"/>
              <w:jc w:val="center"/>
              <w:rPr>
                <w:del w:id="784" w:author="Stefanie Lane" w:date="2023-01-03T14:10:00Z"/>
                <w:rFonts w:ascii="Calibri" w:eastAsia="Times New Roman" w:hAnsi="Calibri" w:cs="Calibri"/>
                <w:color w:val="000000"/>
                <w:sz w:val="28"/>
                <w:szCs w:val="28"/>
              </w:rPr>
            </w:pPr>
          </w:p>
        </w:tc>
        <w:tc>
          <w:tcPr>
            <w:tcW w:w="4420" w:type="dxa"/>
            <w:gridSpan w:val="3"/>
            <w:tcBorders>
              <w:top w:val="nil"/>
              <w:left w:val="nil"/>
              <w:bottom w:val="nil"/>
              <w:right w:val="nil"/>
            </w:tcBorders>
            <w:shd w:val="clear" w:color="auto" w:fill="auto"/>
            <w:noWrap/>
            <w:vAlign w:val="bottom"/>
            <w:hideMark/>
          </w:tcPr>
          <w:p w14:paraId="33F1CA6C" w14:textId="667CC695" w:rsidR="008E5F89" w:rsidRPr="008E5F89" w:rsidDel="00287D70" w:rsidRDefault="008E5F89" w:rsidP="008E5F89">
            <w:pPr>
              <w:framePr w:hSpace="180" w:wrap="around" w:vAnchor="text" w:hAnchor="page" w:x="587" w:y="54"/>
              <w:spacing w:after="0" w:line="240" w:lineRule="auto"/>
              <w:jc w:val="center"/>
              <w:rPr>
                <w:del w:id="785" w:author="Stefanie Lane" w:date="2023-01-03T14:10:00Z"/>
                <w:rFonts w:ascii="Calibri" w:eastAsia="Times New Roman" w:hAnsi="Calibri" w:cs="Calibri"/>
                <w:color w:val="000000"/>
                <w:sz w:val="28"/>
                <w:szCs w:val="28"/>
              </w:rPr>
            </w:pPr>
            <w:del w:id="786" w:author="Stefanie Lane" w:date="2023-01-03T14:10:00Z">
              <w:r w:rsidRPr="008E5F89" w:rsidDel="00287D70">
                <w:rPr>
                  <w:rFonts w:ascii="Calibri" w:eastAsia="Times New Roman" w:hAnsi="Calibri" w:cs="Calibri"/>
                  <w:color w:val="000000"/>
                  <w:sz w:val="28"/>
                  <w:szCs w:val="28"/>
                </w:rPr>
                <w:delText>Below Ground Seed Bank</w:delText>
              </w:r>
            </w:del>
          </w:p>
        </w:tc>
      </w:tr>
      <w:tr w:rsidR="008E5F89" w:rsidRPr="008E5F89" w:rsidDel="00287D70" w14:paraId="66DA8B35" w14:textId="3415DEEE" w:rsidTr="008E5F89">
        <w:trPr>
          <w:trHeight w:val="300"/>
          <w:del w:id="787" w:author="Stefanie Lane" w:date="2023-01-03T14:10:00Z"/>
        </w:trPr>
        <w:tc>
          <w:tcPr>
            <w:tcW w:w="1365" w:type="dxa"/>
            <w:tcBorders>
              <w:top w:val="nil"/>
              <w:left w:val="nil"/>
              <w:bottom w:val="single" w:sz="8" w:space="0" w:color="auto"/>
              <w:right w:val="nil"/>
            </w:tcBorders>
            <w:shd w:val="clear" w:color="auto" w:fill="auto"/>
            <w:vAlign w:val="center"/>
            <w:hideMark/>
          </w:tcPr>
          <w:p w14:paraId="4098DB5D" w14:textId="0444D74C" w:rsidR="008E5F89" w:rsidRPr="008E5F89" w:rsidDel="00287D70" w:rsidRDefault="008E5F89" w:rsidP="008E5F89">
            <w:pPr>
              <w:framePr w:hSpace="180" w:wrap="around" w:vAnchor="text" w:hAnchor="page" w:x="587" w:y="54"/>
              <w:spacing w:after="0" w:line="240" w:lineRule="auto"/>
              <w:jc w:val="center"/>
              <w:rPr>
                <w:del w:id="788" w:author="Stefanie Lane" w:date="2023-01-03T14:10:00Z"/>
                <w:rFonts w:ascii="Calibri" w:eastAsia="Times New Roman" w:hAnsi="Calibri" w:cs="Calibri"/>
                <w:b/>
                <w:bCs/>
                <w:color w:val="000000"/>
              </w:rPr>
            </w:pPr>
            <w:del w:id="789" w:author="Stefanie Lane" w:date="2023-01-03T14:10:00Z">
              <w:r w:rsidRPr="008E5F89" w:rsidDel="00287D70">
                <w:rPr>
                  <w:rFonts w:ascii="Calibri" w:eastAsia="Times New Roman" w:hAnsi="Calibri" w:cs="Calibri"/>
                  <w:b/>
                  <w:bCs/>
                  <w:color w:val="000000"/>
                </w:rPr>
                <w:delText>Disturbance</w:delText>
              </w:r>
            </w:del>
          </w:p>
        </w:tc>
        <w:tc>
          <w:tcPr>
            <w:tcW w:w="2309" w:type="dxa"/>
            <w:tcBorders>
              <w:top w:val="nil"/>
              <w:left w:val="nil"/>
              <w:bottom w:val="single" w:sz="8" w:space="0" w:color="auto"/>
              <w:right w:val="nil"/>
            </w:tcBorders>
            <w:shd w:val="clear" w:color="auto" w:fill="auto"/>
            <w:noWrap/>
            <w:vAlign w:val="center"/>
            <w:hideMark/>
          </w:tcPr>
          <w:p w14:paraId="432465E3" w14:textId="60043B13" w:rsidR="008E5F89" w:rsidRPr="008E5F89" w:rsidDel="00287D70" w:rsidRDefault="008E5F89" w:rsidP="008E5F89">
            <w:pPr>
              <w:framePr w:hSpace="180" w:wrap="around" w:vAnchor="text" w:hAnchor="page" w:x="587" w:y="54"/>
              <w:spacing w:after="0" w:line="240" w:lineRule="auto"/>
              <w:jc w:val="center"/>
              <w:rPr>
                <w:del w:id="790" w:author="Stefanie Lane" w:date="2023-01-03T14:10:00Z"/>
                <w:rFonts w:ascii="Calibri" w:eastAsia="Times New Roman" w:hAnsi="Calibri" w:cs="Calibri"/>
                <w:b/>
                <w:bCs/>
                <w:color w:val="000000"/>
              </w:rPr>
            </w:pPr>
            <w:del w:id="791" w:author="Stefanie Lane" w:date="2023-01-03T14:10:00Z">
              <w:r w:rsidRPr="008E5F89" w:rsidDel="00287D70">
                <w:rPr>
                  <w:rFonts w:ascii="Calibri" w:eastAsia="Times New Roman" w:hAnsi="Calibri" w:cs="Calibri"/>
                  <w:b/>
                  <w:bCs/>
                  <w:color w:val="000000"/>
                </w:rPr>
                <w:delText>Species</w:delText>
              </w:r>
            </w:del>
          </w:p>
        </w:tc>
        <w:tc>
          <w:tcPr>
            <w:tcW w:w="787" w:type="dxa"/>
            <w:tcBorders>
              <w:top w:val="nil"/>
              <w:left w:val="nil"/>
              <w:bottom w:val="single" w:sz="8" w:space="0" w:color="auto"/>
              <w:right w:val="nil"/>
            </w:tcBorders>
            <w:shd w:val="clear" w:color="auto" w:fill="auto"/>
            <w:noWrap/>
            <w:vAlign w:val="center"/>
            <w:hideMark/>
          </w:tcPr>
          <w:p w14:paraId="66658CE7" w14:textId="1D5B3826" w:rsidR="008E5F89" w:rsidRPr="008E5F89" w:rsidDel="00287D70" w:rsidRDefault="008E5F89" w:rsidP="008E5F89">
            <w:pPr>
              <w:framePr w:hSpace="180" w:wrap="around" w:vAnchor="text" w:hAnchor="page" w:x="587" w:y="54"/>
              <w:spacing w:after="0" w:line="240" w:lineRule="auto"/>
              <w:jc w:val="center"/>
              <w:rPr>
                <w:del w:id="792" w:author="Stefanie Lane" w:date="2023-01-03T14:10:00Z"/>
                <w:rFonts w:ascii="Calibri" w:eastAsia="Times New Roman" w:hAnsi="Calibri" w:cs="Calibri"/>
                <w:b/>
                <w:bCs/>
                <w:color w:val="000000"/>
              </w:rPr>
            </w:pPr>
            <w:del w:id="793" w:author="Stefanie Lane" w:date="2023-01-03T14:10:00Z">
              <w:r w:rsidRPr="008E5F89" w:rsidDel="00287D70">
                <w:rPr>
                  <w:rFonts w:ascii="Calibri" w:eastAsia="Times New Roman" w:hAnsi="Calibri" w:cs="Calibri"/>
                  <w:b/>
                  <w:bCs/>
                  <w:color w:val="000000"/>
                </w:rPr>
                <w:delText>p-value</w:delText>
              </w:r>
            </w:del>
          </w:p>
        </w:tc>
        <w:tc>
          <w:tcPr>
            <w:tcW w:w="340" w:type="dxa"/>
            <w:tcBorders>
              <w:top w:val="nil"/>
              <w:left w:val="nil"/>
              <w:bottom w:val="nil"/>
              <w:right w:val="nil"/>
            </w:tcBorders>
            <w:shd w:val="clear" w:color="auto" w:fill="auto"/>
            <w:noWrap/>
            <w:vAlign w:val="bottom"/>
            <w:hideMark/>
          </w:tcPr>
          <w:p w14:paraId="60DB7925" w14:textId="4F85C107" w:rsidR="008E5F89" w:rsidRPr="008E5F89" w:rsidDel="00287D70" w:rsidRDefault="008E5F89" w:rsidP="008E5F89">
            <w:pPr>
              <w:framePr w:hSpace="180" w:wrap="around" w:vAnchor="text" w:hAnchor="page" w:x="587" w:y="54"/>
              <w:spacing w:after="0" w:line="240" w:lineRule="auto"/>
              <w:jc w:val="center"/>
              <w:rPr>
                <w:del w:id="794" w:author="Stefanie Lane" w:date="2023-01-03T14:10:00Z"/>
                <w:rFonts w:ascii="Calibri" w:eastAsia="Times New Roman" w:hAnsi="Calibri" w:cs="Calibri"/>
                <w:b/>
                <w:bCs/>
                <w:color w:val="000000"/>
              </w:rPr>
            </w:pPr>
          </w:p>
        </w:tc>
        <w:tc>
          <w:tcPr>
            <w:tcW w:w="1352" w:type="dxa"/>
            <w:tcBorders>
              <w:top w:val="nil"/>
              <w:left w:val="nil"/>
              <w:bottom w:val="single" w:sz="8" w:space="0" w:color="auto"/>
              <w:right w:val="nil"/>
            </w:tcBorders>
            <w:shd w:val="clear" w:color="auto" w:fill="auto"/>
            <w:vAlign w:val="center"/>
            <w:hideMark/>
          </w:tcPr>
          <w:p w14:paraId="5EC36A9D" w14:textId="594AFE5C" w:rsidR="008E5F89" w:rsidRPr="008E5F89" w:rsidDel="00287D70" w:rsidRDefault="008E5F89" w:rsidP="008E5F89">
            <w:pPr>
              <w:framePr w:hSpace="180" w:wrap="around" w:vAnchor="text" w:hAnchor="page" w:x="587" w:y="54"/>
              <w:spacing w:after="0" w:line="240" w:lineRule="auto"/>
              <w:jc w:val="center"/>
              <w:rPr>
                <w:del w:id="795" w:author="Stefanie Lane" w:date="2023-01-03T14:10:00Z"/>
                <w:rFonts w:ascii="Calibri" w:eastAsia="Times New Roman" w:hAnsi="Calibri" w:cs="Calibri"/>
                <w:b/>
                <w:bCs/>
                <w:color w:val="000000"/>
              </w:rPr>
            </w:pPr>
            <w:del w:id="796" w:author="Stefanie Lane" w:date="2023-01-03T14:10:00Z">
              <w:r w:rsidRPr="008E5F89" w:rsidDel="00287D70">
                <w:rPr>
                  <w:rFonts w:ascii="Calibri" w:eastAsia="Times New Roman" w:hAnsi="Calibri" w:cs="Calibri"/>
                  <w:b/>
                  <w:bCs/>
                  <w:color w:val="000000"/>
                </w:rPr>
                <w:delText>Disturbance</w:delText>
              </w:r>
            </w:del>
          </w:p>
        </w:tc>
        <w:tc>
          <w:tcPr>
            <w:tcW w:w="2288" w:type="dxa"/>
            <w:tcBorders>
              <w:top w:val="nil"/>
              <w:left w:val="nil"/>
              <w:bottom w:val="single" w:sz="8" w:space="0" w:color="auto"/>
              <w:right w:val="nil"/>
            </w:tcBorders>
            <w:shd w:val="clear" w:color="auto" w:fill="auto"/>
            <w:noWrap/>
            <w:vAlign w:val="center"/>
            <w:hideMark/>
          </w:tcPr>
          <w:p w14:paraId="09DDF1A4" w14:textId="2D0D00F1" w:rsidR="008E5F89" w:rsidRPr="008E5F89" w:rsidDel="00287D70" w:rsidRDefault="008E5F89" w:rsidP="008E5F89">
            <w:pPr>
              <w:framePr w:hSpace="180" w:wrap="around" w:vAnchor="text" w:hAnchor="page" w:x="587" w:y="54"/>
              <w:spacing w:after="0" w:line="240" w:lineRule="auto"/>
              <w:jc w:val="center"/>
              <w:rPr>
                <w:del w:id="797" w:author="Stefanie Lane" w:date="2023-01-03T14:10:00Z"/>
                <w:rFonts w:ascii="Calibri" w:eastAsia="Times New Roman" w:hAnsi="Calibri" w:cs="Calibri"/>
                <w:b/>
                <w:bCs/>
                <w:color w:val="000000"/>
              </w:rPr>
            </w:pPr>
            <w:del w:id="798" w:author="Stefanie Lane" w:date="2023-01-03T14:10:00Z">
              <w:r w:rsidRPr="008E5F89" w:rsidDel="00287D70">
                <w:rPr>
                  <w:rFonts w:ascii="Calibri" w:eastAsia="Times New Roman" w:hAnsi="Calibri" w:cs="Calibri"/>
                  <w:b/>
                  <w:bCs/>
                  <w:color w:val="000000"/>
                </w:rPr>
                <w:delText>Species</w:delText>
              </w:r>
            </w:del>
          </w:p>
        </w:tc>
        <w:tc>
          <w:tcPr>
            <w:tcW w:w="780" w:type="dxa"/>
            <w:tcBorders>
              <w:top w:val="nil"/>
              <w:left w:val="nil"/>
              <w:bottom w:val="single" w:sz="8" w:space="0" w:color="auto"/>
              <w:right w:val="nil"/>
            </w:tcBorders>
            <w:shd w:val="clear" w:color="auto" w:fill="auto"/>
            <w:noWrap/>
            <w:vAlign w:val="center"/>
            <w:hideMark/>
          </w:tcPr>
          <w:p w14:paraId="228BC392" w14:textId="66E9D825" w:rsidR="008E5F89" w:rsidRPr="008E5F89" w:rsidDel="00287D70" w:rsidRDefault="008E5F89" w:rsidP="008E5F89">
            <w:pPr>
              <w:framePr w:hSpace="180" w:wrap="around" w:vAnchor="text" w:hAnchor="page" w:x="587" w:y="54"/>
              <w:spacing w:after="0" w:line="240" w:lineRule="auto"/>
              <w:jc w:val="center"/>
              <w:rPr>
                <w:del w:id="799" w:author="Stefanie Lane" w:date="2023-01-03T14:10:00Z"/>
                <w:rFonts w:ascii="Calibri" w:eastAsia="Times New Roman" w:hAnsi="Calibri" w:cs="Calibri"/>
                <w:b/>
                <w:bCs/>
                <w:color w:val="000000"/>
              </w:rPr>
            </w:pPr>
            <w:del w:id="800" w:author="Stefanie Lane" w:date="2023-01-03T14:10:00Z">
              <w:r w:rsidRPr="008E5F89" w:rsidDel="00287D70">
                <w:rPr>
                  <w:rFonts w:ascii="Calibri" w:eastAsia="Times New Roman" w:hAnsi="Calibri" w:cs="Calibri"/>
                  <w:b/>
                  <w:bCs/>
                  <w:color w:val="000000"/>
                </w:rPr>
                <w:delText>p-value</w:delText>
              </w:r>
            </w:del>
          </w:p>
        </w:tc>
      </w:tr>
      <w:tr w:rsidR="008E5F89" w:rsidRPr="008E5F89" w:rsidDel="00287D70" w14:paraId="08AB5E18" w14:textId="63CFBE89" w:rsidTr="008E5F89">
        <w:trPr>
          <w:trHeight w:val="290"/>
          <w:del w:id="801" w:author="Stefanie Lane" w:date="2023-01-03T14:10:00Z"/>
        </w:trPr>
        <w:tc>
          <w:tcPr>
            <w:tcW w:w="1365" w:type="dxa"/>
            <w:vMerge w:val="restart"/>
            <w:tcBorders>
              <w:top w:val="nil"/>
              <w:left w:val="nil"/>
              <w:bottom w:val="single" w:sz="8" w:space="0" w:color="000000"/>
              <w:right w:val="nil"/>
            </w:tcBorders>
            <w:shd w:val="clear" w:color="auto" w:fill="auto"/>
            <w:vAlign w:val="center"/>
            <w:hideMark/>
          </w:tcPr>
          <w:p w14:paraId="691B61EB" w14:textId="461621FC" w:rsidR="008E5F89" w:rsidRPr="008E5F89" w:rsidDel="00287D70" w:rsidRDefault="008E5F89" w:rsidP="008E5F89">
            <w:pPr>
              <w:framePr w:hSpace="180" w:wrap="around" w:vAnchor="text" w:hAnchor="page" w:x="587" w:y="54"/>
              <w:spacing w:after="0" w:line="240" w:lineRule="auto"/>
              <w:jc w:val="center"/>
              <w:rPr>
                <w:del w:id="802" w:author="Stefanie Lane" w:date="2023-01-03T14:10:00Z"/>
                <w:rFonts w:ascii="Calibri" w:eastAsia="Times New Roman" w:hAnsi="Calibri" w:cs="Calibri"/>
                <w:color w:val="000000"/>
              </w:rPr>
            </w:pPr>
            <w:del w:id="803" w:author="Stefanie Lane" w:date="2023-01-03T14:10:00Z">
              <w:r w:rsidRPr="008E5F89" w:rsidDel="00287D70">
                <w:rPr>
                  <w:rFonts w:ascii="Calibri" w:eastAsia="Times New Roman" w:hAnsi="Calibri" w:cs="Calibri"/>
                  <w:color w:val="000000"/>
                </w:rPr>
                <w:delText>Grubbed</w:delText>
              </w:r>
            </w:del>
          </w:p>
        </w:tc>
        <w:tc>
          <w:tcPr>
            <w:tcW w:w="2309" w:type="dxa"/>
            <w:tcBorders>
              <w:top w:val="nil"/>
              <w:left w:val="nil"/>
              <w:bottom w:val="single" w:sz="4" w:space="0" w:color="auto"/>
              <w:right w:val="nil"/>
            </w:tcBorders>
            <w:shd w:val="clear" w:color="auto" w:fill="auto"/>
            <w:noWrap/>
            <w:vAlign w:val="bottom"/>
            <w:hideMark/>
          </w:tcPr>
          <w:p w14:paraId="5A886343" w14:textId="5A228C00" w:rsidR="008E5F89" w:rsidRPr="008E5F89" w:rsidDel="00287D70" w:rsidRDefault="008E5F89" w:rsidP="008E5F89">
            <w:pPr>
              <w:framePr w:hSpace="180" w:wrap="around" w:vAnchor="text" w:hAnchor="page" w:x="587" w:y="54"/>
              <w:spacing w:after="0" w:line="240" w:lineRule="auto"/>
              <w:rPr>
                <w:del w:id="804" w:author="Stefanie Lane" w:date="2023-01-03T14:10:00Z"/>
                <w:rFonts w:ascii="Calibri" w:eastAsia="Times New Roman" w:hAnsi="Calibri" w:cs="Calibri"/>
                <w:i/>
                <w:iCs/>
                <w:color w:val="000000"/>
              </w:rPr>
            </w:pPr>
            <w:del w:id="805" w:author="Stefanie Lane" w:date="2023-01-03T14:10:00Z">
              <w:r w:rsidRPr="008E5F89" w:rsidDel="00287D70">
                <w:rPr>
                  <w:rFonts w:ascii="Calibri" w:eastAsia="Times New Roman" w:hAnsi="Calibri" w:cs="Calibri"/>
                  <w:i/>
                  <w:iCs/>
                  <w:color w:val="000000"/>
                </w:rPr>
                <w:delText>Eleocharis parvula</w:delText>
              </w:r>
            </w:del>
          </w:p>
        </w:tc>
        <w:tc>
          <w:tcPr>
            <w:tcW w:w="787" w:type="dxa"/>
            <w:tcBorders>
              <w:top w:val="nil"/>
              <w:left w:val="nil"/>
              <w:bottom w:val="single" w:sz="4" w:space="0" w:color="auto"/>
              <w:right w:val="nil"/>
            </w:tcBorders>
            <w:shd w:val="clear" w:color="auto" w:fill="auto"/>
            <w:noWrap/>
            <w:vAlign w:val="bottom"/>
            <w:hideMark/>
          </w:tcPr>
          <w:p w14:paraId="3D54FAF3" w14:textId="7A61B277" w:rsidR="008E5F89" w:rsidRPr="008E5F89" w:rsidDel="00287D70" w:rsidRDefault="008E5F89" w:rsidP="008E5F89">
            <w:pPr>
              <w:framePr w:hSpace="180" w:wrap="around" w:vAnchor="text" w:hAnchor="page" w:x="587" w:y="54"/>
              <w:spacing w:after="0" w:line="240" w:lineRule="auto"/>
              <w:jc w:val="center"/>
              <w:rPr>
                <w:del w:id="806" w:author="Stefanie Lane" w:date="2023-01-03T14:10:00Z"/>
                <w:rFonts w:ascii="Calibri" w:eastAsia="Times New Roman" w:hAnsi="Calibri" w:cs="Calibri"/>
                <w:color w:val="000000"/>
              </w:rPr>
            </w:pPr>
            <w:del w:id="807" w:author="Stefanie Lane" w:date="2023-01-03T14:10:00Z">
              <w:r w:rsidRPr="008E5F89" w:rsidDel="00287D70">
                <w:rPr>
                  <w:rFonts w:ascii="Calibri" w:eastAsia="Times New Roman" w:hAnsi="Calibri" w:cs="Calibri"/>
                  <w:color w:val="000000"/>
                </w:rPr>
                <w:delText>0.0033</w:delText>
              </w:r>
            </w:del>
          </w:p>
        </w:tc>
        <w:tc>
          <w:tcPr>
            <w:tcW w:w="340" w:type="dxa"/>
            <w:tcBorders>
              <w:top w:val="nil"/>
              <w:left w:val="nil"/>
              <w:bottom w:val="nil"/>
              <w:right w:val="nil"/>
            </w:tcBorders>
            <w:shd w:val="clear" w:color="000000" w:fill="E7E6E6"/>
            <w:noWrap/>
            <w:vAlign w:val="bottom"/>
            <w:hideMark/>
          </w:tcPr>
          <w:p w14:paraId="002C0E8E" w14:textId="1108709A" w:rsidR="008E5F89" w:rsidRPr="008E5F89" w:rsidDel="00287D70" w:rsidRDefault="008E5F89" w:rsidP="008E5F89">
            <w:pPr>
              <w:framePr w:hSpace="180" w:wrap="around" w:vAnchor="text" w:hAnchor="page" w:x="587" w:y="54"/>
              <w:spacing w:after="0" w:line="240" w:lineRule="auto"/>
              <w:rPr>
                <w:del w:id="808" w:author="Stefanie Lane" w:date="2023-01-03T14:10:00Z"/>
                <w:rFonts w:ascii="Calibri" w:eastAsia="Times New Roman" w:hAnsi="Calibri" w:cs="Calibri"/>
                <w:color w:val="000000"/>
              </w:rPr>
            </w:pPr>
            <w:del w:id="809" w:author="Stefanie Lane" w:date="2023-01-03T14:10:00Z">
              <w:r w:rsidRPr="008E5F89" w:rsidDel="00287D70">
                <w:rPr>
                  <w:rFonts w:ascii="Calibri" w:eastAsia="Times New Roman" w:hAnsi="Calibri" w:cs="Calibri"/>
                  <w:color w:val="000000"/>
                </w:rPr>
                <w:delText> </w:delText>
              </w:r>
            </w:del>
          </w:p>
        </w:tc>
        <w:tc>
          <w:tcPr>
            <w:tcW w:w="1352" w:type="dxa"/>
            <w:vMerge w:val="restart"/>
            <w:tcBorders>
              <w:top w:val="nil"/>
              <w:left w:val="nil"/>
              <w:bottom w:val="single" w:sz="8" w:space="0" w:color="000000"/>
              <w:right w:val="nil"/>
            </w:tcBorders>
            <w:shd w:val="clear" w:color="auto" w:fill="auto"/>
            <w:vAlign w:val="center"/>
            <w:hideMark/>
          </w:tcPr>
          <w:p w14:paraId="3536FBA2" w14:textId="0BD470AE" w:rsidR="008E5F89" w:rsidRPr="008E5F89" w:rsidDel="00287D70" w:rsidRDefault="008E5F89" w:rsidP="008E5F89">
            <w:pPr>
              <w:framePr w:hSpace="180" w:wrap="around" w:vAnchor="text" w:hAnchor="page" w:x="587" w:y="54"/>
              <w:spacing w:after="0" w:line="240" w:lineRule="auto"/>
              <w:jc w:val="center"/>
              <w:rPr>
                <w:del w:id="810" w:author="Stefanie Lane" w:date="2023-01-03T14:10:00Z"/>
                <w:rFonts w:ascii="Calibri" w:eastAsia="Times New Roman" w:hAnsi="Calibri" w:cs="Calibri"/>
                <w:color w:val="000000"/>
              </w:rPr>
            </w:pPr>
            <w:del w:id="811" w:author="Stefanie Lane" w:date="2023-01-03T14:10:00Z">
              <w:r w:rsidRPr="008E5F89" w:rsidDel="00287D70">
                <w:rPr>
                  <w:rFonts w:ascii="Calibri" w:eastAsia="Times New Roman" w:hAnsi="Calibri" w:cs="Calibri"/>
                  <w:color w:val="000000"/>
                </w:rPr>
                <w:delText>Grubbed</w:delText>
              </w:r>
            </w:del>
          </w:p>
        </w:tc>
        <w:tc>
          <w:tcPr>
            <w:tcW w:w="2288" w:type="dxa"/>
            <w:vMerge w:val="restart"/>
            <w:tcBorders>
              <w:top w:val="nil"/>
              <w:left w:val="nil"/>
              <w:bottom w:val="single" w:sz="8" w:space="0" w:color="000000"/>
              <w:right w:val="nil"/>
            </w:tcBorders>
            <w:shd w:val="clear" w:color="auto" w:fill="auto"/>
            <w:noWrap/>
            <w:vAlign w:val="center"/>
            <w:hideMark/>
          </w:tcPr>
          <w:p w14:paraId="1960497A" w14:textId="6FF3878B" w:rsidR="008E5F89" w:rsidRPr="008E5F89" w:rsidDel="00287D70" w:rsidRDefault="008E5F89" w:rsidP="008E5F89">
            <w:pPr>
              <w:framePr w:hSpace="180" w:wrap="around" w:vAnchor="text" w:hAnchor="page" w:x="587" w:y="54"/>
              <w:spacing w:after="0" w:line="240" w:lineRule="auto"/>
              <w:jc w:val="center"/>
              <w:rPr>
                <w:del w:id="812" w:author="Stefanie Lane" w:date="2023-01-03T14:10:00Z"/>
                <w:rFonts w:ascii="Calibri" w:eastAsia="Times New Roman" w:hAnsi="Calibri" w:cs="Calibri"/>
                <w:i/>
                <w:iCs/>
                <w:color w:val="000000"/>
              </w:rPr>
            </w:pPr>
            <w:del w:id="813" w:author="Stefanie Lane" w:date="2023-01-03T14:10:00Z">
              <w:r w:rsidRPr="008E5F89" w:rsidDel="00287D70">
                <w:rPr>
                  <w:rFonts w:ascii="Calibri" w:eastAsia="Times New Roman" w:hAnsi="Calibri" w:cs="Calibri"/>
                  <w:i/>
                  <w:iCs/>
                  <w:color w:val="000000"/>
                </w:rPr>
                <w:delText>Salicornia depressa</w:delText>
              </w:r>
            </w:del>
          </w:p>
        </w:tc>
        <w:tc>
          <w:tcPr>
            <w:tcW w:w="780" w:type="dxa"/>
            <w:vMerge w:val="restart"/>
            <w:tcBorders>
              <w:top w:val="nil"/>
              <w:left w:val="nil"/>
              <w:bottom w:val="single" w:sz="8" w:space="0" w:color="000000"/>
              <w:right w:val="nil"/>
            </w:tcBorders>
            <w:shd w:val="clear" w:color="auto" w:fill="auto"/>
            <w:noWrap/>
            <w:vAlign w:val="center"/>
            <w:hideMark/>
          </w:tcPr>
          <w:p w14:paraId="1DEF8418" w14:textId="6CA3D282" w:rsidR="008E5F89" w:rsidRPr="008E5F89" w:rsidDel="00287D70" w:rsidRDefault="008E5F89" w:rsidP="008E5F89">
            <w:pPr>
              <w:framePr w:hSpace="180" w:wrap="around" w:vAnchor="text" w:hAnchor="page" w:x="587" w:y="54"/>
              <w:spacing w:after="0" w:line="240" w:lineRule="auto"/>
              <w:jc w:val="center"/>
              <w:rPr>
                <w:del w:id="814" w:author="Stefanie Lane" w:date="2023-01-03T14:10:00Z"/>
                <w:rFonts w:ascii="Calibri" w:eastAsia="Times New Roman" w:hAnsi="Calibri" w:cs="Calibri"/>
                <w:color w:val="000000"/>
              </w:rPr>
            </w:pPr>
            <w:del w:id="815" w:author="Stefanie Lane" w:date="2023-01-03T14:10:00Z">
              <w:r w:rsidRPr="008E5F89" w:rsidDel="00287D70">
                <w:rPr>
                  <w:rFonts w:ascii="Calibri" w:eastAsia="Times New Roman" w:hAnsi="Calibri" w:cs="Calibri"/>
                  <w:color w:val="000000"/>
                </w:rPr>
                <w:delText>0.0072</w:delText>
              </w:r>
            </w:del>
          </w:p>
        </w:tc>
      </w:tr>
      <w:tr w:rsidR="008E5F89" w:rsidRPr="008E5F89" w:rsidDel="00287D70" w14:paraId="38147D34" w14:textId="013B95E0" w:rsidTr="008E5F89">
        <w:trPr>
          <w:trHeight w:val="300"/>
          <w:del w:id="816" w:author="Stefanie Lane" w:date="2023-01-03T14:10:00Z"/>
        </w:trPr>
        <w:tc>
          <w:tcPr>
            <w:tcW w:w="1365" w:type="dxa"/>
            <w:vMerge/>
            <w:tcBorders>
              <w:top w:val="nil"/>
              <w:left w:val="nil"/>
              <w:bottom w:val="single" w:sz="8" w:space="0" w:color="000000"/>
              <w:right w:val="nil"/>
            </w:tcBorders>
            <w:vAlign w:val="center"/>
            <w:hideMark/>
          </w:tcPr>
          <w:p w14:paraId="31457C3C" w14:textId="33CD6A9B" w:rsidR="008E5F89" w:rsidRPr="008E5F89" w:rsidDel="00287D70" w:rsidRDefault="008E5F89" w:rsidP="008E5F89">
            <w:pPr>
              <w:framePr w:hSpace="180" w:wrap="around" w:vAnchor="text" w:hAnchor="page" w:x="587" w:y="54"/>
              <w:spacing w:after="0" w:line="240" w:lineRule="auto"/>
              <w:rPr>
                <w:del w:id="817" w:author="Stefanie Lane" w:date="2023-01-03T14:10:00Z"/>
                <w:rFonts w:ascii="Calibri" w:eastAsia="Times New Roman" w:hAnsi="Calibri" w:cs="Calibri"/>
                <w:color w:val="000000"/>
              </w:rPr>
            </w:pPr>
          </w:p>
        </w:tc>
        <w:tc>
          <w:tcPr>
            <w:tcW w:w="2309" w:type="dxa"/>
            <w:tcBorders>
              <w:top w:val="nil"/>
              <w:left w:val="nil"/>
              <w:bottom w:val="single" w:sz="8" w:space="0" w:color="auto"/>
              <w:right w:val="nil"/>
            </w:tcBorders>
            <w:shd w:val="clear" w:color="auto" w:fill="auto"/>
            <w:noWrap/>
            <w:vAlign w:val="bottom"/>
            <w:hideMark/>
          </w:tcPr>
          <w:p w14:paraId="51BBE881" w14:textId="6A7F982B" w:rsidR="008E5F89" w:rsidRPr="008E5F89" w:rsidDel="00287D70" w:rsidRDefault="008E5F89" w:rsidP="008E5F89">
            <w:pPr>
              <w:framePr w:hSpace="180" w:wrap="around" w:vAnchor="text" w:hAnchor="page" w:x="587" w:y="54"/>
              <w:spacing w:after="0" w:line="240" w:lineRule="auto"/>
              <w:rPr>
                <w:del w:id="818" w:author="Stefanie Lane" w:date="2023-01-03T14:10:00Z"/>
                <w:rFonts w:ascii="Calibri" w:eastAsia="Times New Roman" w:hAnsi="Calibri" w:cs="Calibri"/>
                <w:i/>
                <w:iCs/>
                <w:color w:val="000000"/>
              </w:rPr>
            </w:pPr>
            <w:del w:id="819" w:author="Stefanie Lane" w:date="2023-01-03T14:10:00Z">
              <w:r w:rsidRPr="008E5F89" w:rsidDel="00287D70">
                <w:rPr>
                  <w:rFonts w:ascii="Calibri" w:eastAsia="Times New Roman" w:hAnsi="Calibri" w:cs="Calibri"/>
                  <w:i/>
                  <w:iCs/>
                  <w:color w:val="000000"/>
                </w:rPr>
                <w:delText>Cotula coronopifolia*</w:delText>
              </w:r>
            </w:del>
          </w:p>
        </w:tc>
        <w:tc>
          <w:tcPr>
            <w:tcW w:w="787" w:type="dxa"/>
            <w:tcBorders>
              <w:top w:val="nil"/>
              <w:left w:val="nil"/>
              <w:bottom w:val="single" w:sz="8" w:space="0" w:color="auto"/>
              <w:right w:val="nil"/>
            </w:tcBorders>
            <w:shd w:val="clear" w:color="auto" w:fill="auto"/>
            <w:noWrap/>
            <w:vAlign w:val="bottom"/>
            <w:hideMark/>
          </w:tcPr>
          <w:p w14:paraId="30D38D7B" w14:textId="3BFD9DFC" w:rsidR="008E5F89" w:rsidRPr="008E5F89" w:rsidDel="00287D70" w:rsidRDefault="008E5F89" w:rsidP="008E5F89">
            <w:pPr>
              <w:framePr w:hSpace="180" w:wrap="around" w:vAnchor="text" w:hAnchor="page" w:x="587" w:y="54"/>
              <w:spacing w:after="0" w:line="240" w:lineRule="auto"/>
              <w:jc w:val="center"/>
              <w:rPr>
                <w:del w:id="820" w:author="Stefanie Lane" w:date="2023-01-03T14:10:00Z"/>
                <w:rFonts w:ascii="Calibri" w:eastAsia="Times New Roman" w:hAnsi="Calibri" w:cs="Calibri"/>
                <w:color w:val="000000"/>
              </w:rPr>
            </w:pPr>
            <w:del w:id="821" w:author="Stefanie Lane" w:date="2023-01-03T14:10:00Z">
              <w:r w:rsidRPr="008E5F89" w:rsidDel="00287D70">
                <w:rPr>
                  <w:rFonts w:ascii="Calibri" w:eastAsia="Times New Roman" w:hAnsi="Calibri" w:cs="Calibri"/>
                  <w:color w:val="000000"/>
                </w:rPr>
                <w:delText>0.0397</w:delText>
              </w:r>
            </w:del>
          </w:p>
        </w:tc>
        <w:tc>
          <w:tcPr>
            <w:tcW w:w="340" w:type="dxa"/>
            <w:tcBorders>
              <w:top w:val="nil"/>
              <w:left w:val="nil"/>
              <w:bottom w:val="nil"/>
              <w:right w:val="nil"/>
            </w:tcBorders>
            <w:shd w:val="clear" w:color="000000" w:fill="E7E6E6"/>
            <w:noWrap/>
            <w:vAlign w:val="bottom"/>
            <w:hideMark/>
          </w:tcPr>
          <w:p w14:paraId="3EE781BF" w14:textId="0BA2A9C3" w:rsidR="008E5F89" w:rsidRPr="008E5F89" w:rsidDel="00287D70" w:rsidRDefault="008E5F89" w:rsidP="008E5F89">
            <w:pPr>
              <w:framePr w:hSpace="180" w:wrap="around" w:vAnchor="text" w:hAnchor="page" w:x="587" w:y="54"/>
              <w:spacing w:after="0" w:line="240" w:lineRule="auto"/>
              <w:rPr>
                <w:del w:id="822" w:author="Stefanie Lane" w:date="2023-01-03T14:10:00Z"/>
                <w:rFonts w:ascii="Calibri" w:eastAsia="Times New Roman" w:hAnsi="Calibri" w:cs="Calibri"/>
                <w:color w:val="000000"/>
              </w:rPr>
            </w:pPr>
            <w:del w:id="823" w:author="Stefanie Lane" w:date="2023-01-03T14:10:00Z">
              <w:r w:rsidRPr="008E5F89" w:rsidDel="00287D70">
                <w:rPr>
                  <w:rFonts w:ascii="Calibri" w:eastAsia="Times New Roman" w:hAnsi="Calibri" w:cs="Calibri"/>
                  <w:color w:val="000000"/>
                </w:rPr>
                <w:delText> </w:delText>
              </w:r>
            </w:del>
          </w:p>
        </w:tc>
        <w:tc>
          <w:tcPr>
            <w:tcW w:w="1352" w:type="dxa"/>
            <w:vMerge/>
            <w:tcBorders>
              <w:top w:val="nil"/>
              <w:left w:val="nil"/>
              <w:bottom w:val="single" w:sz="8" w:space="0" w:color="000000"/>
              <w:right w:val="nil"/>
            </w:tcBorders>
            <w:vAlign w:val="center"/>
            <w:hideMark/>
          </w:tcPr>
          <w:p w14:paraId="526962F6" w14:textId="7A574FD0" w:rsidR="008E5F89" w:rsidRPr="008E5F89" w:rsidDel="00287D70" w:rsidRDefault="008E5F89" w:rsidP="008E5F89">
            <w:pPr>
              <w:framePr w:hSpace="180" w:wrap="around" w:vAnchor="text" w:hAnchor="page" w:x="587" w:y="54"/>
              <w:spacing w:after="0" w:line="240" w:lineRule="auto"/>
              <w:rPr>
                <w:del w:id="824" w:author="Stefanie Lane" w:date="2023-01-03T14:10:00Z"/>
                <w:rFonts w:ascii="Calibri" w:eastAsia="Times New Roman" w:hAnsi="Calibri" w:cs="Calibri"/>
                <w:color w:val="000000"/>
              </w:rPr>
            </w:pPr>
          </w:p>
        </w:tc>
        <w:tc>
          <w:tcPr>
            <w:tcW w:w="2288" w:type="dxa"/>
            <w:vMerge/>
            <w:tcBorders>
              <w:top w:val="nil"/>
              <w:left w:val="nil"/>
              <w:bottom w:val="single" w:sz="8" w:space="0" w:color="000000"/>
              <w:right w:val="nil"/>
            </w:tcBorders>
            <w:vAlign w:val="center"/>
            <w:hideMark/>
          </w:tcPr>
          <w:p w14:paraId="30066AC2" w14:textId="029DE4B0" w:rsidR="008E5F89" w:rsidRPr="008E5F89" w:rsidDel="00287D70" w:rsidRDefault="008E5F89" w:rsidP="008E5F89">
            <w:pPr>
              <w:framePr w:hSpace="180" w:wrap="around" w:vAnchor="text" w:hAnchor="page" w:x="587" w:y="54"/>
              <w:spacing w:after="0" w:line="240" w:lineRule="auto"/>
              <w:rPr>
                <w:del w:id="825" w:author="Stefanie Lane" w:date="2023-01-03T14:10:00Z"/>
                <w:rFonts w:ascii="Calibri" w:eastAsia="Times New Roman" w:hAnsi="Calibri" w:cs="Calibri"/>
                <w:i/>
                <w:iCs/>
                <w:color w:val="000000"/>
              </w:rPr>
            </w:pPr>
          </w:p>
        </w:tc>
        <w:tc>
          <w:tcPr>
            <w:tcW w:w="780" w:type="dxa"/>
            <w:vMerge/>
            <w:tcBorders>
              <w:top w:val="nil"/>
              <w:left w:val="nil"/>
              <w:bottom w:val="single" w:sz="8" w:space="0" w:color="000000"/>
              <w:right w:val="nil"/>
            </w:tcBorders>
            <w:vAlign w:val="center"/>
            <w:hideMark/>
          </w:tcPr>
          <w:p w14:paraId="013A63D4" w14:textId="7E5AECCE" w:rsidR="008E5F89" w:rsidRPr="008E5F89" w:rsidDel="00287D70" w:rsidRDefault="008E5F89" w:rsidP="008E5F89">
            <w:pPr>
              <w:framePr w:hSpace="180" w:wrap="around" w:vAnchor="text" w:hAnchor="page" w:x="587" w:y="54"/>
              <w:spacing w:after="0" w:line="240" w:lineRule="auto"/>
              <w:rPr>
                <w:del w:id="826" w:author="Stefanie Lane" w:date="2023-01-03T14:10:00Z"/>
                <w:rFonts w:ascii="Calibri" w:eastAsia="Times New Roman" w:hAnsi="Calibri" w:cs="Calibri"/>
                <w:color w:val="000000"/>
              </w:rPr>
            </w:pPr>
          </w:p>
        </w:tc>
      </w:tr>
      <w:tr w:rsidR="008E5F89" w:rsidRPr="008E5F89" w:rsidDel="00287D70" w14:paraId="6F944F4C" w14:textId="12C3047E" w:rsidTr="008E5F89">
        <w:trPr>
          <w:trHeight w:val="290"/>
          <w:del w:id="827" w:author="Stefanie Lane" w:date="2023-01-03T14:10:00Z"/>
        </w:trPr>
        <w:tc>
          <w:tcPr>
            <w:tcW w:w="1365" w:type="dxa"/>
            <w:vMerge w:val="restart"/>
            <w:tcBorders>
              <w:top w:val="nil"/>
              <w:left w:val="nil"/>
              <w:bottom w:val="single" w:sz="8" w:space="0" w:color="000000"/>
              <w:right w:val="nil"/>
            </w:tcBorders>
            <w:shd w:val="clear" w:color="auto" w:fill="auto"/>
            <w:vAlign w:val="center"/>
            <w:hideMark/>
          </w:tcPr>
          <w:p w14:paraId="05140EC9" w14:textId="65F1604E" w:rsidR="008E5F89" w:rsidRPr="008E5F89" w:rsidDel="00287D70" w:rsidRDefault="008E5F89" w:rsidP="008E5F89">
            <w:pPr>
              <w:framePr w:hSpace="180" w:wrap="around" w:vAnchor="text" w:hAnchor="page" w:x="587" w:y="54"/>
              <w:spacing w:after="0" w:line="240" w:lineRule="auto"/>
              <w:jc w:val="center"/>
              <w:rPr>
                <w:del w:id="828" w:author="Stefanie Lane" w:date="2023-01-03T14:10:00Z"/>
                <w:rFonts w:ascii="Calibri" w:eastAsia="Times New Roman" w:hAnsi="Calibri" w:cs="Calibri"/>
                <w:color w:val="000000"/>
              </w:rPr>
            </w:pPr>
            <w:del w:id="829" w:author="Stefanie Lane" w:date="2023-01-03T14:10:00Z">
              <w:r w:rsidRPr="008E5F89" w:rsidDel="00287D70">
                <w:rPr>
                  <w:rFonts w:ascii="Calibri" w:eastAsia="Times New Roman" w:hAnsi="Calibri" w:cs="Calibri"/>
                  <w:color w:val="000000"/>
                </w:rPr>
                <w:delText>10-year old exclosures</w:delText>
              </w:r>
            </w:del>
          </w:p>
        </w:tc>
        <w:tc>
          <w:tcPr>
            <w:tcW w:w="2309" w:type="dxa"/>
            <w:vMerge w:val="restart"/>
            <w:tcBorders>
              <w:top w:val="nil"/>
              <w:left w:val="nil"/>
              <w:bottom w:val="single" w:sz="8" w:space="0" w:color="000000"/>
              <w:right w:val="nil"/>
            </w:tcBorders>
            <w:shd w:val="clear" w:color="auto" w:fill="auto"/>
            <w:noWrap/>
            <w:vAlign w:val="center"/>
            <w:hideMark/>
          </w:tcPr>
          <w:p w14:paraId="6D87DA42" w14:textId="7808776F" w:rsidR="008E5F89" w:rsidRPr="008E5F89" w:rsidDel="00287D70" w:rsidRDefault="008E5F89" w:rsidP="008E5F89">
            <w:pPr>
              <w:framePr w:hSpace="180" w:wrap="around" w:vAnchor="text" w:hAnchor="page" w:x="587" w:y="54"/>
              <w:spacing w:after="0" w:line="240" w:lineRule="auto"/>
              <w:jc w:val="center"/>
              <w:rPr>
                <w:del w:id="830" w:author="Stefanie Lane" w:date="2023-01-03T14:10:00Z"/>
                <w:rFonts w:ascii="Calibri" w:eastAsia="Times New Roman" w:hAnsi="Calibri" w:cs="Calibri"/>
                <w:i/>
                <w:iCs/>
                <w:color w:val="000000"/>
              </w:rPr>
            </w:pPr>
            <w:del w:id="831" w:author="Stefanie Lane" w:date="2023-01-03T14:10:00Z">
              <w:r w:rsidRPr="008E5F89" w:rsidDel="00287D70">
                <w:rPr>
                  <w:rFonts w:ascii="Calibri" w:eastAsia="Times New Roman" w:hAnsi="Calibri" w:cs="Calibri"/>
                  <w:i/>
                  <w:iCs/>
                  <w:color w:val="000000"/>
                </w:rPr>
                <w:delText>Agrostis stolonifera*</w:delText>
              </w:r>
            </w:del>
          </w:p>
        </w:tc>
        <w:tc>
          <w:tcPr>
            <w:tcW w:w="787" w:type="dxa"/>
            <w:vMerge w:val="restart"/>
            <w:tcBorders>
              <w:top w:val="nil"/>
              <w:left w:val="nil"/>
              <w:bottom w:val="single" w:sz="8" w:space="0" w:color="000000"/>
              <w:right w:val="nil"/>
            </w:tcBorders>
            <w:shd w:val="clear" w:color="auto" w:fill="auto"/>
            <w:noWrap/>
            <w:vAlign w:val="center"/>
            <w:hideMark/>
          </w:tcPr>
          <w:p w14:paraId="0FCCFA62" w14:textId="77DAE697" w:rsidR="008E5F89" w:rsidRPr="008E5F89" w:rsidDel="00287D70" w:rsidRDefault="008E5F89" w:rsidP="008E5F89">
            <w:pPr>
              <w:framePr w:hSpace="180" w:wrap="around" w:vAnchor="text" w:hAnchor="page" w:x="587" w:y="54"/>
              <w:spacing w:after="0" w:line="240" w:lineRule="auto"/>
              <w:jc w:val="center"/>
              <w:rPr>
                <w:del w:id="832" w:author="Stefanie Lane" w:date="2023-01-03T14:10:00Z"/>
                <w:rFonts w:ascii="Calibri" w:eastAsia="Times New Roman" w:hAnsi="Calibri" w:cs="Calibri"/>
                <w:color w:val="000000"/>
              </w:rPr>
            </w:pPr>
            <w:del w:id="833" w:author="Stefanie Lane" w:date="2023-01-03T14:10:00Z">
              <w:r w:rsidRPr="008E5F89" w:rsidDel="00287D70">
                <w:rPr>
                  <w:rFonts w:ascii="Calibri" w:eastAsia="Times New Roman" w:hAnsi="Calibri" w:cs="Calibri"/>
                  <w:color w:val="000000"/>
                </w:rPr>
                <w:delText>0.0001</w:delText>
              </w:r>
            </w:del>
          </w:p>
        </w:tc>
        <w:tc>
          <w:tcPr>
            <w:tcW w:w="340" w:type="dxa"/>
            <w:tcBorders>
              <w:top w:val="nil"/>
              <w:left w:val="nil"/>
              <w:bottom w:val="nil"/>
              <w:right w:val="nil"/>
            </w:tcBorders>
            <w:shd w:val="clear" w:color="000000" w:fill="E7E6E6"/>
            <w:noWrap/>
            <w:vAlign w:val="bottom"/>
            <w:hideMark/>
          </w:tcPr>
          <w:p w14:paraId="45AE445D" w14:textId="23CD2612" w:rsidR="008E5F89" w:rsidRPr="008E5F89" w:rsidDel="00287D70" w:rsidRDefault="008E5F89" w:rsidP="008E5F89">
            <w:pPr>
              <w:framePr w:hSpace="180" w:wrap="around" w:vAnchor="text" w:hAnchor="page" w:x="587" w:y="54"/>
              <w:spacing w:after="0" w:line="240" w:lineRule="auto"/>
              <w:rPr>
                <w:del w:id="834" w:author="Stefanie Lane" w:date="2023-01-03T14:10:00Z"/>
                <w:rFonts w:ascii="Calibri" w:eastAsia="Times New Roman" w:hAnsi="Calibri" w:cs="Calibri"/>
                <w:color w:val="000000"/>
              </w:rPr>
            </w:pPr>
            <w:del w:id="835" w:author="Stefanie Lane" w:date="2023-01-03T14:10:00Z">
              <w:r w:rsidRPr="008E5F89" w:rsidDel="00287D70">
                <w:rPr>
                  <w:rFonts w:ascii="Calibri" w:eastAsia="Times New Roman" w:hAnsi="Calibri" w:cs="Calibri"/>
                  <w:color w:val="000000"/>
                </w:rPr>
                <w:delText> </w:delText>
              </w:r>
            </w:del>
          </w:p>
        </w:tc>
        <w:tc>
          <w:tcPr>
            <w:tcW w:w="1352" w:type="dxa"/>
            <w:vMerge w:val="restart"/>
            <w:tcBorders>
              <w:top w:val="single" w:sz="4" w:space="0" w:color="auto"/>
              <w:left w:val="nil"/>
              <w:bottom w:val="single" w:sz="8" w:space="0" w:color="000000"/>
              <w:right w:val="nil"/>
            </w:tcBorders>
            <w:shd w:val="clear" w:color="auto" w:fill="auto"/>
            <w:vAlign w:val="center"/>
            <w:hideMark/>
          </w:tcPr>
          <w:p w14:paraId="4981778E" w14:textId="23DECFA5" w:rsidR="008E5F89" w:rsidRPr="008E5F89" w:rsidDel="00287D70" w:rsidRDefault="008E5F89" w:rsidP="008E5F89">
            <w:pPr>
              <w:framePr w:hSpace="180" w:wrap="around" w:vAnchor="text" w:hAnchor="page" w:x="587" w:y="54"/>
              <w:spacing w:after="0" w:line="240" w:lineRule="auto"/>
              <w:jc w:val="center"/>
              <w:rPr>
                <w:del w:id="836" w:author="Stefanie Lane" w:date="2023-01-03T14:10:00Z"/>
                <w:rFonts w:ascii="Calibri" w:eastAsia="Times New Roman" w:hAnsi="Calibri" w:cs="Calibri"/>
                <w:color w:val="000000"/>
              </w:rPr>
            </w:pPr>
            <w:del w:id="837" w:author="Stefanie Lane" w:date="2023-01-03T14:10:00Z">
              <w:r w:rsidRPr="008E5F89" w:rsidDel="00287D70">
                <w:rPr>
                  <w:rFonts w:ascii="Calibri" w:eastAsia="Times New Roman" w:hAnsi="Calibri" w:cs="Calibri"/>
                  <w:color w:val="000000"/>
                </w:rPr>
                <w:delText>10-year old exclosures</w:delText>
              </w:r>
            </w:del>
          </w:p>
        </w:tc>
        <w:tc>
          <w:tcPr>
            <w:tcW w:w="2288" w:type="dxa"/>
            <w:tcBorders>
              <w:top w:val="single" w:sz="4" w:space="0" w:color="auto"/>
              <w:left w:val="nil"/>
              <w:bottom w:val="single" w:sz="4" w:space="0" w:color="auto"/>
              <w:right w:val="nil"/>
            </w:tcBorders>
            <w:shd w:val="clear" w:color="auto" w:fill="auto"/>
            <w:noWrap/>
            <w:vAlign w:val="bottom"/>
            <w:hideMark/>
          </w:tcPr>
          <w:p w14:paraId="06D45F47" w14:textId="35D0B074" w:rsidR="008E5F89" w:rsidRPr="008E5F89" w:rsidDel="00287D70" w:rsidRDefault="008E5F89" w:rsidP="008E5F89">
            <w:pPr>
              <w:framePr w:hSpace="180" w:wrap="around" w:vAnchor="text" w:hAnchor="page" w:x="587" w:y="54"/>
              <w:spacing w:after="0" w:line="240" w:lineRule="auto"/>
              <w:rPr>
                <w:del w:id="838" w:author="Stefanie Lane" w:date="2023-01-03T14:10:00Z"/>
                <w:rFonts w:ascii="Calibri" w:eastAsia="Times New Roman" w:hAnsi="Calibri" w:cs="Calibri"/>
                <w:i/>
                <w:iCs/>
                <w:color w:val="000000"/>
              </w:rPr>
            </w:pPr>
            <w:del w:id="839" w:author="Stefanie Lane" w:date="2023-01-03T14:10:00Z">
              <w:r w:rsidRPr="008E5F89" w:rsidDel="00287D70">
                <w:rPr>
                  <w:rFonts w:ascii="Calibri" w:eastAsia="Times New Roman" w:hAnsi="Calibri" w:cs="Calibri"/>
                  <w:i/>
                  <w:iCs/>
                  <w:color w:val="000000"/>
                </w:rPr>
                <w:delText>Juncus balticus</w:delText>
              </w:r>
            </w:del>
          </w:p>
        </w:tc>
        <w:tc>
          <w:tcPr>
            <w:tcW w:w="780" w:type="dxa"/>
            <w:tcBorders>
              <w:top w:val="single" w:sz="4" w:space="0" w:color="auto"/>
              <w:left w:val="nil"/>
              <w:bottom w:val="single" w:sz="4" w:space="0" w:color="auto"/>
              <w:right w:val="nil"/>
            </w:tcBorders>
            <w:shd w:val="clear" w:color="auto" w:fill="auto"/>
            <w:noWrap/>
            <w:vAlign w:val="bottom"/>
            <w:hideMark/>
          </w:tcPr>
          <w:p w14:paraId="1C57CE5C" w14:textId="220E1EDF" w:rsidR="008E5F89" w:rsidRPr="008E5F89" w:rsidDel="00287D70" w:rsidRDefault="008E5F89" w:rsidP="008E5F89">
            <w:pPr>
              <w:framePr w:hSpace="180" w:wrap="around" w:vAnchor="text" w:hAnchor="page" w:x="587" w:y="54"/>
              <w:spacing w:after="0" w:line="240" w:lineRule="auto"/>
              <w:jc w:val="center"/>
              <w:rPr>
                <w:del w:id="840" w:author="Stefanie Lane" w:date="2023-01-03T14:10:00Z"/>
                <w:rFonts w:ascii="Calibri" w:eastAsia="Times New Roman" w:hAnsi="Calibri" w:cs="Calibri"/>
                <w:color w:val="000000"/>
              </w:rPr>
            </w:pPr>
            <w:del w:id="841" w:author="Stefanie Lane" w:date="2023-01-03T14:10:00Z">
              <w:r w:rsidRPr="008E5F89" w:rsidDel="00287D70">
                <w:rPr>
                  <w:rFonts w:ascii="Calibri" w:eastAsia="Times New Roman" w:hAnsi="Calibri" w:cs="Calibri"/>
                  <w:color w:val="000000"/>
                </w:rPr>
                <w:delText>0.0001</w:delText>
              </w:r>
            </w:del>
          </w:p>
        </w:tc>
      </w:tr>
      <w:tr w:rsidR="008E5F89" w:rsidRPr="008E5F89" w:rsidDel="00287D70" w14:paraId="50F96116" w14:textId="557BE2D1" w:rsidTr="008E5F89">
        <w:trPr>
          <w:trHeight w:val="300"/>
          <w:del w:id="842" w:author="Stefanie Lane" w:date="2023-01-03T14:10:00Z"/>
        </w:trPr>
        <w:tc>
          <w:tcPr>
            <w:tcW w:w="1365" w:type="dxa"/>
            <w:vMerge/>
            <w:tcBorders>
              <w:top w:val="nil"/>
              <w:left w:val="nil"/>
              <w:bottom w:val="single" w:sz="8" w:space="0" w:color="000000"/>
              <w:right w:val="nil"/>
            </w:tcBorders>
            <w:vAlign w:val="center"/>
            <w:hideMark/>
          </w:tcPr>
          <w:p w14:paraId="27B31970" w14:textId="5E900115" w:rsidR="008E5F89" w:rsidRPr="008E5F89" w:rsidDel="00287D70" w:rsidRDefault="008E5F89" w:rsidP="008E5F89">
            <w:pPr>
              <w:framePr w:hSpace="180" w:wrap="around" w:vAnchor="text" w:hAnchor="page" w:x="587" w:y="54"/>
              <w:spacing w:after="0" w:line="240" w:lineRule="auto"/>
              <w:rPr>
                <w:del w:id="843" w:author="Stefanie Lane" w:date="2023-01-03T14:10:00Z"/>
                <w:rFonts w:ascii="Calibri" w:eastAsia="Times New Roman" w:hAnsi="Calibri" w:cs="Calibri"/>
                <w:color w:val="000000"/>
              </w:rPr>
            </w:pPr>
          </w:p>
        </w:tc>
        <w:tc>
          <w:tcPr>
            <w:tcW w:w="2309" w:type="dxa"/>
            <w:vMerge/>
            <w:tcBorders>
              <w:top w:val="nil"/>
              <w:left w:val="nil"/>
              <w:bottom w:val="single" w:sz="8" w:space="0" w:color="000000"/>
              <w:right w:val="nil"/>
            </w:tcBorders>
            <w:vAlign w:val="center"/>
            <w:hideMark/>
          </w:tcPr>
          <w:p w14:paraId="1CE396DC" w14:textId="55865C04" w:rsidR="008E5F89" w:rsidRPr="008E5F89" w:rsidDel="00287D70" w:rsidRDefault="008E5F89" w:rsidP="008E5F89">
            <w:pPr>
              <w:framePr w:hSpace="180" w:wrap="around" w:vAnchor="text" w:hAnchor="page" w:x="587" w:y="54"/>
              <w:spacing w:after="0" w:line="240" w:lineRule="auto"/>
              <w:rPr>
                <w:del w:id="844" w:author="Stefanie Lane" w:date="2023-01-03T14:10:00Z"/>
                <w:rFonts w:ascii="Calibri" w:eastAsia="Times New Roman" w:hAnsi="Calibri" w:cs="Calibri"/>
                <w:i/>
                <w:iCs/>
                <w:color w:val="000000"/>
              </w:rPr>
            </w:pPr>
          </w:p>
        </w:tc>
        <w:tc>
          <w:tcPr>
            <w:tcW w:w="787" w:type="dxa"/>
            <w:vMerge/>
            <w:tcBorders>
              <w:top w:val="nil"/>
              <w:left w:val="nil"/>
              <w:bottom w:val="single" w:sz="8" w:space="0" w:color="000000"/>
              <w:right w:val="nil"/>
            </w:tcBorders>
            <w:vAlign w:val="center"/>
            <w:hideMark/>
          </w:tcPr>
          <w:p w14:paraId="621F4019" w14:textId="1E84FA0B" w:rsidR="008E5F89" w:rsidRPr="008E5F89" w:rsidDel="00287D70" w:rsidRDefault="008E5F89" w:rsidP="008E5F89">
            <w:pPr>
              <w:framePr w:hSpace="180" w:wrap="around" w:vAnchor="text" w:hAnchor="page" w:x="587" w:y="54"/>
              <w:spacing w:after="0" w:line="240" w:lineRule="auto"/>
              <w:rPr>
                <w:del w:id="845" w:author="Stefanie Lane" w:date="2023-01-03T14:10:00Z"/>
                <w:rFonts w:ascii="Calibri" w:eastAsia="Times New Roman" w:hAnsi="Calibri" w:cs="Calibri"/>
                <w:color w:val="000000"/>
              </w:rPr>
            </w:pPr>
          </w:p>
        </w:tc>
        <w:tc>
          <w:tcPr>
            <w:tcW w:w="340" w:type="dxa"/>
            <w:tcBorders>
              <w:top w:val="nil"/>
              <w:left w:val="nil"/>
              <w:bottom w:val="nil"/>
              <w:right w:val="nil"/>
            </w:tcBorders>
            <w:shd w:val="clear" w:color="000000" w:fill="E7E6E6"/>
            <w:noWrap/>
            <w:vAlign w:val="bottom"/>
            <w:hideMark/>
          </w:tcPr>
          <w:p w14:paraId="63EAF88A" w14:textId="6E7943BF" w:rsidR="008E5F89" w:rsidRPr="008E5F89" w:rsidDel="00287D70" w:rsidRDefault="008E5F89" w:rsidP="008E5F89">
            <w:pPr>
              <w:framePr w:hSpace="180" w:wrap="around" w:vAnchor="text" w:hAnchor="page" w:x="587" w:y="54"/>
              <w:spacing w:after="0" w:line="240" w:lineRule="auto"/>
              <w:rPr>
                <w:del w:id="846" w:author="Stefanie Lane" w:date="2023-01-03T14:10:00Z"/>
                <w:rFonts w:ascii="Calibri" w:eastAsia="Times New Roman" w:hAnsi="Calibri" w:cs="Calibri"/>
                <w:color w:val="000000"/>
              </w:rPr>
            </w:pPr>
            <w:del w:id="847" w:author="Stefanie Lane" w:date="2023-01-03T14:10:00Z">
              <w:r w:rsidRPr="008E5F89" w:rsidDel="00287D70">
                <w:rPr>
                  <w:rFonts w:ascii="Calibri" w:eastAsia="Times New Roman" w:hAnsi="Calibri" w:cs="Calibri"/>
                  <w:color w:val="000000"/>
                </w:rPr>
                <w:delText> </w:delText>
              </w:r>
            </w:del>
          </w:p>
        </w:tc>
        <w:tc>
          <w:tcPr>
            <w:tcW w:w="1352" w:type="dxa"/>
            <w:vMerge/>
            <w:tcBorders>
              <w:top w:val="single" w:sz="4" w:space="0" w:color="auto"/>
              <w:left w:val="nil"/>
              <w:bottom w:val="single" w:sz="8" w:space="0" w:color="000000"/>
              <w:right w:val="nil"/>
            </w:tcBorders>
            <w:vAlign w:val="center"/>
            <w:hideMark/>
          </w:tcPr>
          <w:p w14:paraId="484DB0D5" w14:textId="3D28E8BA" w:rsidR="008E5F89" w:rsidRPr="008E5F89" w:rsidDel="00287D70" w:rsidRDefault="008E5F89" w:rsidP="008E5F89">
            <w:pPr>
              <w:framePr w:hSpace="180" w:wrap="around" w:vAnchor="text" w:hAnchor="page" w:x="587" w:y="54"/>
              <w:spacing w:after="0" w:line="240" w:lineRule="auto"/>
              <w:rPr>
                <w:del w:id="848" w:author="Stefanie Lane" w:date="2023-01-03T14:10:00Z"/>
                <w:rFonts w:ascii="Calibri" w:eastAsia="Times New Roman" w:hAnsi="Calibri" w:cs="Calibri"/>
                <w:color w:val="000000"/>
              </w:rPr>
            </w:pPr>
          </w:p>
        </w:tc>
        <w:tc>
          <w:tcPr>
            <w:tcW w:w="2288" w:type="dxa"/>
            <w:tcBorders>
              <w:top w:val="nil"/>
              <w:left w:val="nil"/>
              <w:bottom w:val="single" w:sz="8" w:space="0" w:color="auto"/>
              <w:right w:val="nil"/>
            </w:tcBorders>
            <w:shd w:val="clear" w:color="auto" w:fill="auto"/>
            <w:noWrap/>
            <w:vAlign w:val="bottom"/>
            <w:hideMark/>
          </w:tcPr>
          <w:p w14:paraId="6785A807" w14:textId="6575089A" w:rsidR="008E5F89" w:rsidRPr="008E5F89" w:rsidDel="00287D70" w:rsidRDefault="008E5F89" w:rsidP="008E5F89">
            <w:pPr>
              <w:framePr w:hSpace="180" w:wrap="around" w:vAnchor="text" w:hAnchor="page" w:x="587" w:y="54"/>
              <w:spacing w:after="0" w:line="240" w:lineRule="auto"/>
              <w:rPr>
                <w:del w:id="849" w:author="Stefanie Lane" w:date="2023-01-03T14:10:00Z"/>
                <w:rFonts w:ascii="Calibri" w:eastAsia="Times New Roman" w:hAnsi="Calibri" w:cs="Calibri"/>
                <w:i/>
                <w:iCs/>
                <w:color w:val="000000"/>
              </w:rPr>
            </w:pPr>
            <w:del w:id="850" w:author="Stefanie Lane" w:date="2023-01-03T14:10:00Z">
              <w:r w:rsidRPr="008E5F89" w:rsidDel="00287D70">
                <w:rPr>
                  <w:rFonts w:ascii="Calibri" w:eastAsia="Times New Roman" w:hAnsi="Calibri" w:cs="Calibri"/>
                  <w:i/>
                  <w:iCs/>
                  <w:color w:val="000000"/>
                </w:rPr>
                <w:delText>Triglochin maritima</w:delText>
              </w:r>
            </w:del>
          </w:p>
        </w:tc>
        <w:tc>
          <w:tcPr>
            <w:tcW w:w="780" w:type="dxa"/>
            <w:tcBorders>
              <w:top w:val="nil"/>
              <w:left w:val="nil"/>
              <w:bottom w:val="single" w:sz="8" w:space="0" w:color="auto"/>
              <w:right w:val="nil"/>
            </w:tcBorders>
            <w:shd w:val="clear" w:color="auto" w:fill="auto"/>
            <w:noWrap/>
            <w:vAlign w:val="bottom"/>
            <w:hideMark/>
          </w:tcPr>
          <w:p w14:paraId="0D8C0DC8" w14:textId="55D7DE66" w:rsidR="008E5F89" w:rsidRPr="008E5F89" w:rsidDel="00287D70" w:rsidRDefault="008E5F89" w:rsidP="008E5F89">
            <w:pPr>
              <w:framePr w:hSpace="180" w:wrap="around" w:vAnchor="text" w:hAnchor="page" w:x="587" w:y="54"/>
              <w:spacing w:after="0" w:line="240" w:lineRule="auto"/>
              <w:jc w:val="center"/>
              <w:rPr>
                <w:del w:id="851" w:author="Stefanie Lane" w:date="2023-01-03T14:10:00Z"/>
                <w:rFonts w:ascii="Calibri" w:eastAsia="Times New Roman" w:hAnsi="Calibri" w:cs="Calibri"/>
                <w:color w:val="000000"/>
              </w:rPr>
            </w:pPr>
            <w:del w:id="852" w:author="Stefanie Lane" w:date="2023-01-03T14:10:00Z">
              <w:r w:rsidRPr="008E5F89" w:rsidDel="00287D70">
                <w:rPr>
                  <w:rFonts w:ascii="Calibri" w:eastAsia="Times New Roman" w:hAnsi="Calibri" w:cs="Calibri"/>
                  <w:color w:val="000000"/>
                </w:rPr>
                <w:delText>0.0458</w:delText>
              </w:r>
            </w:del>
          </w:p>
        </w:tc>
      </w:tr>
      <w:tr w:rsidR="008E5F89" w:rsidRPr="008E5F89" w:rsidDel="00287D70" w14:paraId="29E29229" w14:textId="25DD3AB2" w:rsidTr="008E5F89">
        <w:trPr>
          <w:trHeight w:val="290"/>
          <w:del w:id="853" w:author="Stefanie Lane" w:date="2023-01-03T14:10:00Z"/>
        </w:trPr>
        <w:tc>
          <w:tcPr>
            <w:tcW w:w="1365" w:type="dxa"/>
            <w:vMerge w:val="restart"/>
            <w:tcBorders>
              <w:top w:val="nil"/>
              <w:left w:val="nil"/>
              <w:bottom w:val="single" w:sz="8" w:space="0" w:color="000000"/>
              <w:right w:val="nil"/>
            </w:tcBorders>
            <w:shd w:val="clear" w:color="auto" w:fill="auto"/>
            <w:vAlign w:val="center"/>
            <w:hideMark/>
          </w:tcPr>
          <w:p w14:paraId="0A0E6203" w14:textId="0CB95E1F" w:rsidR="008E5F89" w:rsidRPr="008E5F89" w:rsidDel="00287D70" w:rsidRDefault="008E5F89" w:rsidP="008E5F89">
            <w:pPr>
              <w:framePr w:hSpace="180" w:wrap="around" w:vAnchor="text" w:hAnchor="page" w:x="587" w:y="54"/>
              <w:spacing w:after="0" w:line="240" w:lineRule="auto"/>
              <w:jc w:val="center"/>
              <w:rPr>
                <w:del w:id="854" w:author="Stefanie Lane" w:date="2023-01-03T14:10:00Z"/>
                <w:rFonts w:ascii="Calibri" w:eastAsia="Times New Roman" w:hAnsi="Calibri" w:cs="Calibri"/>
                <w:color w:val="000000"/>
              </w:rPr>
            </w:pPr>
            <w:del w:id="855" w:author="Stefanie Lane" w:date="2023-01-03T14:10:00Z">
              <w:r w:rsidRPr="008E5F89" w:rsidDel="00287D70">
                <w:rPr>
                  <w:rFonts w:ascii="Calibri" w:eastAsia="Times New Roman" w:hAnsi="Calibri" w:cs="Calibri"/>
                  <w:color w:val="000000"/>
                </w:rPr>
                <w:delText>Reference</w:delText>
              </w:r>
            </w:del>
          </w:p>
        </w:tc>
        <w:tc>
          <w:tcPr>
            <w:tcW w:w="2309" w:type="dxa"/>
            <w:tcBorders>
              <w:top w:val="nil"/>
              <w:left w:val="nil"/>
              <w:bottom w:val="single" w:sz="4" w:space="0" w:color="auto"/>
              <w:right w:val="nil"/>
            </w:tcBorders>
            <w:shd w:val="clear" w:color="auto" w:fill="auto"/>
            <w:noWrap/>
            <w:vAlign w:val="bottom"/>
            <w:hideMark/>
          </w:tcPr>
          <w:p w14:paraId="64D2B879" w14:textId="3E5C77D8" w:rsidR="008E5F89" w:rsidRPr="008E5F89" w:rsidDel="00287D70" w:rsidRDefault="008E5F89" w:rsidP="008E5F89">
            <w:pPr>
              <w:framePr w:hSpace="180" w:wrap="around" w:vAnchor="text" w:hAnchor="page" w:x="587" w:y="54"/>
              <w:spacing w:after="0" w:line="240" w:lineRule="auto"/>
              <w:rPr>
                <w:del w:id="856" w:author="Stefanie Lane" w:date="2023-01-03T14:10:00Z"/>
                <w:rFonts w:ascii="Calibri" w:eastAsia="Times New Roman" w:hAnsi="Calibri" w:cs="Calibri"/>
                <w:i/>
                <w:iCs/>
                <w:color w:val="000000"/>
              </w:rPr>
            </w:pPr>
            <w:del w:id="857" w:author="Stefanie Lane" w:date="2023-01-03T14:10:00Z">
              <w:r w:rsidRPr="008E5F89" w:rsidDel="00287D70">
                <w:rPr>
                  <w:rFonts w:ascii="Calibri" w:eastAsia="Times New Roman" w:hAnsi="Calibri" w:cs="Calibri"/>
                  <w:i/>
                  <w:iCs/>
                  <w:color w:val="000000"/>
                </w:rPr>
                <w:delText>Juncus balticus</w:delText>
              </w:r>
            </w:del>
          </w:p>
        </w:tc>
        <w:tc>
          <w:tcPr>
            <w:tcW w:w="787" w:type="dxa"/>
            <w:tcBorders>
              <w:top w:val="nil"/>
              <w:left w:val="nil"/>
              <w:bottom w:val="single" w:sz="4" w:space="0" w:color="auto"/>
              <w:right w:val="nil"/>
            </w:tcBorders>
            <w:shd w:val="clear" w:color="auto" w:fill="auto"/>
            <w:noWrap/>
            <w:vAlign w:val="bottom"/>
            <w:hideMark/>
          </w:tcPr>
          <w:p w14:paraId="02FBDA52" w14:textId="7C6E763A" w:rsidR="008E5F89" w:rsidRPr="008E5F89" w:rsidDel="00287D70" w:rsidRDefault="008E5F89" w:rsidP="008E5F89">
            <w:pPr>
              <w:framePr w:hSpace="180" w:wrap="around" w:vAnchor="text" w:hAnchor="page" w:x="587" w:y="54"/>
              <w:spacing w:after="0" w:line="240" w:lineRule="auto"/>
              <w:jc w:val="center"/>
              <w:rPr>
                <w:del w:id="858" w:author="Stefanie Lane" w:date="2023-01-03T14:10:00Z"/>
                <w:rFonts w:ascii="Calibri" w:eastAsia="Times New Roman" w:hAnsi="Calibri" w:cs="Calibri"/>
                <w:color w:val="000000"/>
              </w:rPr>
            </w:pPr>
            <w:del w:id="859" w:author="Stefanie Lane" w:date="2023-01-03T14:10:00Z">
              <w:r w:rsidRPr="008E5F89" w:rsidDel="00287D70">
                <w:rPr>
                  <w:rFonts w:ascii="Calibri" w:eastAsia="Times New Roman" w:hAnsi="Calibri" w:cs="Calibri"/>
                  <w:color w:val="000000"/>
                </w:rPr>
                <w:delText>0.0192</w:delText>
              </w:r>
            </w:del>
          </w:p>
        </w:tc>
        <w:tc>
          <w:tcPr>
            <w:tcW w:w="340" w:type="dxa"/>
            <w:tcBorders>
              <w:top w:val="nil"/>
              <w:left w:val="nil"/>
              <w:bottom w:val="nil"/>
              <w:right w:val="nil"/>
            </w:tcBorders>
            <w:shd w:val="clear" w:color="000000" w:fill="E7E6E6"/>
            <w:noWrap/>
            <w:vAlign w:val="bottom"/>
            <w:hideMark/>
          </w:tcPr>
          <w:p w14:paraId="12F31F88" w14:textId="34BA8A54" w:rsidR="008E5F89" w:rsidRPr="008E5F89" w:rsidDel="00287D70" w:rsidRDefault="008E5F89" w:rsidP="008E5F89">
            <w:pPr>
              <w:framePr w:hSpace="180" w:wrap="around" w:vAnchor="text" w:hAnchor="page" w:x="587" w:y="54"/>
              <w:spacing w:after="0" w:line="240" w:lineRule="auto"/>
              <w:rPr>
                <w:del w:id="860" w:author="Stefanie Lane" w:date="2023-01-03T14:10:00Z"/>
                <w:rFonts w:ascii="Calibri" w:eastAsia="Times New Roman" w:hAnsi="Calibri" w:cs="Calibri"/>
                <w:color w:val="000000"/>
              </w:rPr>
            </w:pPr>
            <w:del w:id="861" w:author="Stefanie Lane" w:date="2023-01-03T14:10:00Z">
              <w:r w:rsidRPr="008E5F89" w:rsidDel="00287D70">
                <w:rPr>
                  <w:rFonts w:ascii="Calibri" w:eastAsia="Times New Roman" w:hAnsi="Calibri" w:cs="Calibri"/>
                  <w:color w:val="000000"/>
                </w:rPr>
                <w:delText> </w:delText>
              </w:r>
            </w:del>
          </w:p>
        </w:tc>
        <w:tc>
          <w:tcPr>
            <w:tcW w:w="1352" w:type="dxa"/>
            <w:vMerge w:val="restart"/>
            <w:tcBorders>
              <w:top w:val="single" w:sz="4" w:space="0" w:color="auto"/>
              <w:left w:val="nil"/>
              <w:bottom w:val="single" w:sz="8" w:space="0" w:color="000000"/>
              <w:right w:val="nil"/>
            </w:tcBorders>
            <w:shd w:val="clear" w:color="auto" w:fill="auto"/>
            <w:vAlign w:val="center"/>
            <w:hideMark/>
          </w:tcPr>
          <w:p w14:paraId="140D708A" w14:textId="73598AB6" w:rsidR="008E5F89" w:rsidRPr="008E5F89" w:rsidDel="00287D70" w:rsidRDefault="008E5F89" w:rsidP="008E5F89">
            <w:pPr>
              <w:framePr w:hSpace="180" w:wrap="around" w:vAnchor="text" w:hAnchor="page" w:x="587" w:y="54"/>
              <w:spacing w:after="0" w:line="240" w:lineRule="auto"/>
              <w:jc w:val="center"/>
              <w:rPr>
                <w:del w:id="862" w:author="Stefanie Lane" w:date="2023-01-03T14:10:00Z"/>
                <w:rFonts w:ascii="Calibri" w:eastAsia="Times New Roman" w:hAnsi="Calibri" w:cs="Calibri"/>
                <w:color w:val="000000"/>
              </w:rPr>
            </w:pPr>
            <w:del w:id="863" w:author="Stefanie Lane" w:date="2023-01-03T14:10:00Z">
              <w:r w:rsidRPr="008E5F89" w:rsidDel="00287D70">
                <w:rPr>
                  <w:rFonts w:ascii="Calibri" w:eastAsia="Times New Roman" w:hAnsi="Calibri" w:cs="Calibri"/>
                  <w:color w:val="000000"/>
                </w:rPr>
                <w:delText>Reference</w:delText>
              </w:r>
            </w:del>
          </w:p>
        </w:tc>
        <w:tc>
          <w:tcPr>
            <w:tcW w:w="2288" w:type="dxa"/>
            <w:tcBorders>
              <w:top w:val="single" w:sz="4" w:space="0" w:color="auto"/>
              <w:left w:val="nil"/>
              <w:bottom w:val="single" w:sz="4" w:space="0" w:color="auto"/>
              <w:right w:val="nil"/>
            </w:tcBorders>
            <w:shd w:val="clear" w:color="auto" w:fill="auto"/>
            <w:noWrap/>
            <w:vAlign w:val="bottom"/>
            <w:hideMark/>
          </w:tcPr>
          <w:p w14:paraId="62A3173A" w14:textId="4D2B4BEC" w:rsidR="008E5F89" w:rsidRPr="008E5F89" w:rsidDel="00287D70" w:rsidRDefault="008E5F89" w:rsidP="008E5F89">
            <w:pPr>
              <w:framePr w:hSpace="180" w:wrap="around" w:vAnchor="text" w:hAnchor="page" w:x="587" w:y="54"/>
              <w:spacing w:after="0" w:line="240" w:lineRule="auto"/>
              <w:rPr>
                <w:del w:id="864" w:author="Stefanie Lane" w:date="2023-01-03T14:10:00Z"/>
                <w:rFonts w:ascii="Calibri" w:eastAsia="Times New Roman" w:hAnsi="Calibri" w:cs="Calibri"/>
                <w:i/>
                <w:iCs/>
                <w:color w:val="000000"/>
              </w:rPr>
            </w:pPr>
            <w:del w:id="865" w:author="Stefanie Lane" w:date="2023-01-03T14:10:00Z">
              <w:r w:rsidRPr="008E5F89" w:rsidDel="00287D70">
                <w:rPr>
                  <w:rFonts w:ascii="Calibri" w:eastAsia="Times New Roman" w:hAnsi="Calibri" w:cs="Calibri"/>
                  <w:i/>
                  <w:iCs/>
                  <w:color w:val="000000"/>
                </w:rPr>
                <w:delText>Carex lyngbyei</w:delText>
              </w:r>
            </w:del>
          </w:p>
        </w:tc>
        <w:tc>
          <w:tcPr>
            <w:tcW w:w="780" w:type="dxa"/>
            <w:tcBorders>
              <w:top w:val="single" w:sz="4" w:space="0" w:color="auto"/>
              <w:left w:val="nil"/>
              <w:bottom w:val="single" w:sz="4" w:space="0" w:color="auto"/>
              <w:right w:val="nil"/>
            </w:tcBorders>
            <w:shd w:val="clear" w:color="auto" w:fill="auto"/>
            <w:noWrap/>
            <w:vAlign w:val="bottom"/>
            <w:hideMark/>
          </w:tcPr>
          <w:p w14:paraId="25BEF5A5" w14:textId="110C747B" w:rsidR="008E5F89" w:rsidRPr="008E5F89" w:rsidDel="00287D70" w:rsidRDefault="008E5F89" w:rsidP="008E5F89">
            <w:pPr>
              <w:framePr w:hSpace="180" w:wrap="around" w:vAnchor="text" w:hAnchor="page" w:x="587" w:y="54"/>
              <w:spacing w:after="0" w:line="240" w:lineRule="auto"/>
              <w:jc w:val="center"/>
              <w:rPr>
                <w:del w:id="866" w:author="Stefanie Lane" w:date="2023-01-03T14:10:00Z"/>
                <w:rFonts w:ascii="Calibri" w:eastAsia="Times New Roman" w:hAnsi="Calibri" w:cs="Calibri"/>
                <w:color w:val="000000"/>
              </w:rPr>
            </w:pPr>
            <w:del w:id="867" w:author="Stefanie Lane" w:date="2023-01-03T14:10:00Z">
              <w:r w:rsidRPr="008E5F89" w:rsidDel="00287D70">
                <w:rPr>
                  <w:rFonts w:ascii="Calibri" w:eastAsia="Times New Roman" w:hAnsi="Calibri" w:cs="Calibri"/>
                  <w:color w:val="000000"/>
                </w:rPr>
                <w:delText>0.0156</w:delText>
              </w:r>
            </w:del>
          </w:p>
        </w:tc>
      </w:tr>
      <w:tr w:rsidR="008E5F89" w:rsidRPr="008E5F89" w:rsidDel="00287D70" w14:paraId="20B43119" w14:textId="3D222524" w:rsidTr="008E5F89">
        <w:trPr>
          <w:trHeight w:val="290"/>
          <w:del w:id="868" w:author="Stefanie Lane" w:date="2023-01-03T14:10:00Z"/>
        </w:trPr>
        <w:tc>
          <w:tcPr>
            <w:tcW w:w="1365" w:type="dxa"/>
            <w:vMerge/>
            <w:tcBorders>
              <w:top w:val="nil"/>
              <w:left w:val="nil"/>
              <w:bottom w:val="single" w:sz="8" w:space="0" w:color="000000"/>
              <w:right w:val="nil"/>
            </w:tcBorders>
            <w:vAlign w:val="center"/>
            <w:hideMark/>
          </w:tcPr>
          <w:p w14:paraId="740DF2DA" w14:textId="3321985B" w:rsidR="008E5F89" w:rsidRPr="008E5F89" w:rsidDel="00287D70" w:rsidRDefault="008E5F89" w:rsidP="008E5F89">
            <w:pPr>
              <w:framePr w:hSpace="180" w:wrap="around" w:vAnchor="text" w:hAnchor="page" w:x="587" w:y="54"/>
              <w:spacing w:after="0" w:line="240" w:lineRule="auto"/>
              <w:rPr>
                <w:del w:id="869" w:author="Stefanie Lane" w:date="2023-01-03T14:10:00Z"/>
                <w:rFonts w:ascii="Calibri" w:eastAsia="Times New Roman" w:hAnsi="Calibri" w:cs="Calibri"/>
                <w:color w:val="000000"/>
              </w:rPr>
            </w:pPr>
          </w:p>
        </w:tc>
        <w:tc>
          <w:tcPr>
            <w:tcW w:w="2309" w:type="dxa"/>
            <w:tcBorders>
              <w:top w:val="nil"/>
              <w:left w:val="nil"/>
              <w:bottom w:val="single" w:sz="4" w:space="0" w:color="auto"/>
              <w:right w:val="nil"/>
            </w:tcBorders>
            <w:shd w:val="clear" w:color="auto" w:fill="auto"/>
            <w:noWrap/>
            <w:vAlign w:val="bottom"/>
            <w:hideMark/>
          </w:tcPr>
          <w:p w14:paraId="562A8BBB" w14:textId="2ADE9ECC" w:rsidR="008E5F89" w:rsidRPr="008E5F89" w:rsidDel="00287D70" w:rsidRDefault="008E5F89" w:rsidP="008E5F89">
            <w:pPr>
              <w:framePr w:hSpace="180" w:wrap="around" w:vAnchor="text" w:hAnchor="page" w:x="587" w:y="54"/>
              <w:spacing w:after="0" w:line="240" w:lineRule="auto"/>
              <w:rPr>
                <w:del w:id="870" w:author="Stefanie Lane" w:date="2023-01-03T14:10:00Z"/>
                <w:rFonts w:ascii="Calibri" w:eastAsia="Times New Roman" w:hAnsi="Calibri" w:cs="Calibri"/>
                <w:i/>
                <w:iCs/>
                <w:color w:val="000000"/>
              </w:rPr>
            </w:pPr>
            <w:del w:id="871" w:author="Stefanie Lane" w:date="2023-01-03T14:10:00Z">
              <w:r w:rsidRPr="008E5F89" w:rsidDel="00287D70">
                <w:rPr>
                  <w:rFonts w:ascii="Calibri" w:eastAsia="Times New Roman" w:hAnsi="Calibri" w:cs="Calibri"/>
                  <w:i/>
                  <w:iCs/>
                  <w:color w:val="000000"/>
                </w:rPr>
                <w:delText>Carex lyngbyei</w:delText>
              </w:r>
            </w:del>
          </w:p>
        </w:tc>
        <w:tc>
          <w:tcPr>
            <w:tcW w:w="787" w:type="dxa"/>
            <w:tcBorders>
              <w:top w:val="nil"/>
              <w:left w:val="nil"/>
              <w:bottom w:val="single" w:sz="4" w:space="0" w:color="auto"/>
              <w:right w:val="nil"/>
            </w:tcBorders>
            <w:shd w:val="clear" w:color="auto" w:fill="auto"/>
            <w:noWrap/>
            <w:vAlign w:val="bottom"/>
            <w:hideMark/>
          </w:tcPr>
          <w:p w14:paraId="393F6C8F" w14:textId="397EB361" w:rsidR="008E5F89" w:rsidRPr="008E5F89" w:rsidDel="00287D70" w:rsidRDefault="008E5F89" w:rsidP="008E5F89">
            <w:pPr>
              <w:framePr w:hSpace="180" w:wrap="around" w:vAnchor="text" w:hAnchor="page" w:x="587" w:y="54"/>
              <w:spacing w:after="0" w:line="240" w:lineRule="auto"/>
              <w:jc w:val="center"/>
              <w:rPr>
                <w:del w:id="872" w:author="Stefanie Lane" w:date="2023-01-03T14:10:00Z"/>
                <w:rFonts w:ascii="Calibri" w:eastAsia="Times New Roman" w:hAnsi="Calibri" w:cs="Calibri"/>
                <w:color w:val="000000"/>
              </w:rPr>
            </w:pPr>
            <w:del w:id="873" w:author="Stefanie Lane" w:date="2023-01-03T14:10:00Z">
              <w:r w:rsidRPr="008E5F89" w:rsidDel="00287D70">
                <w:rPr>
                  <w:rFonts w:ascii="Calibri" w:eastAsia="Times New Roman" w:hAnsi="Calibri" w:cs="Calibri"/>
                  <w:color w:val="000000"/>
                </w:rPr>
                <w:delText>0.0240</w:delText>
              </w:r>
            </w:del>
          </w:p>
        </w:tc>
        <w:tc>
          <w:tcPr>
            <w:tcW w:w="340" w:type="dxa"/>
            <w:tcBorders>
              <w:top w:val="nil"/>
              <w:left w:val="nil"/>
              <w:bottom w:val="nil"/>
              <w:right w:val="nil"/>
            </w:tcBorders>
            <w:shd w:val="clear" w:color="000000" w:fill="E7E6E6"/>
            <w:noWrap/>
            <w:vAlign w:val="bottom"/>
            <w:hideMark/>
          </w:tcPr>
          <w:p w14:paraId="51348BCE" w14:textId="4CB45DB7" w:rsidR="008E5F89" w:rsidRPr="008E5F89" w:rsidDel="00287D70" w:rsidRDefault="008E5F89" w:rsidP="008E5F89">
            <w:pPr>
              <w:framePr w:hSpace="180" w:wrap="around" w:vAnchor="text" w:hAnchor="page" w:x="587" w:y="54"/>
              <w:spacing w:after="0" w:line="240" w:lineRule="auto"/>
              <w:rPr>
                <w:del w:id="874" w:author="Stefanie Lane" w:date="2023-01-03T14:10:00Z"/>
                <w:rFonts w:ascii="Calibri" w:eastAsia="Times New Roman" w:hAnsi="Calibri" w:cs="Calibri"/>
                <w:color w:val="000000"/>
              </w:rPr>
            </w:pPr>
            <w:del w:id="875" w:author="Stefanie Lane" w:date="2023-01-03T14:10:00Z">
              <w:r w:rsidRPr="008E5F89" w:rsidDel="00287D70">
                <w:rPr>
                  <w:rFonts w:ascii="Calibri" w:eastAsia="Times New Roman" w:hAnsi="Calibri" w:cs="Calibri"/>
                  <w:color w:val="000000"/>
                </w:rPr>
                <w:delText> </w:delText>
              </w:r>
            </w:del>
          </w:p>
        </w:tc>
        <w:tc>
          <w:tcPr>
            <w:tcW w:w="1352" w:type="dxa"/>
            <w:vMerge/>
            <w:tcBorders>
              <w:top w:val="single" w:sz="4" w:space="0" w:color="auto"/>
              <w:left w:val="nil"/>
              <w:bottom w:val="single" w:sz="8" w:space="0" w:color="000000"/>
              <w:right w:val="nil"/>
            </w:tcBorders>
            <w:vAlign w:val="center"/>
            <w:hideMark/>
          </w:tcPr>
          <w:p w14:paraId="67E44037" w14:textId="3E7C0847" w:rsidR="008E5F89" w:rsidRPr="008E5F89" w:rsidDel="00287D70" w:rsidRDefault="008E5F89" w:rsidP="008E5F89">
            <w:pPr>
              <w:framePr w:hSpace="180" w:wrap="around" w:vAnchor="text" w:hAnchor="page" w:x="587" w:y="54"/>
              <w:spacing w:after="0" w:line="240" w:lineRule="auto"/>
              <w:rPr>
                <w:del w:id="876" w:author="Stefanie Lane" w:date="2023-01-03T14:10:00Z"/>
                <w:rFonts w:ascii="Calibri" w:eastAsia="Times New Roman" w:hAnsi="Calibri" w:cs="Calibri"/>
                <w:color w:val="000000"/>
              </w:rPr>
            </w:pPr>
          </w:p>
        </w:tc>
        <w:tc>
          <w:tcPr>
            <w:tcW w:w="2288" w:type="dxa"/>
            <w:tcBorders>
              <w:top w:val="nil"/>
              <w:left w:val="nil"/>
              <w:bottom w:val="single" w:sz="4" w:space="0" w:color="auto"/>
              <w:right w:val="nil"/>
            </w:tcBorders>
            <w:shd w:val="clear" w:color="auto" w:fill="auto"/>
            <w:noWrap/>
            <w:vAlign w:val="bottom"/>
            <w:hideMark/>
          </w:tcPr>
          <w:p w14:paraId="3A806AC7" w14:textId="37565A9E" w:rsidR="008E5F89" w:rsidRPr="008E5F89" w:rsidDel="00287D70" w:rsidRDefault="008E5F89" w:rsidP="008E5F89">
            <w:pPr>
              <w:framePr w:hSpace="180" w:wrap="around" w:vAnchor="text" w:hAnchor="page" w:x="587" w:y="54"/>
              <w:spacing w:after="0" w:line="240" w:lineRule="auto"/>
              <w:rPr>
                <w:del w:id="877" w:author="Stefanie Lane" w:date="2023-01-03T14:10:00Z"/>
                <w:rFonts w:ascii="Calibri" w:eastAsia="Times New Roman" w:hAnsi="Calibri" w:cs="Calibri"/>
                <w:i/>
                <w:iCs/>
                <w:color w:val="000000"/>
              </w:rPr>
            </w:pPr>
            <w:del w:id="878" w:author="Stefanie Lane" w:date="2023-01-03T14:10:00Z">
              <w:r w:rsidRPr="008E5F89" w:rsidDel="00287D70">
                <w:rPr>
                  <w:rFonts w:ascii="Calibri" w:eastAsia="Times New Roman" w:hAnsi="Calibri" w:cs="Calibri"/>
                  <w:i/>
                  <w:iCs/>
                  <w:color w:val="000000"/>
                </w:rPr>
                <w:delText>Cotula coronopifolia*</w:delText>
              </w:r>
            </w:del>
          </w:p>
        </w:tc>
        <w:tc>
          <w:tcPr>
            <w:tcW w:w="780" w:type="dxa"/>
            <w:tcBorders>
              <w:top w:val="nil"/>
              <w:left w:val="nil"/>
              <w:bottom w:val="single" w:sz="4" w:space="0" w:color="auto"/>
              <w:right w:val="nil"/>
            </w:tcBorders>
            <w:shd w:val="clear" w:color="auto" w:fill="auto"/>
            <w:noWrap/>
            <w:vAlign w:val="bottom"/>
            <w:hideMark/>
          </w:tcPr>
          <w:p w14:paraId="6B8D243D" w14:textId="06DF3C8A" w:rsidR="008E5F89" w:rsidRPr="008E5F89" w:rsidDel="00287D70" w:rsidRDefault="008E5F89" w:rsidP="008E5F89">
            <w:pPr>
              <w:framePr w:hSpace="180" w:wrap="around" w:vAnchor="text" w:hAnchor="page" w:x="587" w:y="54"/>
              <w:spacing w:after="0" w:line="240" w:lineRule="auto"/>
              <w:jc w:val="center"/>
              <w:rPr>
                <w:del w:id="879" w:author="Stefanie Lane" w:date="2023-01-03T14:10:00Z"/>
                <w:rFonts w:ascii="Calibri" w:eastAsia="Times New Roman" w:hAnsi="Calibri" w:cs="Calibri"/>
                <w:color w:val="000000"/>
              </w:rPr>
            </w:pPr>
            <w:del w:id="880" w:author="Stefanie Lane" w:date="2023-01-03T14:10:00Z">
              <w:r w:rsidRPr="008E5F89" w:rsidDel="00287D70">
                <w:rPr>
                  <w:rFonts w:ascii="Calibri" w:eastAsia="Times New Roman" w:hAnsi="Calibri" w:cs="Calibri"/>
                  <w:color w:val="000000"/>
                </w:rPr>
                <w:delText>0.0342</w:delText>
              </w:r>
            </w:del>
          </w:p>
        </w:tc>
      </w:tr>
      <w:tr w:rsidR="008E5F89" w:rsidRPr="008E5F89" w:rsidDel="00287D70" w14:paraId="4531F65F" w14:textId="186D4F88" w:rsidTr="008E5F89">
        <w:trPr>
          <w:trHeight w:val="300"/>
          <w:del w:id="881" w:author="Stefanie Lane" w:date="2023-01-03T14:10:00Z"/>
        </w:trPr>
        <w:tc>
          <w:tcPr>
            <w:tcW w:w="1365" w:type="dxa"/>
            <w:vMerge/>
            <w:tcBorders>
              <w:top w:val="nil"/>
              <w:left w:val="nil"/>
              <w:bottom w:val="single" w:sz="8" w:space="0" w:color="000000"/>
              <w:right w:val="nil"/>
            </w:tcBorders>
            <w:vAlign w:val="center"/>
            <w:hideMark/>
          </w:tcPr>
          <w:p w14:paraId="3BCC4627" w14:textId="61F7B9F5" w:rsidR="008E5F89" w:rsidRPr="008E5F89" w:rsidDel="00287D70" w:rsidRDefault="008E5F89" w:rsidP="008E5F89">
            <w:pPr>
              <w:framePr w:hSpace="180" w:wrap="around" w:vAnchor="text" w:hAnchor="page" w:x="587" w:y="54"/>
              <w:spacing w:after="0" w:line="240" w:lineRule="auto"/>
              <w:rPr>
                <w:del w:id="882" w:author="Stefanie Lane" w:date="2023-01-03T14:10:00Z"/>
                <w:rFonts w:ascii="Calibri" w:eastAsia="Times New Roman" w:hAnsi="Calibri" w:cs="Calibri"/>
                <w:color w:val="000000"/>
              </w:rPr>
            </w:pPr>
          </w:p>
        </w:tc>
        <w:tc>
          <w:tcPr>
            <w:tcW w:w="2309" w:type="dxa"/>
            <w:tcBorders>
              <w:top w:val="nil"/>
              <w:left w:val="nil"/>
              <w:bottom w:val="single" w:sz="8" w:space="0" w:color="auto"/>
              <w:right w:val="nil"/>
            </w:tcBorders>
            <w:shd w:val="clear" w:color="auto" w:fill="auto"/>
            <w:noWrap/>
            <w:vAlign w:val="bottom"/>
            <w:hideMark/>
          </w:tcPr>
          <w:p w14:paraId="26AC173E" w14:textId="77A5CAB6" w:rsidR="008E5F89" w:rsidRPr="008E5F89" w:rsidDel="00287D70" w:rsidRDefault="008E5F89" w:rsidP="008E5F89">
            <w:pPr>
              <w:framePr w:hSpace="180" w:wrap="around" w:vAnchor="text" w:hAnchor="page" w:x="587" w:y="54"/>
              <w:spacing w:after="0" w:line="240" w:lineRule="auto"/>
              <w:rPr>
                <w:del w:id="883" w:author="Stefanie Lane" w:date="2023-01-03T14:10:00Z"/>
                <w:rFonts w:ascii="Calibri" w:eastAsia="Times New Roman" w:hAnsi="Calibri" w:cs="Calibri"/>
                <w:i/>
                <w:iCs/>
                <w:color w:val="000000"/>
              </w:rPr>
            </w:pPr>
            <w:del w:id="884" w:author="Stefanie Lane" w:date="2023-01-03T14:10:00Z">
              <w:r w:rsidRPr="008E5F89" w:rsidDel="00287D70">
                <w:rPr>
                  <w:rFonts w:ascii="Calibri" w:eastAsia="Times New Roman" w:hAnsi="Calibri" w:cs="Calibri"/>
                  <w:i/>
                  <w:iCs/>
                  <w:color w:val="000000"/>
                </w:rPr>
                <w:delText>Triglochin maritima</w:delText>
              </w:r>
            </w:del>
          </w:p>
        </w:tc>
        <w:tc>
          <w:tcPr>
            <w:tcW w:w="787" w:type="dxa"/>
            <w:tcBorders>
              <w:top w:val="nil"/>
              <w:left w:val="nil"/>
              <w:bottom w:val="single" w:sz="8" w:space="0" w:color="auto"/>
              <w:right w:val="nil"/>
            </w:tcBorders>
            <w:shd w:val="clear" w:color="auto" w:fill="auto"/>
            <w:noWrap/>
            <w:vAlign w:val="bottom"/>
            <w:hideMark/>
          </w:tcPr>
          <w:p w14:paraId="33046D88" w14:textId="2E5E98BC" w:rsidR="008E5F89" w:rsidRPr="008E5F89" w:rsidDel="00287D70" w:rsidRDefault="008E5F89" w:rsidP="008E5F89">
            <w:pPr>
              <w:framePr w:hSpace="180" w:wrap="around" w:vAnchor="text" w:hAnchor="page" w:x="587" w:y="54"/>
              <w:spacing w:after="0" w:line="240" w:lineRule="auto"/>
              <w:jc w:val="center"/>
              <w:rPr>
                <w:del w:id="885" w:author="Stefanie Lane" w:date="2023-01-03T14:10:00Z"/>
                <w:rFonts w:ascii="Calibri" w:eastAsia="Times New Roman" w:hAnsi="Calibri" w:cs="Calibri"/>
                <w:color w:val="000000"/>
              </w:rPr>
            </w:pPr>
            <w:del w:id="886" w:author="Stefanie Lane" w:date="2023-01-03T14:10:00Z">
              <w:r w:rsidRPr="008E5F89" w:rsidDel="00287D70">
                <w:rPr>
                  <w:rFonts w:ascii="Calibri" w:eastAsia="Times New Roman" w:hAnsi="Calibri" w:cs="Calibri"/>
                  <w:color w:val="000000"/>
                </w:rPr>
                <w:delText>0.0395</w:delText>
              </w:r>
            </w:del>
          </w:p>
        </w:tc>
        <w:tc>
          <w:tcPr>
            <w:tcW w:w="340" w:type="dxa"/>
            <w:tcBorders>
              <w:top w:val="nil"/>
              <w:left w:val="nil"/>
              <w:bottom w:val="nil"/>
              <w:right w:val="nil"/>
            </w:tcBorders>
            <w:shd w:val="clear" w:color="000000" w:fill="E7E6E6"/>
            <w:noWrap/>
            <w:vAlign w:val="bottom"/>
            <w:hideMark/>
          </w:tcPr>
          <w:p w14:paraId="4BEAC33C" w14:textId="7E163E6F" w:rsidR="008E5F89" w:rsidRPr="008E5F89" w:rsidDel="00287D70" w:rsidRDefault="008E5F89" w:rsidP="008E5F89">
            <w:pPr>
              <w:framePr w:hSpace="180" w:wrap="around" w:vAnchor="text" w:hAnchor="page" w:x="587" w:y="54"/>
              <w:spacing w:after="0" w:line="240" w:lineRule="auto"/>
              <w:rPr>
                <w:del w:id="887" w:author="Stefanie Lane" w:date="2023-01-03T14:10:00Z"/>
                <w:rFonts w:ascii="Calibri" w:eastAsia="Times New Roman" w:hAnsi="Calibri" w:cs="Calibri"/>
                <w:color w:val="000000"/>
              </w:rPr>
            </w:pPr>
            <w:del w:id="888" w:author="Stefanie Lane" w:date="2023-01-03T14:10:00Z">
              <w:r w:rsidRPr="008E5F89" w:rsidDel="00287D70">
                <w:rPr>
                  <w:rFonts w:ascii="Calibri" w:eastAsia="Times New Roman" w:hAnsi="Calibri" w:cs="Calibri"/>
                  <w:color w:val="000000"/>
                </w:rPr>
                <w:delText> </w:delText>
              </w:r>
            </w:del>
          </w:p>
        </w:tc>
        <w:tc>
          <w:tcPr>
            <w:tcW w:w="1352" w:type="dxa"/>
            <w:vMerge/>
            <w:tcBorders>
              <w:top w:val="single" w:sz="4" w:space="0" w:color="auto"/>
              <w:left w:val="nil"/>
              <w:bottom w:val="single" w:sz="8" w:space="0" w:color="000000"/>
              <w:right w:val="nil"/>
            </w:tcBorders>
            <w:vAlign w:val="center"/>
            <w:hideMark/>
          </w:tcPr>
          <w:p w14:paraId="0850C3EB" w14:textId="366615DF" w:rsidR="008E5F89" w:rsidRPr="008E5F89" w:rsidDel="00287D70" w:rsidRDefault="008E5F89" w:rsidP="008E5F89">
            <w:pPr>
              <w:framePr w:hSpace="180" w:wrap="around" w:vAnchor="text" w:hAnchor="page" w:x="587" w:y="54"/>
              <w:spacing w:after="0" w:line="240" w:lineRule="auto"/>
              <w:rPr>
                <w:del w:id="889" w:author="Stefanie Lane" w:date="2023-01-03T14:10:00Z"/>
                <w:rFonts w:ascii="Calibri" w:eastAsia="Times New Roman" w:hAnsi="Calibri" w:cs="Calibri"/>
                <w:color w:val="000000"/>
              </w:rPr>
            </w:pPr>
          </w:p>
        </w:tc>
        <w:tc>
          <w:tcPr>
            <w:tcW w:w="2288" w:type="dxa"/>
            <w:tcBorders>
              <w:top w:val="nil"/>
              <w:left w:val="nil"/>
              <w:bottom w:val="single" w:sz="8" w:space="0" w:color="auto"/>
              <w:right w:val="nil"/>
            </w:tcBorders>
            <w:shd w:val="clear" w:color="auto" w:fill="auto"/>
            <w:noWrap/>
            <w:vAlign w:val="bottom"/>
            <w:hideMark/>
          </w:tcPr>
          <w:p w14:paraId="1D78D029" w14:textId="0561D512" w:rsidR="008E5F89" w:rsidRPr="008E5F89" w:rsidDel="00287D70" w:rsidRDefault="008E5F89" w:rsidP="008E5F89">
            <w:pPr>
              <w:framePr w:hSpace="180" w:wrap="around" w:vAnchor="text" w:hAnchor="page" w:x="587" w:y="54"/>
              <w:spacing w:after="0" w:line="240" w:lineRule="auto"/>
              <w:rPr>
                <w:del w:id="890" w:author="Stefanie Lane" w:date="2023-01-03T14:10:00Z"/>
                <w:rFonts w:ascii="Calibri" w:eastAsia="Times New Roman" w:hAnsi="Calibri" w:cs="Calibri"/>
                <w:i/>
                <w:iCs/>
                <w:color w:val="000000"/>
              </w:rPr>
            </w:pPr>
            <w:del w:id="891" w:author="Stefanie Lane" w:date="2023-01-03T14:10:00Z">
              <w:r w:rsidRPr="008E5F89" w:rsidDel="00287D70">
                <w:rPr>
                  <w:rFonts w:ascii="Calibri" w:eastAsia="Times New Roman" w:hAnsi="Calibri" w:cs="Calibri"/>
                  <w:i/>
                  <w:iCs/>
                  <w:color w:val="000000"/>
                </w:rPr>
                <w:delText>Juncus articulatus</w:delText>
              </w:r>
            </w:del>
          </w:p>
        </w:tc>
        <w:tc>
          <w:tcPr>
            <w:tcW w:w="780" w:type="dxa"/>
            <w:tcBorders>
              <w:top w:val="nil"/>
              <w:left w:val="nil"/>
              <w:bottom w:val="single" w:sz="8" w:space="0" w:color="auto"/>
              <w:right w:val="nil"/>
            </w:tcBorders>
            <w:shd w:val="clear" w:color="auto" w:fill="auto"/>
            <w:noWrap/>
            <w:vAlign w:val="bottom"/>
            <w:hideMark/>
          </w:tcPr>
          <w:p w14:paraId="3ED67ACE" w14:textId="1537CAD7" w:rsidR="008E5F89" w:rsidRPr="008E5F89" w:rsidDel="00287D70" w:rsidRDefault="008E5F89" w:rsidP="008E5F89">
            <w:pPr>
              <w:framePr w:hSpace="180" w:wrap="around" w:vAnchor="text" w:hAnchor="page" w:x="587" w:y="54"/>
              <w:spacing w:after="0" w:line="240" w:lineRule="auto"/>
              <w:jc w:val="center"/>
              <w:rPr>
                <w:del w:id="892" w:author="Stefanie Lane" w:date="2023-01-03T14:10:00Z"/>
                <w:rFonts w:ascii="Calibri" w:eastAsia="Times New Roman" w:hAnsi="Calibri" w:cs="Calibri"/>
                <w:color w:val="000000"/>
              </w:rPr>
            </w:pPr>
            <w:del w:id="893" w:author="Stefanie Lane" w:date="2023-01-03T14:10:00Z">
              <w:r w:rsidRPr="008E5F89" w:rsidDel="00287D70">
                <w:rPr>
                  <w:rFonts w:ascii="Calibri" w:eastAsia="Times New Roman" w:hAnsi="Calibri" w:cs="Calibri"/>
                  <w:color w:val="000000"/>
                </w:rPr>
                <w:delText>0.0449</w:delText>
              </w:r>
            </w:del>
          </w:p>
        </w:tc>
      </w:tr>
      <w:tr w:rsidR="008E5F89" w:rsidRPr="008E5F89" w:rsidDel="00287D70" w14:paraId="0A533004" w14:textId="5EA84A28" w:rsidTr="008E5F89">
        <w:trPr>
          <w:trHeight w:val="290"/>
          <w:del w:id="894" w:author="Stefanie Lane" w:date="2023-01-03T14:10:00Z"/>
        </w:trPr>
        <w:tc>
          <w:tcPr>
            <w:tcW w:w="1365" w:type="dxa"/>
            <w:vMerge w:val="restart"/>
            <w:tcBorders>
              <w:top w:val="nil"/>
              <w:left w:val="nil"/>
              <w:bottom w:val="single" w:sz="8" w:space="0" w:color="000000"/>
              <w:right w:val="nil"/>
            </w:tcBorders>
            <w:shd w:val="clear" w:color="auto" w:fill="auto"/>
            <w:vAlign w:val="center"/>
            <w:hideMark/>
          </w:tcPr>
          <w:p w14:paraId="28C56392" w14:textId="343F3905" w:rsidR="008E5F89" w:rsidRPr="008E5F89" w:rsidDel="00287D70" w:rsidRDefault="008E5F89" w:rsidP="008E5F89">
            <w:pPr>
              <w:framePr w:hSpace="180" w:wrap="around" w:vAnchor="text" w:hAnchor="page" w:x="587" w:y="54"/>
              <w:spacing w:after="0" w:line="240" w:lineRule="auto"/>
              <w:jc w:val="center"/>
              <w:rPr>
                <w:del w:id="895" w:author="Stefanie Lane" w:date="2023-01-03T14:10:00Z"/>
                <w:rFonts w:ascii="Calibri" w:eastAsia="Times New Roman" w:hAnsi="Calibri" w:cs="Calibri"/>
                <w:color w:val="000000"/>
              </w:rPr>
            </w:pPr>
            <w:del w:id="896" w:author="Stefanie Lane" w:date="2023-01-03T14:10:00Z">
              <w:r w:rsidRPr="008E5F89" w:rsidDel="00287D70">
                <w:rPr>
                  <w:rFonts w:ascii="Calibri" w:eastAsia="Times New Roman" w:hAnsi="Calibri" w:cs="Calibri"/>
                  <w:color w:val="000000"/>
                </w:rPr>
                <w:delText>1-year old exclosures + Grubbed</w:delText>
              </w:r>
            </w:del>
          </w:p>
        </w:tc>
        <w:tc>
          <w:tcPr>
            <w:tcW w:w="2309" w:type="dxa"/>
            <w:tcBorders>
              <w:top w:val="nil"/>
              <w:left w:val="nil"/>
              <w:bottom w:val="single" w:sz="4" w:space="0" w:color="auto"/>
              <w:right w:val="nil"/>
            </w:tcBorders>
            <w:shd w:val="clear" w:color="auto" w:fill="auto"/>
            <w:noWrap/>
            <w:vAlign w:val="bottom"/>
            <w:hideMark/>
          </w:tcPr>
          <w:p w14:paraId="37898F56" w14:textId="787B4CC7" w:rsidR="008E5F89" w:rsidRPr="008E5F89" w:rsidDel="00287D70" w:rsidRDefault="008E5F89" w:rsidP="008E5F89">
            <w:pPr>
              <w:framePr w:hSpace="180" w:wrap="around" w:vAnchor="text" w:hAnchor="page" w:x="587" w:y="54"/>
              <w:spacing w:after="0" w:line="240" w:lineRule="auto"/>
              <w:rPr>
                <w:del w:id="897" w:author="Stefanie Lane" w:date="2023-01-03T14:10:00Z"/>
                <w:rFonts w:ascii="Calibri" w:eastAsia="Times New Roman" w:hAnsi="Calibri" w:cs="Calibri"/>
                <w:i/>
                <w:iCs/>
                <w:color w:val="000000"/>
              </w:rPr>
            </w:pPr>
            <w:del w:id="898" w:author="Stefanie Lane" w:date="2023-01-03T14:10:00Z">
              <w:r w:rsidRPr="008E5F89" w:rsidDel="00287D70">
                <w:rPr>
                  <w:rFonts w:ascii="Calibri" w:eastAsia="Times New Roman" w:hAnsi="Calibri" w:cs="Calibri"/>
                  <w:i/>
                  <w:iCs/>
                  <w:color w:val="000000"/>
                </w:rPr>
                <w:delText>Spergularia canadensis</w:delText>
              </w:r>
            </w:del>
          </w:p>
        </w:tc>
        <w:tc>
          <w:tcPr>
            <w:tcW w:w="787" w:type="dxa"/>
            <w:tcBorders>
              <w:top w:val="nil"/>
              <w:left w:val="nil"/>
              <w:bottom w:val="single" w:sz="4" w:space="0" w:color="auto"/>
              <w:right w:val="nil"/>
            </w:tcBorders>
            <w:shd w:val="clear" w:color="auto" w:fill="auto"/>
            <w:noWrap/>
            <w:vAlign w:val="bottom"/>
            <w:hideMark/>
          </w:tcPr>
          <w:p w14:paraId="334CB208" w14:textId="2D3D77F0" w:rsidR="008E5F89" w:rsidRPr="008E5F89" w:rsidDel="00287D70" w:rsidRDefault="008E5F89" w:rsidP="008E5F89">
            <w:pPr>
              <w:framePr w:hSpace="180" w:wrap="around" w:vAnchor="text" w:hAnchor="page" w:x="587" w:y="54"/>
              <w:spacing w:after="0" w:line="240" w:lineRule="auto"/>
              <w:jc w:val="center"/>
              <w:rPr>
                <w:del w:id="899" w:author="Stefanie Lane" w:date="2023-01-03T14:10:00Z"/>
                <w:rFonts w:ascii="Calibri" w:eastAsia="Times New Roman" w:hAnsi="Calibri" w:cs="Calibri"/>
                <w:color w:val="000000"/>
              </w:rPr>
            </w:pPr>
            <w:del w:id="900" w:author="Stefanie Lane" w:date="2023-01-03T14:10:00Z">
              <w:r w:rsidRPr="008E5F89" w:rsidDel="00287D70">
                <w:rPr>
                  <w:rFonts w:ascii="Calibri" w:eastAsia="Times New Roman" w:hAnsi="Calibri" w:cs="Calibri"/>
                  <w:color w:val="000000"/>
                </w:rPr>
                <w:delText>0.0091</w:delText>
              </w:r>
            </w:del>
          </w:p>
        </w:tc>
        <w:tc>
          <w:tcPr>
            <w:tcW w:w="340" w:type="dxa"/>
            <w:tcBorders>
              <w:top w:val="nil"/>
              <w:left w:val="nil"/>
              <w:bottom w:val="nil"/>
              <w:right w:val="nil"/>
            </w:tcBorders>
            <w:shd w:val="clear" w:color="000000" w:fill="E7E6E6"/>
            <w:noWrap/>
            <w:vAlign w:val="bottom"/>
            <w:hideMark/>
          </w:tcPr>
          <w:p w14:paraId="2056A3F1" w14:textId="2A2EFF97" w:rsidR="008E5F89" w:rsidRPr="008E5F89" w:rsidDel="00287D70" w:rsidRDefault="008E5F89" w:rsidP="008E5F89">
            <w:pPr>
              <w:framePr w:hSpace="180" w:wrap="around" w:vAnchor="text" w:hAnchor="page" w:x="587" w:y="54"/>
              <w:spacing w:after="0" w:line="240" w:lineRule="auto"/>
              <w:rPr>
                <w:del w:id="901" w:author="Stefanie Lane" w:date="2023-01-03T14:10:00Z"/>
                <w:rFonts w:ascii="Calibri" w:eastAsia="Times New Roman" w:hAnsi="Calibri" w:cs="Calibri"/>
                <w:color w:val="000000"/>
              </w:rPr>
            </w:pPr>
            <w:del w:id="902" w:author="Stefanie Lane" w:date="2023-01-03T14:10:00Z">
              <w:r w:rsidRPr="008E5F89" w:rsidDel="00287D70">
                <w:rPr>
                  <w:rFonts w:ascii="Calibri" w:eastAsia="Times New Roman" w:hAnsi="Calibri" w:cs="Calibri"/>
                  <w:color w:val="000000"/>
                </w:rPr>
                <w:delText> </w:delText>
              </w:r>
            </w:del>
          </w:p>
        </w:tc>
        <w:tc>
          <w:tcPr>
            <w:tcW w:w="1352" w:type="dxa"/>
            <w:vMerge w:val="restart"/>
            <w:tcBorders>
              <w:top w:val="single" w:sz="4" w:space="0" w:color="auto"/>
              <w:left w:val="nil"/>
              <w:bottom w:val="single" w:sz="8" w:space="0" w:color="000000"/>
              <w:right w:val="nil"/>
            </w:tcBorders>
            <w:shd w:val="clear" w:color="auto" w:fill="auto"/>
            <w:vAlign w:val="center"/>
            <w:hideMark/>
          </w:tcPr>
          <w:p w14:paraId="36DC0F85" w14:textId="68100FAE" w:rsidR="008E5F89" w:rsidRPr="008E5F89" w:rsidDel="00287D70" w:rsidRDefault="008E5F89" w:rsidP="008E5F89">
            <w:pPr>
              <w:framePr w:hSpace="180" w:wrap="around" w:vAnchor="text" w:hAnchor="page" w:x="587" w:y="54"/>
              <w:spacing w:after="0" w:line="240" w:lineRule="auto"/>
              <w:jc w:val="center"/>
              <w:rPr>
                <w:del w:id="903" w:author="Stefanie Lane" w:date="2023-01-03T14:10:00Z"/>
                <w:rFonts w:ascii="Calibri" w:eastAsia="Times New Roman" w:hAnsi="Calibri" w:cs="Calibri"/>
                <w:color w:val="000000"/>
              </w:rPr>
            </w:pPr>
            <w:del w:id="904" w:author="Stefanie Lane" w:date="2023-01-03T14:10:00Z">
              <w:r w:rsidRPr="008E5F89" w:rsidDel="00287D70">
                <w:rPr>
                  <w:rFonts w:ascii="Calibri" w:eastAsia="Times New Roman" w:hAnsi="Calibri" w:cs="Calibri"/>
                  <w:color w:val="000000"/>
                </w:rPr>
                <w:delText>1-year old exclosures + Grubbed</w:delText>
              </w:r>
            </w:del>
          </w:p>
        </w:tc>
        <w:tc>
          <w:tcPr>
            <w:tcW w:w="2288" w:type="dxa"/>
            <w:tcBorders>
              <w:top w:val="single" w:sz="4" w:space="0" w:color="auto"/>
              <w:left w:val="nil"/>
              <w:bottom w:val="single" w:sz="4" w:space="0" w:color="auto"/>
              <w:right w:val="nil"/>
            </w:tcBorders>
            <w:shd w:val="clear" w:color="auto" w:fill="auto"/>
            <w:noWrap/>
            <w:vAlign w:val="bottom"/>
            <w:hideMark/>
          </w:tcPr>
          <w:p w14:paraId="334C3949" w14:textId="4B367F85" w:rsidR="008E5F89" w:rsidRPr="008E5F89" w:rsidDel="00287D70" w:rsidRDefault="008E5F89" w:rsidP="008E5F89">
            <w:pPr>
              <w:framePr w:hSpace="180" w:wrap="around" w:vAnchor="text" w:hAnchor="page" w:x="587" w:y="54"/>
              <w:spacing w:after="0" w:line="240" w:lineRule="auto"/>
              <w:rPr>
                <w:del w:id="905" w:author="Stefanie Lane" w:date="2023-01-03T14:10:00Z"/>
                <w:rFonts w:ascii="Calibri" w:eastAsia="Times New Roman" w:hAnsi="Calibri" w:cs="Calibri"/>
                <w:i/>
                <w:iCs/>
                <w:color w:val="000000"/>
              </w:rPr>
            </w:pPr>
            <w:del w:id="906" w:author="Stefanie Lane" w:date="2023-01-03T14:10:00Z">
              <w:r w:rsidRPr="008E5F89" w:rsidDel="00287D70">
                <w:rPr>
                  <w:rFonts w:ascii="Calibri" w:eastAsia="Times New Roman" w:hAnsi="Calibri" w:cs="Calibri"/>
                  <w:i/>
                  <w:iCs/>
                  <w:color w:val="000000"/>
                </w:rPr>
                <w:delText>Eleocharis parvula</w:delText>
              </w:r>
            </w:del>
          </w:p>
        </w:tc>
        <w:tc>
          <w:tcPr>
            <w:tcW w:w="780" w:type="dxa"/>
            <w:tcBorders>
              <w:top w:val="single" w:sz="4" w:space="0" w:color="auto"/>
              <w:left w:val="nil"/>
              <w:bottom w:val="single" w:sz="4" w:space="0" w:color="auto"/>
              <w:right w:val="nil"/>
            </w:tcBorders>
            <w:shd w:val="clear" w:color="auto" w:fill="auto"/>
            <w:noWrap/>
            <w:vAlign w:val="bottom"/>
            <w:hideMark/>
          </w:tcPr>
          <w:p w14:paraId="0E3E6271" w14:textId="04C6EE15" w:rsidR="008E5F89" w:rsidRPr="008E5F89" w:rsidDel="00287D70" w:rsidRDefault="008E5F89" w:rsidP="008E5F89">
            <w:pPr>
              <w:framePr w:hSpace="180" w:wrap="around" w:vAnchor="text" w:hAnchor="page" w:x="587" w:y="54"/>
              <w:spacing w:after="0" w:line="240" w:lineRule="auto"/>
              <w:jc w:val="center"/>
              <w:rPr>
                <w:del w:id="907" w:author="Stefanie Lane" w:date="2023-01-03T14:10:00Z"/>
                <w:rFonts w:ascii="Calibri" w:eastAsia="Times New Roman" w:hAnsi="Calibri" w:cs="Calibri"/>
                <w:color w:val="000000"/>
              </w:rPr>
            </w:pPr>
            <w:del w:id="908" w:author="Stefanie Lane" w:date="2023-01-03T14:10:00Z">
              <w:r w:rsidRPr="008E5F89" w:rsidDel="00287D70">
                <w:rPr>
                  <w:rFonts w:ascii="Calibri" w:eastAsia="Times New Roman" w:hAnsi="Calibri" w:cs="Calibri"/>
                  <w:color w:val="000000"/>
                </w:rPr>
                <w:delText>0.0160</w:delText>
              </w:r>
            </w:del>
          </w:p>
        </w:tc>
      </w:tr>
      <w:tr w:rsidR="008E5F89" w:rsidRPr="008E5F89" w:rsidDel="00287D70" w14:paraId="26CAD517" w14:textId="3E7950A8" w:rsidTr="008E5F89">
        <w:trPr>
          <w:trHeight w:val="300"/>
          <w:del w:id="909" w:author="Stefanie Lane" w:date="2023-01-03T14:10:00Z"/>
        </w:trPr>
        <w:tc>
          <w:tcPr>
            <w:tcW w:w="1365" w:type="dxa"/>
            <w:vMerge/>
            <w:tcBorders>
              <w:top w:val="nil"/>
              <w:left w:val="nil"/>
              <w:bottom w:val="single" w:sz="8" w:space="0" w:color="000000"/>
              <w:right w:val="nil"/>
            </w:tcBorders>
            <w:vAlign w:val="center"/>
            <w:hideMark/>
          </w:tcPr>
          <w:p w14:paraId="3465CE50" w14:textId="7931D903" w:rsidR="008E5F89" w:rsidRPr="008E5F89" w:rsidDel="00287D70" w:rsidRDefault="008E5F89" w:rsidP="008E5F89">
            <w:pPr>
              <w:framePr w:hSpace="180" w:wrap="around" w:vAnchor="text" w:hAnchor="page" w:x="587" w:y="54"/>
              <w:spacing w:after="0" w:line="240" w:lineRule="auto"/>
              <w:rPr>
                <w:del w:id="910" w:author="Stefanie Lane" w:date="2023-01-03T14:10:00Z"/>
                <w:rFonts w:ascii="Calibri" w:eastAsia="Times New Roman" w:hAnsi="Calibri" w:cs="Calibri"/>
                <w:color w:val="000000"/>
              </w:rPr>
            </w:pPr>
          </w:p>
        </w:tc>
        <w:tc>
          <w:tcPr>
            <w:tcW w:w="2309" w:type="dxa"/>
            <w:tcBorders>
              <w:top w:val="nil"/>
              <w:left w:val="nil"/>
              <w:bottom w:val="single" w:sz="8" w:space="0" w:color="auto"/>
              <w:right w:val="nil"/>
            </w:tcBorders>
            <w:shd w:val="clear" w:color="auto" w:fill="auto"/>
            <w:noWrap/>
            <w:vAlign w:val="bottom"/>
            <w:hideMark/>
          </w:tcPr>
          <w:p w14:paraId="40A8AA21" w14:textId="085F4B4B" w:rsidR="008E5F89" w:rsidRPr="008E5F89" w:rsidDel="00287D70" w:rsidRDefault="008E5F89" w:rsidP="008E5F89">
            <w:pPr>
              <w:framePr w:hSpace="180" w:wrap="around" w:vAnchor="text" w:hAnchor="page" w:x="587" w:y="54"/>
              <w:spacing w:after="0" w:line="240" w:lineRule="auto"/>
              <w:rPr>
                <w:del w:id="911" w:author="Stefanie Lane" w:date="2023-01-03T14:10:00Z"/>
                <w:rFonts w:ascii="Calibri" w:eastAsia="Times New Roman" w:hAnsi="Calibri" w:cs="Calibri"/>
                <w:i/>
                <w:iCs/>
                <w:color w:val="000000"/>
              </w:rPr>
            </w:pPr>
            <w:del w:id="912" w:author="Stefanie Lane" w:date="2023-01-03T14:10:00Z">
              <w:r w:rsidRPr="008E5F89" w:rsidDel="00287D70">
                <w:rPr>
                  <w:rFonts w:ascii="Calibri" w:eastAsia="Times New Roman" w:hAnsi="Calibri" w:cs="Calibri"/>
                  <w:i/>
                  <w:iCs/>
                  <w:color w:val="000000"/>
                </w:rPr>
                <w:delText>Glaux maritima</w:delText>
              </w:r>
            </w:del>
          </w:p>
        </w:tc>
        <w:tc>
          <w:tcPr>
            <w:tcW w:w="787" w:type="dxa"/>
            <w:tcBorders>
              <w:top w:val="nil"/>
              <w:left w:val="nil"/>
              <w:bottom w:val="single" w:sz="8" w:space="0" w:color="auto"/>
              <w:right w:val="nil"/>
            </w:tcBorders>
            <w:shd w:val="clear" w:color="auto" w:fill="auto"/>
            <w:noWrap/>
            <w:vAlign w:val="bottom"/>
            <w:hideMark/>
          </w:tcPr>
          <w:p w14:paraId="21939061" w14:textId="4AD831D2" w:rsidR="008E5F89" w:rsidRPr="008E5F89" w:rsidDel="00287D70" w:rsidRDefault="008E5F89" w:rsidP="008E5F89">
            <w:pPr>
              <w:framePr w:hSpace="180" w:wrap="around" w:vAnchor="text" w:hAnchor="page" w:x="587" w:y="54"/>
              <w:spacing w:after="0" w:line="240" w:lineRule="auto"/>
              <w:jc w:val="center"/>
              <w:rPr>
                <w:del w:id="913" w:author="Stefanie Lane" w:date="2023-01-03T14:10:00Z"/>
                <w:rFonts w:ascii="Calibri" w:eastAsia="Times New Roman" w:hAnsi="Calibri" w:cs="Calibri"/>
                <w:color w:val="000000"/>
              </w:rPr>
            </w:pPr>
            <w:del w:id="914" w:author="Stefanie Lane" w:date="2023-01-03T14:10:00Z">
              <w:r w:rsidRPr="008E5F89" w:rsidDel="00287D70">
                <w:rPr>
                  <w:rFonts w:ascii="Calibri" w:eastAsia="Times New Roman" w:hAnsi="Calibri" w:cs="Calibri"/>
                  <w:color w:val="000000"/>
                </w:rPr>
                <w:delText>0.0264</w:delText>
              </w:r>
            </w:del>
          </w:p>
        </w:tc>
        <w:tc>
          <w:tcPr>
            <w:tcW w:w="340" w:type="dxa"/>
            <w:tcBorders>
              <w:top w:val="nil"/>
              <w:left w:val="nil"/>
              <w:bottom w:val="nil"/>
              <w:right w:val="nil"/>
            </w:tcBorders>
            <w:shd w:val="clear" w:color="000000" w:fill="E7E6E6"/>
            <w:noWrap/>
            <w:vAlign w:val="bottom"/>
            <w:hideMark/>
          </w:tcPr>
          <w:p w14:paraId="35168B4B" w14:textId="62FC1A42" w:rsidR="008E5F89" w:rsidRPr="008E5F89" w:rsidDel="00287D70" w:rsidRDefault="008E5F89" w:rsidP="008E5F89">
            <w:pPr>
              <w:framePr w:hSpace="180" w:wrap="around" w:vAnchor="text" w:hAnchor="page" w:x="587" w:y="54"/>
              <w:spacing w:after="0" w:line="240" w:lineRule="auto"/>
              <w:rPr>
                <w:del w:id="915" w:author="Stefanie Lane" w:date="2023-01-03T14:10:00Z"/>
                <w:rFonts w:ascii="Calibri" w:eastAsia="Times New Roman" w:hAnsi="Calibri" w:cs="Calibri"/>
                <w:color w:val="000000"/>
              </w:rPr>
            </w:pPr>
            <w:del w:id="916" w:author="Stefanie Lane" w:date="2023-01-03T14:10:00Z">
              <w:r w:rsidRPr="008E5F89" w:rsidDel="00287D70">
                <w:rPr>
                  <w:rFonts w:ascii="Calibri" w:eastAsia="Times New Roman" w:hAnsi="Calibri" w:cs="Calibri"/>
                  <w:color w:val="000000"/>
                </w:rPr>
                <w:delText> </w:delText>
              </w:r>
            </w:del>
          </w:p>
        </w:tc>
        <w:tc>
          <w:tcPr>
            <w:tcW w:w="1352" w:type="dxa"/>
            <w:vMerge/>
            <w:tcBorders>
              <w:top w:val="single" w:sz="4" w:space="0" w:color="auto"/>
              <w:left w:val="nil"/>
              <w:bottom w:val="single" w:sz="8" w:space="0" w:color="000000"/>
              <w:right w:val="nil"/>
            </w:tcBorders>
            <w:vAlign w:val="center"/>
            <w:hideMark/>
          </w:tcPr>
          <w:p w14:paraId="3CEA7C9C" w14:textId="7C882F10" w:rsidR="008E5F89" w:rsidRPr="008E5F89" w:rsidDel="00287D70" w:rsidRDefault="008E5F89" w:rsidP="008E5F89">
            <w:pPr>
              <w:framePr w:hSpace="180" w:wrap="around" w:vAnchor="text" w:hAnchor="page" w:x="587" w:y="54"/>
              <w:spacing w:after="0" w:line="240" w:lineRule="auto"/>
              <w:rPr>
                <w:del w:id="917" w:author="Stefanie Lane" w:date="2023-01-03T14:10:00Z"/>
                <w:rFonts w:ascii="Calibri" w:eastAsia="Times New Roman" w:hAnsi="Calibri" w:cs="Calibri"/>
                <w:color w:val="000000"/>
              </w:rPr>
            </w:pPr>
          </w:p>
        </w:tc>
        <w:tc>
          <w:tcPr>
            <w:tcW w:w="2288" w:type="dxa"/>
            <w:tcBorders>
              <w:top w:val="nil"/>
              <w:left w:val="nil"/>
              <w:bottom w:val="single" w:sz="8" w:space="0" w:color="auto"/>
              <w:right w:val="nil"/>
            </w:tcBorders>
            <w:shd w:val="clear" w:color="auto" w:fill="auto"/>
            <w:noWrap/>
            <w:vAlign w:val="bottom"/>
            <w:hideMark/>
          </w:tcPr>
          <w:p w14:paraId="0ABB47A3" w14:textId="0F8277E5" w:rsidR="008E5F89" w:rsidRPr="008E5F89" w:rsidDel="00287D70" w:rsidRDefault="008E5F89" w:rsidP="008E5F89">
            <w:pPr>
              <w:framePr w:hSpace="180" w:wrap="around" w:vAnchor="text" w:hAnchor="page" w:x="587" w:y="54"/>
              <w:spacing w:after="0" w:line="240" w:lineRule="auto"/>
              <w:rPr>
                <w:del w:id="918" w:author="Stefanie Lane" w:date="2023-01-03T14:10:00Z"/>
                <w:rFonts w:ascii="Calibri" w:eastAsia="Times New Roman" w:hAnsi="Calibri" w:cs="Calibri"/>
                <w:i/>
                <w:iCs/>
                <w:color w:val="000000"/>
              </w:rPr>
            </w:pPr>
            <w:del w:id="919" w:author="Stefanie Lane" w:date="2023-01-03T14:10:00Z">
              <w:r w:rsidRPr="008E5F89" w:rsidDel="00287D70">
                <w:rPr>
                  <w:rFonts w:ascii="Calibri" w:eastAsia="Times New Roman" w:hAnsi="Calibri" w:cs="Calibri"/>
                  <w:i/>
                  <w:iCs/>
                  <w:color w:val="000000"/>
                </w:rPr>
                <w:delText>Spergularia canadensis</w:delText>
              </w:r>
            </w:del>
          </w:p>
        </w:tc>
        <w:tc>
          <w:tcPr>
            <w:tcW w:w="780" w:type="dxa"/>
            <w:tcBorders>
              <w:top w:val="nil"/>
              <w:left w:val="nil"/>
              <w:bottom w:val="single" w:sz="8" w:space="0" w:color="auto"/>
              <w:right w:val="nil"/>
            </w:tcBorders>
            <w:shd w:val="clear" w:color="auto" w:fill="auto"/>
            <w:noWrap/>
            <w:vAlign w:val="bottom"/>
            <w:hideMark/>
          </w:tcPr>
          <w:p w14:paraId="4DB7FF52" w14:textId="1B3E4211" w:rsidR="008E5F89" w:rsidRPr="008E5F89" w:rsidDel="00287D70" w:rsidRDefault="008E5F89" w:rsidP="008E5F89">
            <w:pPr>
              <w:framePr w:hSpace="180" w:wrap="around" w:vAnchor="text" w:hAnchor="page" w:x="587" w:y="54"/>
              <w:spacing w:after="0" w:line="240" w:lineRule="auto"/>
              <w:jc w:val="center"/>
              <w:rPr>
                <w:del w:id="920" w:author="Stefanie Lane" w:date="2023-01-03T14:10:00Z"/>
                <w:rFonts w:ascii="Calibri" w:eastAsia="Times New Roman" w:hAnsi="Calibri" w:cs="Calibri"/>
                <w:color w:val="000000"/>
              </w:rPr>
            </w:pPr>
            <w:del w:id="921" w:author="Stefanie Lane" w:date="2023-01-03T14:10:00Z">
              <w:r w:rsidRPr="008E5F89" w:rsidDel="00287D70">
                <w:rPr>
                  <w:rFonts w:ascii="Calibri" w:eastAsia="Times New Roman" w:hAnsi="Calibri" w:cs="Calibri"/>
                  <w:color w:val="000000"/>
                </w:rPr>
                <w:delText>0.0270</w:delText>
              </w:r>
            </w:del>
          </w:p>
        </w:tc>
      </w:tr>
      <w:tr w:rsidR="008E5F89" w:rsidRPr="008E5F89" w:rsidDel="00287D70" w14:paraId="5CCC9E2D" w14:textId="108DD953" w:rsidTr="008E5F89">
        <w:trPr>
          <w:trHeight w:val="880"/>
          <w:del w:id="922" w:author="Stefanie Lane" w:date="2023-01-03T14:10:00Z"/>
        </w:trPr>
        <w:tc>
          <w:tcPr>
            <w:tcW w:w="1365" w:type="dxa"/>
            <w:tcBorders>
              <w:top w:val="nil"/>
              <w:left w:val="nil"/>
              <w:bottom w:val="single" w:sz="8" w:space="0" w:color="auto"/>
              <w:right w:val="nil"/>
            </w:tcBorders>
            <w:shd w:val="clear" w:color="auto" w:fill="auto"/>
            <w:vAlign w:val="bottom"/>
            <w:hideMark/>
          </w:tcPr>
          <w:p w14:paraId="4E5DA733" w14:textId="4F1805A3" w:rsidR="008E5F89" w:rsidRPr="008E5F89" w:rsidDel="00287D70" w:rsidRDefault="008E5F89" w:rsidP="008E5F89">
            <w:pPr>
              <w:framePr w:hSpace="180" w:wrap="around" w:vAnchor="text" w:hAnchor="page" w:x="587" w:y="54"/>
              <w:spacing w:after="0" w:line="240" w:lineRule="auto"/>
              <w:rPr>
                <w:del w:id="923" w:author="Stefanie Lane" w:date="2023-01-03T14:10:00Z"/>
                <w:rFonts w:ascii="Calibri" w:eastAsia="Times New Roman" w:hAnsi="Calibri" w:cs="Calibri"/>
                <w:color w:val="000000"/>
              </w:rPr>
            </w:pPr>
            <w:del w:id="924" w:author="Stefanie Lane" w:date="2023-01-03T14:10:00Z">
              <w:r w:rsidRPr="008E5F89" w:rsidDel="00287D70">
                <w:rPr>
                  <w:rFonts w:ascii="Calibri" w:eastAsia="Times New Roman" w:hAnsi="Calibri" w:cs="Calibri"/>
                  <w:color w:val="000000"/>
                </w:rPr>
                <w:delText>10-year old exclosures + Undisturbed</w:delText>
              </w:r>
            </w:del>
          </w:p>
        </w:tc>
        <w:tc>
          <w:tcPr>
            <w:tcW w:w="2309" w:type="dxa"/>
            <w:tcBorders>
              <w:top w:val="nil"/>
              <w:left w:val="nil"/>
              <w:bottom w:val="single" w:sz="8" w:space="0" w:color="auto"/>
              <w:right w:val="nil"/>
            </w:tcBorders>
            <w:shd w:val="clear" w:color="auto" w:fill="auto"/>
            <w:noWrap/>
            <w:vAlign w:val="center"/>
            <w:hideMark/>
          </w:tcPr>
          <w:p w14:paraId="79E4332E" w14:textId="679D186D" w:rsidR="008E5F89" w:rsidRPr="008E5F89" w:rsidDel="00287D70" w:rsidRDefault="008E5F89" w:rsidP="008E5F89">
            <w:pPr>
              <w:framePr w:hSpace="180" w:wrap="around" w:vAnchor="text" w:hAnchor="page" w:x="587" w:y="54"/>
              <w:spacing w:after="0" w:line="240" w:lineRule="auto"/>
              <w:rPr>
                <w:del w:id="925" w:author="Stefanie Lane" w:date="2023-01-03T14:10:00Z"/>
                <w:rFonts w:ascii="Calibri" w:eastAsia="Times New Roman" w:hAnsi="Calibri" w:cs="Calibri"/>
                <w:i/>
                <w:iCs/>
                <w:color w:val="000000"/>
              </w:rPr>
            </w:pPr>
            <w:del w:id="926" w:author="Stefanie Lane" w:date="2023-01-03T14:10:00Z">
              <w:r w:rsidRPr="008E5F89" w:rsidDel="00287D70">
                <w:rPr>
                  <w:rFonts w:ascii="Calibri" w:eastAsia="Times New Roman" w:hAnsi="Calibri" w:cs="Calibri"/>
                  <w:i/>
                  <w:iCs/>
                  <w:color w:val="000000"/>
                </w:rPr>
                <w:delText>Potentilla pacifica</w:delText>
              </w:r>
            </w:del>
          </w:p>
        </w:tc>
        <w:tc>
          <w:tcPr>
            <w:tcW w:w="787" w:type="dxa"/>
            <w:tcBorders>
              <w:top w:val="nil"/>
              <w:left w:val="nil"/>
              <w:bottom w:val="single" w:sz="8" w:space="0" w:color="auto"/>
              <w:right w:val="nil"/>
            </w:tcBorders>
            <w:shd w:val="clear" w:color="auto" w:fill="auto"/>
            <w:noWrap/>
            <w:vAlign w:val="center"/>
            <w:hideMark/>
          </w:tcPr>
          <w:p w14:paraId="428C5BE1" w14:textId="10BF021D" w:rsidR="008E5F89" w:rsidRPr="008E5F89" w:rsidDel="00287D70" w:rsidRDefault="008E5F89" w:rsidP="008E5F89">
            <w:pPr>
              <w:framePr w:hSpace="180" w:wrap="around" w:vAnchor="text" w:hAnchor="page" w:x="587" w:y="54"/>
              <w:spacing w:after="0" w:line="240" w:lineRule="auto"/>
              <w:jc w:val="center"/>
              <w:rPr>
                <w:del w:id="927" w:author="Stefanie Lane" w:date="2023-01-03T14:10:00Z"/>
                <w:rFonts w:ascii="Calibri" w:eastAsia="Times New Roman" w:hAnsi="Calibri" w:cs="Calibri"/>
                <w:color w:val="000000"/>
              </w:rPr>
            </w:pPr>
            <w:del w:id="928" w:author="Stefanie Lane" w:date="2023-01-03T14:10:00Z">
              <w:r w:rsidRPr="008E5F89" w:rsidDel="00287D70">
                <w:rPr>
                  <w:rFonts w:ascii="Calibri" w:eastAsia="Times New Roman" w:hAnsi="Calibri" w:cs="Calibri"/>
                  <w:color w:val="000000"/>
                </w:rPr>
                <w:delText>0.0048</w:delText>
              </w:r>
            </w:del>
          </w:p>
        </w:tc>
        <w:tc>
          <w:tcPr>
            <w:tcW w:w="340" w:type="dxa"/>
            <w:tcBorders>
              <w:top w:val="nil"/>
              <w:left w:val="nil"/>
              <w:bottom w:val="nil"/>
              <w:right w:val="nil"/>
            </w:tcBorders>
            <w:shd w:val="clear" w:color="000000" w:fill="E7E6E6"/>
            <w:noWrap/>
            <w:vAlign w:val="center"/>
            <w:hideMark/>
          </w:tcPr>
          <w:p w14:paraId="1DAD9D6F" w14:textId="0AC0D753" w:rsidR="008E5F89" w:rsidRPr="008E5F89" w:rsidDel="00287D70" w:rsidRDefault="008E5F89" w:rsidP="008E5F89">
            <w:pPr>
              <w:framePr w:hSpace="180" w:wrap="around" w:vAnchor="text" w:hAnchor="page" w:x="587" w:y="54"/>
              <w:spacing w:after="0" w:line="240" w:lineRule="auto"/>
              <w:rPr>
                <w:del w:id="929" w:author="Stefanie Lane" w:date="2023-01-03T14:10:00Z"/>
                <w:rFonts w:ascii="Calibri" w:eastAsia="Times New Roman" w:hAnsi="Calibri" w:cs="Calibri"/>
                <w:color w:val="000000"/>
              </w:rPr>
            </w:pPr>
            <w:del w:id="930" w:author="Stefanie Lane" w:date="2023-01-03T14:10:00Z">
              <w:r w:rsidRPr="008E5F89" w:rsidDel="00287D70">
                <w:rPr>
                  <w:rFonts w:ascii="Calibri" w:eastAsia="Times New Roman" w:hAnsi="Calibri" w:cs="Calibri"/>
                  <w:color w:val="000000"/>
                </w:rPr>
                <w:delText> </w:delText>
              </w:r>
            </w:del>
          </w:p>
        </w:tc>
        <w:tc>
          <w:tcPr>
            <w:tcW w:w="1352" w:type="dxa"/>
            <w:tcBorders>
              <w:top w:val="single" w:sz="4" w:space="0" w:color="auto"/>
              <w:left w:val="nil"/>
              <w:bottom w:val="single" w:sz="8" w:space="0" w:color="auto"/>
              <w:right w:val="nil"/>
            </w:tcBorders>
            <w:shd w:val="clear" w:color="auto" w:fill="auto"/>
            <w:vAlign w:val="center"/>
            <w:hideMark/>
          </w:tcPr>
          <w:p w14:paraId="287D64DF" w14:textId="6626C8F8" w:rsidR="008E5F89" w:rsidRPr="008E5F89" w:rsidDel="00287D70" w:rsidRDefault="008E5F89" w:rsidP="008E5F89">
            <w:pPr>
              <w:framePr w:hSpace="180" w:wrap="around" w:vAnchor="text" w:hAnchor="page" w:x="587" w:y="54"/>
              <w:spacing w:after="0" w:line="240" w:lineRule="auto"/>
              <w:rPr>
                <w:del w:id="931" w:author="Stefanie Lane" w:date="2023-01-03T14:10:00Z"/>
                <w:rFonts w:ascii="Calibri" w:eastAsia="Times New Roman" w:hAnsi="Calibri" w:cs="Calibri"/>
                <w:color w:val="000000"/>
              </w:rPr>
            </w:pPr>
            <w:del w:id="932" w:author="Stefanie Lane" w:date="2023-01-03T14:10:00Z">
              <w:r w:rsidRPr="008E5F89" w:rsidDel="00287D70">
                <w:rPr>
                  <w:rFonts w:ascii="Calibri" w:eastAsia="Times New Roman" w:hAnsi="Calibri" w:cs="Calibri"/>
                  <w:color w:val="000000"/>
                </w:rPr>
                <w:delText>10-year old exclosures + Undisturbed</w:delText>
              </w:r>
            </w:del>
          </w:p>
        </w:tc>
        <w:tc>
          <w:tcPr>
            <w:tcW w:w="2288" w:type="dxa"/>
            <w:tcBorders>
              <w:top w:val="single" w:sz="4" w:space="0" w:color="auto"/>
              <w:left w:val="nil"/>
              <w:bottom w:val="single" w:sz="8" w:space="0" w:color="auto"/>
              <w:right w:val="nil"/>
            </w:tcBorders>
            <w:shd w:val="clear" w:color="auto" w:fill="auto"/>
            <w:noWrap/>
            <w:vAlign w:val="center"/>
            <w:hideMark/>
          </w:tcPr>
          <w:p w14:paraId="6D9385AB" w14:textId="78F8D07F" w:rsidR="008E5F89" w:rsidRPr="008E5F89" w:rsidDel="00287D70" w:rsidRDefault="008E5F89" w:rsidP="008E5F89">
            <w:pPr>
              <w:framePr w:hSpace="180" w:wrap="around" w:vAnchor="text" w:hAnchor="page" w:x="587" w:y="54"/>
              <w:spacing w:after="0" w:line="240" w:lineRule="auto"/>
              <w:rPr>
                <w:del w:id="933" w:author="Stefanie Lane" w:date="2023-01-03T14:10:00Z"/>
                <w:rFonts w:ascii="Calibri" w:eastAsia="Times New Roman" w:hAnsi="Calibri" w:cs="Calibri"/>
                <w:i/>
                <w:iCs/>
                <w:color w:val="000000"/>
              </w:rPr>
            </w:pPr>
            <w:del w:id="934" w:author="Stefanie Lane" w:date="2023-01-03T14:10:00Z">
              <w:r w:rsidRPr="008E5F89" w:rsidDel="00287D70">
                <w:rPr>
                  <w:rFonts w:ascii="Calibri" w:eastAsia="Times New Roman" w:hAnsi="Calibri" w:cs="Calibri"/>
                  <w:i/>
                  <w:iCs/>
                  <w:color w:val="000000"/>
                </w:rPr>
                <w:delText>Agrostis stolonifera*</w:delText>
              </w:r>
            </w:del>
          </w:p>
        </w:tc>
        <w:tc>
          <w:tcPr>
            <w:tcW w:w="780" w:type="dxa"/>
            <w:tcBorders>
              <w:top w:val="single" w:sz="4" w:space="0" w:color="auto"/>
              <w:left w:val="nil"/>
              <w:bottom w:val="single" w:sz="8" w:space="0" w:color="auto"/>
              <w:right w:val="nil"/>
            </w:tcBorders>
            <w:shd w:val="clear" w:color="auto" w:fill="auto"/>
            <w:noWrap/>
            <w:vAlign w:val="center"/>
            <w:hideMark/>
          </w:tcPr>
          <w:p w14:paraId="4F7BD5F9" w14:textId="7C638262" w:rsidR="008E5F89" w:rsidRPr="008E5F89" w:rsidDel="00287D70" w:rsidRDefault="008E5F89" w:rsidP="008E5F89">
            <w:pPr>
              <w:framePr w:hSpace="180" w:wrap="around" w:vAnchor="text" w:hAnchor="page" w:x="587" w:y="54"/>
              <w:spacing w:after="0" w:line="240" w:lineRule="auto"/>
              <w:jc w:val="center"/>
              <w:rPr>
                <w:del w:id="935" w:author="Stefanie Lane" w:date="2023-01-03T14:10:00Z"/>
                <w:rFonts w:ascii="Calibri" w:eastAsia="Times New Roman" w:hAnsi="Calibri" w:cs="Calibri"/>
                <w:color w:val="000000"/>
              </w:rPr>
            </w:pPr>
            <w:del w:id="936" w:author="Stefanie Lane" w:date="2023-01-03T14:10:00Z">
              <w:r w:rsidRPr="008E5F89" w:rsidDel="00287D70">
                <w:rPr>
                  <w:rFonts w:ascii="Calibri" w:eastAsia="Times New Roman" w:hAnsi="Calibri" w:cs="Calibri"/>
                  <w:color w:val="000000"/>
                </w:rPr>
                <w:delText>0.0003</w:delText>
              </w:r>
            </w:del>
          </w:p>
        </w:tc>
      </w:tr>
    </w:tbl>
    <w:tbl>
      <w:tblPr>
        <w:tblW w:w="9221" w:type="dxa"/>
        <w:tblLook w:val="04A0" w:firstRow="1" w:lastRow="0" w:firstColumn="1" w:lastColumn="0" w:noHBand="0" w:noVBand="1"/>
      </w:tblPr>
      <w:tblGrid>
        <w:gridCol w:w="1365"/>
        <w:gridCol w:w="2309"/>
        <w:gridCol w:w="787"/>
        <w:gridCol w:w="340"/>
        <w:gridCol w:w="1352"/>
        <w:gridCol w:w="2288"/>
        <w:gridCol w:w="780"/>
      </w:tblGrid>
      <w:tr w:rsidR="00C60574" w:rsidRPr="00C60574" w14:paraId="43AB94BD" w14:textId="77777777" w:rsidTr="00C60574">
        <w:trPr>
          <w:trHeight w:val="370"/>
        </w:trPr>
        <w:tc>
          <w:tcPr>
            <w:tcW w:w="4461" w:type="dxa"/>
            <w:gridSpan w:val="3"/>
            <w:tcBorders>
              <w:top w:val="nil"/>
              <w:left w:val="nil"/>
              <w:bottom w:val="nil"/>
              <w:right w:val="nil"/>
            </w:tcBorders>
            <w:shd w:val="clear" w:color="auto" w:fill="auto"/>
            <w:noWrap/>
            <w:vAlign w:val="bottom"/>
            <w:hideMark/>
          </w:tcPr>
          <w:p w14:paraId="1C4516E7" w14:textId="77777777" w:rsidR="00C60574" w:rsidRPr="00C60574" w:rsidRDefault="00C60574" w:rsidP="00C60574">
            <w:pPr>
              <w:spacing w:after="0" w:line="240" w:lineRule="auto"/>
              <w:jc w:val="center"/>
              <w:rPr>
                <w:rFonts w:ascii="Calibri" w:eastAsia="Times New Roman" w:hAnsi="Calibri" w:cs="Calibri"/>
                <w:color w:val="000000"/>
                <w:sz w:val="28"/>
                <w:szCs w:val="28"/>
              </w:rPr>
            </w:pPr>
            <w:r w:rsidRPr="00C60574">
              <w:rPr>
                <w:rFonts w:ascii="Calibri" w:eastAsia="Times New Roman" w:hAnsi="Calibri" w:cs="Calibri"/>
                <w:color w:val="000000"/>
                <w:sz w:val="28"/>
                <w:szCs w:val="28"/>
              </w:rPr>
              <w:t>Above Ground Vegetation</w:t>
            </w:r>
          </w:p>
        </w:tc>
        <w:tc>
          <w:tcPr>
            <w:tcW w:w="340" w:type="dxa"/>
            <w:tcBorders>
              <w:top w:val="nil"/>
              <w:left w:val="nil"/>
              <w:bottom w:val="nil"/>
              <w:right w:val="nil"/>
            </w:tcBorders>
            <w:shd w:val="clear" w:color="auto" w:fill="auto"/>
            <w:noWrap/>
            <w:vAlign w:val="bottom"/>
            <w:hideMark/>
          </w:tcPr>
          <w:p w14:paraId="218C547E" w14:textId="77777777" w:rsidR="00C60574" w:rsidRPr="00C60574" w:rsidRDefault="00C60574" w:rsidP="00C60574">
            <w:pPr>
              <w:spacing w:after="0" w:line="240" w:lineRule="auto"/>
              <w:jc w:val="center"/>
              <w:rPr>
                <w:rFonts w:ascii="Calibri" w:eastAsia="Times New Roman" w:hAnsi="Calibri" w:cs="Calibri"/>
                <w:color w:val="000000"/>
                <w:sz w:val="28"/>
                <w:szCs w:val="28"/>
              </w:rPr>
            </w:pPr>
          </w:p>
        </w:tc>
        <w:tc>
          <w:tcPr>
            <w:tcW w:w="4420" w:type="dxa"/>
            <w:gridSpan w:val="3"/>
            <w:tcBorders>
              <w:top w:val="nil"/>
              <w:left w:val="nil"/>
              <w:bottom w:val="nil"/>
              <w:right w:val="nil"/>
            </w:tcBorders>
            <w:shd w:val="clear" w:color="auto" w:fill="auto"/>
            <w:noWrap/>
            <w:vAlign w:val="bottom"/>
            <w:hideMark/>
          </w:tcPr>
          <w:p w14:paraId="1F921E92" w14:textId="6E8D9777" w:rsidR="00C60574" w:rsidRPr="00C60574" w:rsidRDefault="00C60574" w:rsidP="00C60574">
            <w:pPr>
              <w:spacing w:after="0" w:line="240" w:lineRule="auto"/>
              <w:jc w:val="center"/>
              <w:rPr>
                <w:rFonts w:ascii="Calibri" w:eastAsia="Times New Roman" w:hAnsi="Calibri" w:cs="Calibri"/>
                <w:color w:val="000000"/>
                <w:sz w:val="28"/>
                <w:szCs w:val="28"/>
              </w:rPr>
            </w:pPr>
            <w:del w:id="937" w:author="Stefanie Lane" w:date="2023-01-04T15:48:00Z">
              <w:r w:rsidRPr="00C60574" w:rsidDel="00C57BAB">
                <w:rPr>
                  <w:rFonts w:ascii="Calibri" w:eastAsia="Times New Roman" w:hAnsi="Calibri" w:cs="Calibri"/>
                  <w:color w:val="000000"/>
                  <w:sz w:val="28"/>
                  <w:szCs w:val="28"/>
                </w:rPr>
                <w:delText>Below Ground</w:delText>
              </w:r>
            </w:del>
            <w:ins w:id="938" w:author="Stefanie Lane" w:date="2023-01-04T15:48:00Z">
              <w:r w:rsidR="00C57BAB">
                <w:rPr>
                  <w:rFonts w:ascii="Calibri" w:eastAsia="Times New Roman" w:hAnsi="Calibri" w:cs="Calibri"/>
                  <w:color w:val="000000"/>
                  <w:sz w:val="28"/>
                  <w:szCs w:val="28"/>
                </w:rPr>
                <w:t>Surface</w:t>
              </w:r>
            </w:ins>
            <w:r w:rsidRPr="00C60574">
              <w:rPr>
                <w:rFonts w:ascii="Calibri" w:eastAsia="Times New Roman" w:hAnsi="Calibri" w:cs="Calibri"/>
                <w:color w:val="000000"/>
                <w:sz w:val="28"/>
                <w:szCs w:val="28"/>
              </w:rPr>
              <w:t xml:space="preserve"> Seed Bank</w:t>
            </w:r>
          </w:p>
        </w:tc>
      </w:tr>
      <w:tr w:rsidR="00C60574" w:rsidRPr="00C60574" w14:paraId="0F285EAF" w14:textId="77777777" w:rsidTr="00C60574">
        <w:trPr>
          <w:trHeight w:val="300"/>
        </w:trPr>
        <w:tc>
          <w:tcPr>
            <w:tcW w:w="1365" w:type="dxa"/>
            <w:tcBorders>
              <w:top w:val="nil"/>
              <w:left w:val="nil"/>
              <w:bottom w:val="single" w:sz="8" w:space="0" w:color="auto"/>
              <w:right w:val="nil"/>
            </w:tcBorders>
            <w:shd w:val="clear" w:color="auto" w:fill="auto"/>
            <w:vAlign w:val="center"/>
            <w:hideMark/>
          </w:tcPr>
          <w:p w14:paraId="2875FE5D"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Disturbance</w:t>
            </w:r>
          </w:p>
        </w:tc>
        <w:tc>
          <w:tcPr>
            <w:tcW w:w="2309" w:type="dxa"/>
            <w:tcBorders>
              <w:top w:val="nil"/>
              <w:left w:val="nil"/>
              <w:bottom w:val="single" w:sz="8" w:space="0" w:color="auto"/>
              <w:right w:val="nil"/>
            </w:tcBorders>
            <w:shd w:val="clear" w:color="auto" w:fill="auto"/>
            <w:noWrap/>
            <w:vAlign w:val="center"/>
            <w:hideMark/>
          </w:tcPr>
          <w:p w14:paraId="51ABF83F"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Species</w:t>
            </w:r>
          </w:p>
        </w:tc>
        <w:tc>
          <w:tcPr>
            <w:tcW w:w="787" w:type="dxa"/>
            <w:tcBorders>
              <w:top w:val="nil"/>
              <w:left w:val="nil"/>
              <w:bottom w:val="single" w:sz="8" w:space="0" w:color="auto"/>
              <w:right w:val="nil"/>
            </w:tcBorders>
            <w:shd w:val="clear" w:color="auto" w:fill="auto"/>
            <w:noWrap/>
            <w:vAlign w:val="center"/>
            <w:hideMark/>
          </w:tcPr>
          <w:p w14:paraId="4D5F6725"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p-value</w:t>
            </w:r>
          </w:p>
        </w:tc>
        <w:tc>
          <w:tcPr>
            <w:tcW w:w="340" w:type="dxa"/>
            <w:tcBorders>
              <w:top w:val="nil"/>
              <w:left w:val="nil"/>
              <w:bottom w:val="nil"/>
              <w:right w:val="nil"/>
            </w:tcBorders>
            <w:shd w:val="clear" w:color="auto" w:fill="auto"/>
            <w:noWrap/>
            <w:vAlign w:val="bottom"/>
            <w:hideMark/>
          </w:tcPr>
          <w:p w14:paraId="6004E39C" w14:textId="77777777" w:rsidR="00C60574" w:rsidRPr="00C60574" w:rsidRDefault="00C60574" w:rsidP="00C60574">
            <w:pPr>
              <w:spacing w:after="0" w:line="240" w:lineRule="auto"/>
              <w:jc w:val="center"/>
              <w:rPr>
                <w:rFonts w:ascii="Calibri" w:eastAsia="Times New Roman" w:hAnsi="Calibri" w:cs="Calibri"/>
                <w:b/>
                <w:bCs/>
                <w:color w:val="000000"/>
              </w:rPr>
            </w:pPr>
          </w:p>
        </w:tc>
        <w:tc>
          <w:tcPr>
            <w:tcW w:w="1352" w:type="dxa"/>
            <w:tcBorders>
              <w:top w:val="nil"/>
              <w:left w:val="nil"/>
              <w:bottom w:val="single" w:sz="8" w:space="0" w:color="auto"/>
              <w:right w:val="nil"/>
            </w:tcBorders>
            <w:shd w:val="clear" w:color="auto" w:fill="auto"/>
            <w:vAlign w:val="center"/>
            <w:hideMark/>
          </w:tcPr>
          <w:p w14:paraId="369CCA77"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Disturbance</w:t>
            </w:r>
          </w:p>
        </w:tc>
        <w:tc>
          <w:tcPr>
            <w:tcW w:w="2288" w:type="dxa"/>
            <w:tcBorders>
              <w:top w:val="nil"/>
              <w:left w:val="nil"/>
              <w:bottom w:val="single" w:sz="8" w:space="0" w:color="auto"/>
              <w:right w:val="nil"/>
            </w:tcBorders>
            <w:shd w:val="clear" w:color="auto" w:fill="auto"/>
            <w:noWrap/>
            <w:vAlign w:val="center"/>
            <w:hideMark/>
          </w:tcPr>
          <w:p w14:paraId="380FF532"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Species</w:t>
            </w:r>
          </w:p>
        </w:tc>
        <w:tc>
          <w:tcPr>
            <w:tcW w:w="780" w:type="dxa"/>
            <w:tcBorders>
              <w:top w:val="nil"/>
              <w:left w:val="nil"/>
              <w:bottom w:val="single" w:sz="8" w:space="0" w:color="auto"/>
              <w:right w:val="nil"/>
            </w:tcBorders>
            <w:shd w:val="clear" w:color="auto" w:fill="auto"/>
            <w:noWrap/>
            <w:vAlign w:val="center"/>
            <w:hideMark/>
          </w:tcPr>
          <w:p w14:paraId="573E6152" w14:textId="77777777" w:rsidR="00C60574" w:rsidRPr="00C60574" w:rsidRDefault="00C60574" w:rsidP="00C60574">
            <w:pPr>
              <w:spacing w:after="0" w:line="240" w:lineRule="auto"/>
              <w:jc w:val="center"/>
              <w:rPr>
                <w:rFonts w:ascii="Calibri" w:eastAsia="Times New Roman" w:hAnsi="Calibri" w:cs="Calibri"/>
                <w:b/>
                <w:bCs/>
                <w:color w:val="000000"/>
              </w:rPr>
            </w:pPr>
            <w:r w:rsidRPr="00C60574">
              <w:rPr>
                <w:rFonts w:ascii="Calibri" w:eastAsia="Times New Roman" w:hAnsi="Calibri" w:cs="Calibri"/>
                <w:b/>
                <w:bCs/>
                <w:color w:val="000000"/>
              </w:rPr>
              <w:t>p-value</w:t>
            </w:r>
          </w:p>
        </w:tc>
      </w:tr>
      <w:tr w:rsidR="00C60574" w:rsidRPr="00C60574" w14:paraId="25810B16"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1AC51586"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Grubbed</w:t>
            </w:r>
          </w:p>
        </w:tc>
        <w:tc>
          <w:tcPr>
            <w:tcW w:w="2309" w:type="dxa"/>
            <w:tcBorders>
              <w:top w:val="nil"/>
              <w:left w:val="nil"/>
              <w:bottom w:val="single" w:sz="4" w:space="0" w:color="auto"/>
              <w:right w:val="nil"/>
            </w:tcBorders>
            <w:shd w:val="clear" w:color="auto" w:fill="auto"/>
            <w:noWrap/>
            <w:vAlign w:val="bottom"/>
            <w:hideMark/>
          </w:tcPr>
          <w:p w14:paraId="15D78721"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Eleocharis parvula</w:t>
            </w:r>
          </w:p>
        </w:tc>
        <w:tc>
          <w:tcPr>
            <w:tcW w:w="787" w:type="dxa"/>
            <w:tcBorders>
              <w:top w:val="nil"/>
              <w:left w:val="nil"/>
              <w:bottom w:val="single" w:sz="4" w:space="0" w:color="auto"/>
              <w:right w:val="nil"/>
            </w:tcBorders>
            <w:shd w:val="clear" w:color="auto" w:fill="auto"/>
            <w:noWrap/>
            <w:vAlign w:val="bottom"/>
            <w:hideMark/>
          </w:tcPr>
          <w:p w14:paraId="0867C17A"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c>
          <w:tcPr>
            <w:tcW w:w="340" w:type="dxa"/>
            <w:tcBorders>
              <w:top w:val="nil"/>
              <w:left w:val="nil"/>
              <w:bottom w:val="nil"/>
              <w:right w:val="nil"/>
            </w:tcBorders>
            <w:shd w:val="clear" w:color="000000" w:fill="E7E6E6"/>
            <w:noWrap/>
            <w:vAlign w:val="bottom"/>
            <w:hideMark/>
          </w:tcPr>
          <w:p w14:paraId="0F76198C"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val="restart"/>
            <w:tcBorders>
              <w:top w:val="nil"/>
              <w:left w:val="nil"/>
              <w:bottom w:val="single" w:sz="8" w:space="0" w:color="000000"/>
              <w:right w:val="nil"/>
            </w:tcBorders>
            <w:shd w:val="clear" w:color="auto" w:fill="auto"/>
            <w:vAlign w:val="center"/>
            <w:hideMark/>
          </w:tcPr>
          <w:p w14:paraId="40BEDA7D"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Grubbed</w:t>
            </w:r>
          </w:p>
        </w:tc>
        <w:tc>
          <w:tcPr>
            <w:tcW w:w="2288" w:type="dxa"/>
            <w:vMerge w:val="restart"/>
            <w:tcBorders>
              <w:top w:val="nil"/>
              <w:left w:val="nil"/>
              <w:bottom w:val="single" w:sz="8" w:space="0" w:color="000000"/>
              <w:right w:val="nil"/>
            </w:tcBorders>
            <w:shd w:val="clear" w:color="auto" w:fill="auto"/>
            <w:noWrap/>
            <w:vAlign w:val="center"/>
            <w:hideMark/>
          </w:tcPr>
          <w:p w14:paraId="74D0C3F3" w14:textId="77777777" w:rsidR="00C60574" w:rsidRPr="00C60574" w:rsidRDefault="00C60574" w:rsidP="00C60574">
            <w:pPr>
              <w:spacing w:after="0" w:line="240" w:lineRule="auto"/>
              <w:jc w:val="center"/>
              <w:rPr>
                <w:rFonts w:ascii="Calibri" w:eastAsia="Times New Roman" w:hAnsi="Calibri" w:cs="Calibri"/>
                <w:i/>
                <w:iCs/>
                <w:color w:val="000000"/>
              </w:rPr>
            </w:pPr>
            <w:r w:rsidRPr="00C60574">
              <w:rPr>
                <w:rFonts w:ascii="Calibri" w:eastAsia="Times New Roman" w:hAnsi="Calibri" w:cs="Calibri"/>
                <w:i/>
                <w:iCs/>
                <w:color w:val="000000"/>
              </w:rPr>
              <w:t>Salicornia depressa</w:t>
            </w:r>
          </w:p>
        </w:tc>
        <w:tc>
          <w:tcPr>
            <w:tcW w:w="780" w:type="dxa"/>
            <w:vMerge w:val="restart"/>
            <w:tcBorders>
              <w:top w:val="nil"/>
              <w:left w:val="nil"/>
              <w:bottom w:val="single" w:sz="8" w:space="0" w:color="000000"/>
              <w:right w:val="nil"/>
            </w:tcBorders>
            <w:shd w:val="clear" w:color="auto" w:fill="auto"/>
            <w:noWrap/>
            <w:vAlign w:val="center"/>
            <w:hideMark/>
          </w:tcPr>
          <w:p w14:paraId="07FA399E"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0.01</w:t>
            </w:r>
          </w:p>
        </w:tc>
      </w:tr>
      <w:tr w:rsidR="00C60574" w:rsidRPr="00C60574" w14:paraId="754D4369" w14:textId="77777777" w:rsidTr="00C60574">
        <w:trPr>
          <w:trHeight w:val="300"/>
        </w:trPr>
        <w:tc>
          <w:tcPr>
            <w:tcW w:w="1365" w:type="dxa"/>
            <w:vMerge/>
            <w:tcBorders>
              <w:top w:val="nil"/>
              <w:left w:val="nil"/>
              <w:bottom w:val="single" w:sz="8" w:space="0" w:color="000000"/>
              <w:right w:val="nil"/>
            </w:tcBorders>
            <w:vAlign w:val="center"/>
            <w:hideMark/>
          </w:tcPr>
          <w:p w14:paraId="629316AB" w14:textId="77777777" w:rsidR="00C60574" w:rsidRPr="00C60574" w:rsidRDefault="00C60574" w:rsidP="00C60574">
            <w:pPr>
              <w:spacing w:after="0" w:line="240" w:lineRule="auto"/>
              <w:rPr>
                <w:rFonts w:ascii="Calibri" w:eastAsia="Times New Roman" w:hAnsi="Calibri" w:cs="Calibri"/>
                <w:color w:val="000000"/>
              </w:rPr>
            </w:pPr>
          </w:p>
        </w:tc>
        <w:tc>
          <w:tcPr>
            <w:tcW w:w="2309" w:type="dxa"/>
            <w:tcBorders>
              <w:top w:val="nil"/>
              <w:left w:val="nil"/>
              <w:bottom w:val="single" w:sz="8" w:space="0" w:color="auto"/>
              <w:right w:val="nil"/>
            </w:tcBorders>
            <w:shd w:val="clear" w:color="auto" w:fill="auto"/>
            <w:noWrap/>
            <w:vAlign w:val="bottom"/>
            <w:hideMark/>
          </w:tcPr>
          <w:p w14:paraId="3FD9897E"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Cotula coronopifolia*</w:t>
            </w:r>
          </w:p>
        </w:tc>
        <w:tc>
          <w:tcPr>
            <w:tcW w:w="787" w:type="dxa"/>
            <w:tcBorders>
              <w:top w:val="nil"/>
              <w:left w:val="nil"/>
              <w:bottom w:val="single" w:sz="8" w:space="0" w:color="auto"/>
              <w:right w:val="nil"/>
            </w:tcBorders>
            <w:shd w:val="clear" w:color="auto" w:fill="auto"/>
            <w:noWrap/>
            <w:vAlign w:val="bottom"/>
            <w:hideMark/>
          </w:tcPr>
          <w:p w14:paraId="177C8BC8"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0.04</w:t>
            </w:r>
          </w:p>
        </w:tc>
        <w:tc>
          <w:tcPr>
            <w:tcW w:w="340" w:type="dxa"/>
            <w:tcBorders>
              <w:top w:val="nil"/>
              <w:left w:val="nil"/>
              <w:bottom w:val="nil"/>
              <w:right w:val="nil"/>
            </w:tcBorders>
            <w:shd w:val="clear" w:color="000000" w:fill="E7E6E6"/>
            <w:noWrap/>
            <w:vAlign w:val="bottom"/>
            <w:hideMark/>
          </w:tcPr>
          <w:p w14:paraId="200B2571"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nil"/>
              <w:left w:val="nil"/>
              <w:bottom w:val="single" w:sz="8" w:space="0" w:color="000000"/>
              <w:right w:val="nil"/>
            </w:tcBorders>
            <w:vAlign w:val="center"/>
            <w:hideMark/>
          </w:tcPr>
          <w:p w14:paraId="66A812DA" w14:textId="77777777" w:rsidR="00C60574" w:rsidRPr="00C60574" w:rsidRDefault="00C60574" w:rsidP="00C60574">
            <w:pPr>
              <w:spacing w:after="0" w:line="240" w:lineRule="auto"/>
              <w:rPr>
                <w:rFonts w:ascii="Calibri" w:eastAsia="Times New Roman" w:hAnsi="Calibri" w:cs="Calibri"/>
                <w:color w:val="000000"/>
              </w:rPr>
            </w:pPr>
          </w:p>
        </w:tc>
        <w:tc>
          <w:tcPr>
            <w:tcW w:w="2288" w:type="dxa"/>
            <w:vMerge/>
            <w:tcBorders>
              <w:top w:val="nil"/>
              <w:left w:val="nil"/>
              <w:bottom w:val="single" w:sz="8" w:space="0" w:color="000000"/>
              <w:right w:val="nil"/>
            </w:tcBorders>
            <w:vAlign w:val="center"/>
            <w:hideMark/>
          </w:tcPr>
          <w:p w14:paraId="58E814E1" w14:textId="77777777" w:rsidR="00C60574" w:rsidRPr="00C60574" w:rsidRDefault="00C60574" w:rsidP="00C60574">
            <w:pPr>
              <w:spacing w:after="0" w:line="240" w:lineRule="auto"/>
              <w:rPr>
                <w:rFonts w:ascii="Calibri" w:eastAsia="Times New Roman" w:hAnsi="Calibri" w:cs="Calibri"/>
                <w:i/>
                <w:iCs/>
                <w:color w:val="000000"/>
              </w:rPr>
            </w:pPr>
          </w:p>
        </w:tc>
        <w:tc>
          <w:tcPr>
            <w:tcW w:w="780" w:type="dxa"/>
            <w:vMerge/>
            <w:tcBorders>
              <w:top w:val="nil"/>
              <w:left w:val="nil"/>
              <w:bottom w:val="single" w:sz="8" w:space="0" w:color="000000"/>
              <w:right w:val="nil"/>
            </w:tcBorders>
            <w:vAlign w:val="center"/>
            <w:hideMark/>
          </w:tcPr>
          <w:p w14:paraId="5A75D3DA" w14:textId="77777777" w:rsidR="00C60574" w:rsidRPr="00C60574" w:rsidRDefault="00C60574" w:rsidP="00C60574">
            <w:pPr>
              <w:spacing w:after="0" w:line="240" w:lineRule="auto"/>
              <w:rPr>
                <w:rFonts w:ascii="Calibri" w:eastAsia="Times New Roman" w:hAnsi="Calibri" w:cs="Calibri"/>
                <w:color w:val="000000"/>
              </w:rPr>
            </w:pPr>
          </w:p>
        </w:tc>
      </w:tr>
      <w:tr w:rsidR="00C60574" w:rsidRPr="00C60574" w14:paraId="5E3D9F77"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301FFE98"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10-year old exclosures</w:t>
            </w:r>
          </w:p>
        </w:tc>
        <w:tc>
          <w:tcPr>
            <w:tcW w:w="2309" w:type="dxa"/>
            <w:vMerge w:val="restart"/>
            <w:tcBorders>
              <w:top w:val="nil"/>
              <w:left w:val="nil"/>
              <w:bottom w:val="single" w:sz="8" w:space="0" w:color="000000"/>
              <w:right w:val="nil"/>
            </w:tcBorders>
            <w:shd w:val="clear" w:color="auto" w:fill="auto"/>
            <w:noWrap/>
            <w:vAlign w:val="center"/>
            <w:hideMark/>
          </w:tcPr>
          <w:p w14:paraId="5676D2FA" w14:textId="77777777" w:rsidR="00C60574" w:rsidRPr="00C60574" w:rsidRDefault="00C60574" w:rsidP="00C60574">
            <w:pPr>
              <w:spacing w:after="0" w:line="240" w:lineRule="auto"/>
              <w:jc w:val="center"/>
              <w:rPr>
                <w:rFonts w:ascii="Calibri" w:eastAsia="Times New Roman" w:hAnsi="Calibri" w:cs="Calibri"/>
                <w:i/>
                <w:iCs/>
                <w:color w:val="000000"/>
              </w:rPr>
            </w:pPr>
            <w:r w:rsidRPr="00C60574">
              <w:rPr>
                <w:rFonts w:ascii="Calibri" w:eastAsia="Times New Roman" w:hAnsi="Calibri" w:cs="Calibri"/>
                <w:i/>
                <w:iCs/>
                <w:color w:val="000000"/>
              </w:rPr>
              <w:t>Agrostis stolonifera*</w:t>
            </w:r>
          </w:p>
        </w:tc>
        <w:tc>
          <w:tcPr>
            <w:tcW w:w="787" w:type="dxa"/>
            <w:vMerge w:val="restart"/>
            <w:tcBorders>
              <w:top w:val="nil"/>
              <w:left w:val="nil"/>
              <w:bottom w:val="single" w:sz="8" w:space="0" w:color="000000"/>
              <w:right w:val="nil"/>
            </w:tcBorders>
            <w:shd w:val="clear" w:color="auto" w:fill="auto"/>
            <w:noWrap/>
            <w:vAlign w:val="center"/>
            <w:hideMark/>
          </w:tcPr>
          <w:p w14:paraId="27889EC8"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c>
          <w:tcPr>
            <w:tcW w:w="340" w:type="dxa"/>
            <w:tcBorders>
              <w:top w:val="nil"/>
              <w:left w:val="nil"/>
              <w:bottom w:val="nil"/>
              <w:right w:val="nil"/>
            </w:tcBorders>
            <w:shd w:val="clear" w:color="000000" w:fill="E7E6E6"/>
            <w:noWrap/>
            <w:vAlign w:val="bottom"/>
            <w:hideMark/>
          </w:tcPr>
          <w:p w14:paraId="3F402FF4"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val="restart"/>
            <w:tcBorders>
              <w:top w:val="single" w:sz="4" w:space="0" w:color="auto"/>
              <w:left w:val="nil"/>
              <w:bottom w:val="single" w:sz="8" w:space="0" w:color="000000"/>
              <w:right w:val="nil"/>
            </w:tcBorders>
            <w:shd w:val="clear" w:color="auto" w:fill="auto"/>
            <w:vAlign w:val="center"/>
            <w:hideMark/>
          </w:tcPr>
          <w:p w14:paraId="1C7C808E"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10-year old exclosures</w:t>
            </w:r>
          </w:p>
        </w:tc>
        <w:tc>
          <w:tcPr>
            <w:tcW w:w="2288" w:type="dxa"/>
            <w:tcBorders>
              <w:top w:val="single" w:sz="4" w:space="0" w:color="auto"/>
              <w:left w:val="nil"/>
              <w:bottom w:val="single" w:sz="4" w:space="0" w:color="auto"/>
              <w:right w:val="nil"/>
            </w:tcBorders>
            <w:shd w:val="clear" w:color="auto" w:fill="auto"/>
            <w:noWrap/>
            <w:vAlign w:val="bottom"/>
            <w:hideMark/>
          </w:tcPr>
          <w:p w14:paraId="6F5C840D"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Juncus balticus</w:t>
            </w:r>
          </w:p>
        </w:tc>
        <w:tc>
          <w:tcPr>
            <w:tcW w:w="780" w:type="dxa"/>
            <w:tcBorders>
              <w:top w:val="single" w:sz="4" w:space="0" w:color="auto"/>
              <w:left w:val="nil"/>
              <w:bottom w:val="single" w:sz="4" w:space="0" w:color="auto"/>
              <w:right w:val="nil"/>
            </w:tcBorders>
            <w:shd w:val="clear" w:color="auto" w:fill="auto"/>
            <w:noWrap/>
            <w:vAlign w:val="bottom"/>
            <w:hideMark/>
          </w:tcPr>
          <w:p w14:paraId="4B42D6F7"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r>
      <w:tr w:rsidR="00C60574" w:rsidRPr="00C60574" w14:paraId="2D13BBA4" w14:textId="77777777" w:rsidTr="00C60574">
        <w:trPr>
          <w:trHeight w:val="300"/>
        </w:trPr>
        <w:tc>
          <w:tcPr>
            <w:tcW w:w="1365" w:type="dxa"/>
            <w:vMerge/>
            <w:tcBorders>
              <w:top w:val="nil"/>
              <w:left w:val="nil"/>
              <w:bottom w:val="single" w:sz="8" w:space="0" w:color="000000"/>
              <w:right w:val="nil"/>
            </w:tcBorders>
            <w:vAlign w:val="center"/>
            <w:hideMark/>
          </w:tcPr>
          <w:p w14:paraId="7D1B7AFC" w14:textId="77777777" w:rsidR="00C60574" w:rsidRPr="00C60574" w:rsidRDefault="00C60574" w:rsidP="00C60574">
            <w:pPr>
              <w:spacing w:after="0" w:line="240" w:lineRule="auto"/>
              <w:rPr>
                <w:rFonts w:ascii="Calibri" w:eastAsia="Times New Roman" w:hAnsi="Calibri" w:cs="Calibri"/>
                <w:color w:val="000000"/>
              </w:rPr>
            </w:pPr>
          </w:p>
        </w:tc>
        <w:tc>
          <w:tcPr>
            <w:tcW w:w="2309" w:type="dxa"/>
            <w:vMerge/>
            <w:tcBorders>
              <w:top w:val="nil"/>
              <w:left w:val="nil"/>
              <w:bottom w:val="single" w:sz="8" w:space="0" w:color="000000"/>
              <w:right w:val="nil"/>
            </w:tcBorders>
            <w:vAlign w:val="center"/>
            <w:hideMark/>
          </w:tcPr>
          <w:p w14:paraId="2249FED3" w14:textId="77777777" w:rsidR="00C60574" w:rsidRPr="00C60574" w:rsidRDefault="00C60574" w:rsidP="00C60574">
            <w:pPr>
              <w:spacing w:after="0" w:line="240" w:lineRule="auto"/>
              <w:rPr>
                <w:rFonts w:ascii="Calibri" w:eastAsia="Times New Roman" w:hAnsi="Calibri" w:cs="Calibri"/>
                <w:i/>
                <w:iCs/>
                <w:color w:val="000000"/>
              </w:rPr>
            </w:pPr>
          </w:p>
        </w:tc>
        <w:tc>
          <w:tcPr>
            <w:tcW w:w="787" w:type="dxa"/>
            <w:vMerge/>
            <w:tcBorders>
              <w:top w:val="nil"/>
              <w:left w:val="nil"/>
              <w:bottom w:val="single" w:sz="8" w:space="0" w:color="000000"/>
              <w:right w:val="nil"/>
            </w:tcBorders>
            <w:vAlign w:val="center"/>
            <w:hideMark/>
          </w:tcPr>
          <w:p w14:paraId="0BC1A013" w14:textId="77777777" w:rsidR="00C60574" w:rsidRPr="00C60574" w:rsidRDefault="00C60574" w:rsidP="00C60574">
            <w:pPr>
              <w:spacing w:after="0" w:line="240" w:lineRule="auto"/>
              <w:rPr>
                <w:rFonts w:ascii="Calibri" w:eastAsia="Times New Roman" w:hAnsi="Calibri" w:cs="Calibri"/>
                <w:color w:val="000000"/>
              </w:rPr>
            </w:pPr>
          </w:p>
        </w:tc>
        <w:tc>
          <w:tcPr>
            <w:tcW w:w="340" w:type="dxa"/>
            <w:tcBorders>
              <w:top w:val="nil"/>
              <w:left w:val="nil"/>
              <w:bottom w:val="nil"/>
              <w:right w:val="nil"/>
            </w:tcBorders>
            <w:shd w:val="clear" w:color="000000" w:fill="E7E6E6"/>
            <w:noWrap/>
            <w:vAlign w:val="bottom"/>
            <w:hideMark/>
          </w:tcPr>
          <w:p w14:paraId="1E26ADF4"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single" w:sz="4" w:space="0" w:color="auto"/>
              <w:left w:val="nil"/>
              <w:bottom w:val="single" w:sz="8" w:space="0" w:color="000000"/>
              <w:right w:val="nil"/>
            </w:tcBorders>
            <w:vAlign w:val="center"/>
            <w:hideMark/>
          </w:tcPr>
          <w:p w14:paraId="4CEC3432" w14:textId="77777777" w:rsidR="00C60574" w:rsidRPr="00C60574" w:rsidRDefault="00C60574" w:rsidP="00C60574">
            <w:pPr>
              <w:spacing w:after="0" w:line="240" w:lineRule="auto"/>
              <w:rPr>
                <w:rFonts w:ascii="Calibri" w:eastAsia="Times New Roman" w:hAnsi="Calibri" w:cs="Calibri"/>
                <w:color w:val="000000"/>
              </w:rPr>
            </w:pPr>
          </w:p>
        </w:tc>
        <w:tc>
          <w:tcPr>
            <w:tcW w:w="2288" w:type="dxa"/>
            <w:tcBorders>
              <w:top w:val="nil"/>
              <w:left w:val="nil"/>
              <w:bottom w:val="single" w:sz="8" w:space="0" w:color="auto"/>
              <w:right w:val="nil"/>
            </w:tcBorders>
            <w:shd w:val="clear" w:color="auto" w:fill="auto"/>
            <w:noWrap/>
            <w:vAlign w:val="bottom"/>
            <w:hideMark/>
          </w:tcPr>
          <w:p w14:paraId="1C9B31BE"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Triglochin maritima</w:t>
            </w:r>
          </w:p>
        </w:tc>
        <w:tc>
          <w:tcPr>
            <w:tcW w:w="780" w:type="dxa"/>
            <w:tcBorders>
              <w:top w:val="nil"/>
              <w:left w:val="nil"/>
              <w:bottom w:val="single" w:sz="8" w:space="0" w:color="auto"/>
              <w:right w:val="nil"/>
            </w:tcBorders>
            <w:shd w:val="clear" w:color="auto" w:fill="auto"/>
            <w:noWrap/>
            <w:vAlign w:val="bottom"/>
            <w:hideMark/>
          </w:tcPr>
          <w:p w14:paraId="08CFF5C2"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0.05</w:t>
            </w:r>
          </w:p>
        </w:tc>
      </w:tr>
      <w:tr w:rsidR="00C60574" w:rsidRPr="00C60574" w14:paraId="56020FC6"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691243D7"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Reference</w:t>
            </w:r>
          </w:p>
        </w:tc>
        <w:tc>
          <w:tcPr>
            <w:tcW w:w="2309" w:type="dxa"/>
            <w:tcBorders>
              <w:top w:val="nil"/>
              <w:left w:val="nil"/>
              <w:bottom w:val="single" w:sz="4" w:space="0" w:color="auto"/>
              <w:right w:val="nil"/>
            </w:tcBorders>
            <w:shd w:val="clear" w:color="auto" w:fill="auto"/>
            <w:noWrap/>
            <w:vAlign w:val="bottom"/>
            <w:hideMark/>
          </w:tcPr>
          <w:p w14:paraId="7CC170F5"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Juncus balticus</w:t>
            </w:r>
          </w:p>
        </w:tc>
        <w:tc>
          <w:tcPr>
            <w:tcW w:w="787" w:type="dxa"/>
            <w:tcBorders>
              <w:top w:val="nil"/>
              <w:left w:val="nil"/>
              <w:bottom w:val="single" w:sz="4" w:space="0" w:color="auto"/>
              <w:right w:val="nil"/>
            </w:tcBorders>
            <w:shd w:val="clear" w:color="auto" w:fill="auto"/>
            <w:noWrap/>
            <w:vAlign w:val="bottom"/>
            <w:hideMark/>
          </w:tcPr>
          <w:p w14:paraId="24176FC0"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0.02</w:t>
            </w:r>
          </w:p>
        </w:tc>
        <w:tc>
          <w:tcPr>
            <w:tcW w:w="340" w:type="dxa"/>
            <w:tcBorders>
              <w:top w:val="nil"/>
              <w:left w:val="nil"/>
              <w:bottom w:val="nil"/>
              <w:right w:val="nil"/>
            </w:tcBorders>
            <w:shd w:val="clear" w:color="000000" w:fill="E7E6E6"/>
            <w:noWrap/>
            <w:vAlign w:val="bottom"/>
            <w:hideMark/>
          </w:tcPr>
          <w:p w14:paraId="3226DF42"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val="restart"/>
            <w:tcBorders>
              <w:top w:val="single" w:sz="4" w:space="0" w:color="auto"/>
              <w:left w:val="nil"/>
              <w:bottom w:val="single" w:sz="8" w:space="0" w:color="000000"/>
              <w:right w:val="nil"/>
            </w:tcBorders>
            <w:shd w:val="clear" w:color="auto" w:fill="auto"/>
            <w:vAlign w:val="center"/>
            <w:hideMark/>
          </w:tcPr>
          <w:p w14:paraId="184FBDE5"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Reference</w:t>
            </w:r>
          </w:p>
        </w:tc>
        <w:tc>
          <w:tcPr>
            <w:tcW w:w="2288" w:type="dxa"/>
            <w:tcBorders>
              <w:top w:val="single" w:sz="4" w:space="0" w:color="auto"/>
              <w:left w:val="nil"/>
              <w:bottom w:val="single" w:sz="4" w:space="0" w:color="auto"/>
              <w:right w:val="nil"/>
            </w:tcBorders>
            <w:shd w:val="clear" w:color="auto" w:fill="auto"/>
            <w:noWrap/>
            <w:vAlign w:val="bottom"/>
            <w:hideMark/>
          </w:tcPr>
          <w:p w14:paraId="4634C8A4"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Carex lyngbyei</w:t>
            </w:r>
          </w:p>
        </w:tc>
        <w:tc>
          <w:tcPr>
            <w:tcW w:w="780" w:type="dxa"/>
            <w:tcBorders>
              <w:top w:val="single" w:sz="4" w:space="0" w:color="auto"/>
              <w:left w:val="nil"/>
              <w:bottom w:val="single" w:sz="4" w:space="0" w:color="auto"/>
              <w:right w:val="nil"/>
            </w:tcBorders>
            <w:shd w:val="clear" w:color="auto" w:fill="auto"/>
            <w:noWrap/>
            <w:vAlign w:val="bottom"/>
            <w:hideMark/>
          </w:tcPr>
          <w:p w14:paraId="72021C3C"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0.02</w:t>
            </w:r>
          </w:p>
        </w:tc>
      </w:tr>
      <w:tr w:rsidR="00C60574" w:rsidRPr="00C60574" w14:paraId="6EE4AE1B" w14:textId="77777777" w:rsidTr="00C60574">
        <w:trPr>
          <w:trHeight w:val="290"/>
        </w:trPr>
        <w:tc>
          <w:tcPr>
            <w:tcW w:w="1365" w:type="dxa"/>
            <w:vMerge/>
            <w:tcBorders>
              <w:top w:val="nil"/>
              <w:left w:val="nil"/>
              <w:bottom w:val="single" w:sz="8" w:space="0" w:color="000000"/>
              <w:right w:val="nil"/>
            </w:tcBorders>
            <w:vAlign w:val="center"/>
            <w:hideMark/>
          </w:tcPr>
          <w:p w14:paraId="28240103" w14:textId="77777777" w:rsidR="00C60574" w:rsidRPr="00C60574" w:rsidRDefault="00C60574" w:rsidP="00C60574">
            <w:pPr>
              <w:spacing w:after="0" w:line="240" w:lineRule="auto"/>
              <w:rPr>
                <w:rFonts w:ascii="Calibri" w:eastAsia="Times New Roman" w:hAnsi="Calibri" w:cs="Calibri"/>
                <w:color w:val="000000"/>
              </w:rPr>
            </w:pPr>
          </w:p>
        </w:tc>
        <w:tc>
          <w:tcPr>
            <w:tcW w:w="2309" w:type="dxa"/>
            <w:tcBorders>
              <w:top w:val="nil"/>
              <w:left w:val="nil"/>
              <w:bottom w:val="single" w:sz="4" w:space="0" w:color="auto"/>
              <w:right w:val="nil"/>
            </w:tcBorders>
            <w:shd w:val="clear" w:color="auto" w:fill="auto"/>
            <w:noWrap/>
            <w:vAlign w:val="bottom"/>
            <w:hideMark/>
          </w:tcPr>
          <w:p w14:paraId="0847A104"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Carex lyngbyei</w:t>
            </w:r>
          </w:p>
        </w:tc>
        <w:tc>
          <w:tcPr>
            <w:tcW w:w="787" w:type="dxa"/>
            <w:tcBorders>
              <w:top w:val="nil"/>
              <w:left w:val="nil"/>
              <w:bottom w:val="single" w:sz="4" w:space="0" w:color="auto"/>
              <w:right w:val="nil"/>
            </w:tcBorders>
            <w:shd w:val="clear" w:color="auto" w:fill="auto"/>
            <w:noWrap/>
            <w:vAlign w:val="bottom"/>
            <w:hideMark/>
          </w:tcPr>
          <w:p w14:paraId="3EF8D086"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0.02</w:t>
            </w:r>
          </w:p>
        </w:tc>
        <w:tc>
          <w:tcPr>
            <w:tcW w:w="340" w:type="dxa"/>
            <w:tcBorders>
              <w:top w:val="nil"/>
              <w:left w:val="nil"/>
              <w:bottom w:val="nil"/>
              <w:right w:val="nil"/>
            </w:tcBorders>
            <w:shd w:val="clear" w:color="000000" w:fill="E7E6E6"/>
            <w:noWrap/>
            <w:vAlign w:val="bottom"/>
            <w:hideMark/>
          </w:tcPr>
          <w:p w14:paraId="6A6475C0"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single" w:sz="4" w:space="0" w:color="auto"/>
              <w:left w:val="nil"/>
              <w:bottom w:val="single" w:sz="8" w:space="0" w:color="000000"/>
              <w:right w:val="nil"/>
            </w:tcBorders>
            <w:vAlign w:val="center"/>
            <w:hideMark/>
          </w:tcPr>
          <w:p w14:paraId="2B06351F" w14:textId="77777777" w:rsidR="00C60574" w:rsidRPr="00C60574" w:rsidRDefault="00C60574" w:rsidP="00C60574">
            <w:pPr>
              <w:spacing w:after="0" w:line="240" w:lineRule="auto"/>
              <w:rPr>
                <w:rFonts w:ascii="Calibri" w:eastAsia="Times New Roman" w:hAnsi="Calibri" w:cs="Calibri"/>
                <w:color w:val="000000"/>
              </w:rPr>
            </w:pPr>
          </w:p>
        </w:tc>
        <w:tc>
          <w:tcPr>
            <w:tcW w:w="2288" w:type="dxa"/>
            <w:tcBorders>
              <w:top w:val="nil"/>
              <w:left w:val="nil"/>
              <w:bottom w:val="single" w:sz="4" w:space="0" w:color="auto"/>
              <w:right w:val="nil"/>
            </w:tcBorders>
            <w:shd w:val="clear" w:color="auto" w:fill="auto"/>
            <w:noWrap/>
            <w:vAlign w:val="bottom"/>
            <w:hideMark/>
          </w:tcPr>
          <w:p w14:paraId="2830AF18"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Cotula coronopifolia*</w:t>
            </w:r>
          </w:p>
        </w:tc>
        <w:tc>
          <w:tcPr>
            <w:tcW w:w="780" w:type="dxa"/>
            <w:tcBorders>
              <w:top w:val="nil"/>
              <w:left w:val="nil"/>
              <w:bottom w:val="single" w:sz="4" w:space="0" w:color="auto"/>
              <w:right w:val="nil"/>
            </w:tcBorders>
            <w:shd w:val="clear" w:color="auto" w:fill="auto"/>
            <w:noWrap/>
            <w:vAlign w:val="bottom"/>
            <w:hideMark/>
          </w:tcPr>
          <w:p w14:paraId="6EB9F479"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0.03</w:t>
            </w:r>
          </w:p>
        </w:tc>
      </w:tr>
      <w:tr w:rsidR="00C60574" w:rsidRPr="00C60574" w14:paraId="1316F11C" w14:textId="77777777" w:rsidTr="00C60574">
        <w:trPr>
          <w:trHeight w:val="300"/>
        </w:trPr>
        <w:tc>
          <w:tcPr>
            <w:tcW w:w="1365" w:type="dxa"/>
            <w:vMerge/>
            <w:tcBorders>
              <w:top w:val="nil"/>
              <w:left w:val="nil"/>
              <w:bottom w:val="single" w:sz="8" w:space="0" w:color="000000"/>
              <w:right w:val="nil"/>
            </w:tcBorders>
            <w:vAlign w:val="center"/>
            <w:hideMark/>
          </w:tcPr>
          <w:p w14:paraId="55F82E3B" w14:textId="77777777" w:rsidR="00C60574" w:rsidRPr="00C60574" w:rsidRDefault="00C60574" w:rsidP="00C60574">
            <w:pPr>
              <w:spacing w:after="0" w:line="240" w:lineRule="auto"/>
              <w:rPr>
                <w:rFonts w:ascii="Calibri" w:eastAsia="Times New Roman" w:hAnsi="Calibri" w:cs="Calibri"/>
                <w:color w:val="000000"/>
              </w:rPr>
            </w:pPr>
          </w:p>
        </w:tc>
        <w:tc>
          <w:tcPr>
            <w:tcW w:w="2309" w:type="dxa"/>
            <w:tcBorders>
              <w:top w:val="nil"/>
              <w:left w:val="nil"/>
              <w:bottom w:val="single" w:sz="8" w:space="0" w:color="auto"/>
              <w:right w:val="nil"/>
            </w:tcBorders>
            <w:shd w:val="clear" w:color="auto" w:fill="auto"/>
            <w:noWrap/>
            <w:vAlign w:val="bottom"/>
            <w:hideMark/>
          </w:tcPr>
          <w:p w14:paraId="2D1260FB"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Triglochin maritima</w:t>
            </w:r>
          </w:p>
        </w:tc>
        <w:tc>
          <w:tcPr>
            <w:tcW w:w="787" w:type="dxa"/>
            <w:tcBorders>
              <w:top w:val="nil"/>
              <w:left w:val="nil"/>
              <w:bottom w:val="single" w:sz="8" w:space="0" w:color="auto"/>
              <w:right w:val="nil"/>
            </w:tcBorders>
            <w:shd w:val="clear" w:color="auto" w:fill="auto"/>
            <w:noWrap/>
            <w:vAlign w:val="bottom"/>
            <w:hideMark/>
          </w:tcPr>
          <w:p w14:paraId="351F44F7"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0.04</w:t>
            </w:r>
          </w:p>
        </w:tc>
        <w:tc>
          <w:tcPr>
            <w:tcW w:w="340" w:type="dxa"/>
            <w:tcBorders>
              <w:top w:val="nil"/>
              <w:left w:val="nil"/>
              <w:bottom w:val="nil"/>
              <w:right w:val="nil"/>
            </w:tcBorders>
            <w:shd w:val="clear" w:color="000000" w:fill="E7E6E6"/>
            <w:noWrap/>
            <w:vAlign w:val="bottom"/>
            <w:hideMark/>
          </w:tcPr>
          <w:p w14:paraId="0BA59206"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single" w:sz="4" w:space="0" w:color="auto"/>
              <w:left w:val="nil"/>
              <w:bottom w:val="single" w:sz="8" w:space="0" w:color="000000"/>
              <w:right w:val="nil"/>
            </w:tcBorders>
            <w:vAlign w:val="center"/>
            <w:hideMark/>
          </w:tcPr>
          <w:p w14:paraId="69DF9EEF" w14:textId="77777777" w:rsidR="00C60574" w:rsidRPr="00C60574" w:rsidRDefault="00C60574" w:rsidP="00C60574">
            <w:pPr>
              <w:spacing w:after="0" w:line="240" w:lineRule="auto"/>
              <w:rPr>
                <w:rFonts w:ascii="Calibri" w:eastAsia="Times New Roman" w:hAnsi="Calibri" w:cs="Calibri"/>
                <w:color w:val="000000"/>
              </w:rPr>
            </w:pPr>
          </w:p>
        </w:tc>
        <w:tc>
          <w:tcPr>
            <w:tcW w:w="2288" w:type="dxa"/>
            <w:tcBorders>
              <w:top w:val="nil"/>
              <w:left w:val="nil"/>
              <w:bottom w:val="single" w:sz="8" w:space="0" w:color="auto"/>
              <w:right w:val="nil"/>
            </w:tcBorders>
            <w:shd w:val="clear" w:color="auto" w:fill="auto"/>
            <w:noWrap/>
            <w:vAlign w:val="bottom"/>
            <w:hideMark/>
          </w:tcPr>
          <w:p w14:paraId="42E11DDA"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Juncus articulatus</w:t>
            </w:r>
          </w:p>
        </w:tc>
        <w:tc>
          <w:tcPr>
            <w:tcW w:w="780" w:type="dxa"/>
            <w:tcBorders>
              <w:top w:val="nil"/>
              <w:left w:val="nil"/>
              <w:bottom w:val="single" w:sz="8" w:space="0" w:color="auto"/>
              <w:right w:val="nil"/>
            </w:tcBorders>
            <w:shd w:val="clear" w:color="auto" w:fill="auto"/>
            <w:noWrap/>
            <w:vAlign w:val="bottom"/>
            <w:hideMark/>
          </w:tcPr>
          <w:p w14:paraId="514304AB"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0.04</w:t>
            </w:r>
          </w:p>
        </w:tc>
      </w:tr>
      <w:tr w:rsidR="00C60574" w:rsidRPr="00C60574" w14:paraId="1467F28E" w14:textId="77777777" w:rsidTr="00C60574">
        <w:trPr>
          <w:trHeight w:val="290"/>
        </w:trPr>
        <w:tc>
          <w:tcPr>
            <w:tcW w:w="1365" w:type="dxa"/>
            <w:vMerge w:val="restart"/>
            <w:tcBorders>
              <w:top w:val="nil"/>
              <w:left w:val="nil"/>
              <w:bottom w:val="single" w:sz="8" w:space="0" w:color="000000"/>
              <w:right w:val="nil"/>
            </w:tcBorders>
            <w:shd w:val="clear" w:color="auto" w:fill="auto"/>
            <w:vAlign w:val="center"/>
            <w:hideMark/>
          </w:tcPr>
          <w:p w14:paraId="722C829B"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1-year old exclosures + Grubbed</w:t>
            </w:r>
          </w:p>
        </w:tc>
        <w:tc>
          <w:tcPr>
            <w:tcW w:w="2309" w:type="dxa"/>
            <w:tcBorders>
              <w:top w:val="nil"/>
              <w:left w:val="nil"/>
              <w:bottom w:val="single" w:sz="4" w:space="0" w:color="auto"/>
              <w:right w:val="nil"/>
            </w:tcBorders>
            <w:shd w:val="clear" w:color="auto" w:fill="auto"/>
            <w:noWrap/>
            <w:vAlign w:val="bottom"/>
            <w:hideMark/>
          </w:tcPr>
          <w:p w14:paraId="309B606E"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Spergularia canadensis</w:t>
            </w:r>
          </w:p>
        </w:tc>
        <w:tc>
          <w:tcPr>
            <w:tcW w:w="787" w:type="dxa"/>
            <w:tcBorders>
              <w:top w:val="nil"/>
              <w:left w:val="nil"/>
              <w:bottom w:val="single" w:sz="4" w:space="0" w:color="auto"/>
              <w:right w:val="nil"/>
            </w:tcBorders>
            <w:shd w:val="clear" w:color="auto" w:fill="auto"/>
            <w:noWrap/>
            <w:vAlign w:val="bottom"/>
            <w:hideMark/>
          </w:tcPr>
          <w:p w14:paraId="53CF39FF"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c>
          <w:tcPr>
            <w:tcW w:w="340" w:type="dxa"/>
            <w:tcBorders>
              <w:top w:val="nil"/>
              <w:left w:val="nil"/>
              <w:bottom w:val="nil"/>
              <w:right w:val="nil"/>
            </w:tcBorders>
            <w:shd w:val="clear" w:color="000000" w:fill="E7E6E6"/>
            <w:noWrap/>
            <w:vAlign w:val="bottom"/>
            <w:hideMark/>
          </w:tcPr>
          <w:p w14:paraId="4FF0C3E7"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val="restart"/>
            <w:tcBorders>
              <w:top w:val="single" w:sz="4" w:space="0" w:color="auto"/>
              <w:left w:val="nil"/>
              <w:bottom w:val="single" w:sz="8" w:space="0" w:color="000000"/>
              <w:right w:val="nil"/>
            </w:tcBorders>
            <w:shd w:val="clear" w:color="auto" w:fill="auto"/>
            <w:vAlign w:val="center"/>
            <w:hideMark/>
          </w:tcPr>
          <w:p w14:paraId="62984DB5"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1-year old exclosures + Grubbed</w:t>
            </w:r>
          </w:p>
        </w:tc>
        <w:tc>
          <w:tcPr>
            <w:tcW w:w="2288" w:type="dxa"/>
            <w:tcBorders>
              <w:top w:val="single" w:sz="4" w:space="0" w:color="auto"/>
              <w:left w:val="nil"/>
              <w:bottom w:val="single" w:sz="4" w:space="0" w:color="auto"/>
              <w:right w:val="nil"/>
            </w:tcBorders>
            <w:shd w:val="clear" w:color="auto" w:fill="auto"/>
            <w:noWrap/>
            <w:vAlign w:val="bottom"/>
            <w:hideMark/>
          </w:tcPr>
          <w:p w14:paraId="07E9FBF6"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Eleocharis parvula</w:t>
            </w:r>
          </w:p>
        </w:tc>
        <w:tc>
          <w:tcPr>
            <w:tcW w:w="780" w:type="dxa"/>
            <w:tcBorders>
              <w:top w:val="single" w:sz="4" w:space="0" w:color="auto"/>
              <w:left w:val="nil"/>
              <w:bottom w:val="single" w:sz="4" w:space="0" w:color="auto"/>
              <w:right w:val="nil"/>
            </w:tcBorders>
            <w:shd w:val="clear" w:color="auto" w:fill="auto"/>
            <w:noWrap/>
            <w:vAlign w:val="bottom"/>
            <w:hideMark/>
          </w:tcPr>
          <w:p w14:paraId="3673D2BA"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0.02</w:t>
            </w:r>
          </w:p>
        </w:tc>
      </w:tr>
      <w:tr w:rsidR="00C60574" w:rsidRPr="00C60574" w14:paraId="03308907" w14:textId="77777777" w:rsidTr="00C60574">
        <w:trPr>
          <w:trHeight w:val="300"/>
        </w:trPr>
        <w:tc>
          <w:tcPr>
            <w:tcW w:w="1365" w:type="dxa"/>
            <w:vMerge/>
            <w:tcBorders>
              <w:top w:val="nil"/>
              <w:left w:val="nil"/>
              <w:bottom w:val="single" w:sz="8" w:space="0" w:color="000000"/>
              <w:right w:val="nil"/>
            </w:tcBorders>
            <w:vAlign w:val="center"/>
            <w:hideMark/>
          </w:tcPr>
          <w:p w14:paraId="72D0E1E9" w14:textId="77777777" w:rsidR="00C60574" w:rsidRPr="00C60574" w:rsidRDefault="00C60574" w:rsidP="00C60574">
            <w:pPr>
              <w:spacing w:after="0" w:line="240" w:lineRule="auto"/>
              <w:rPr>
                <w:rFonts w:ascii="Calibri" w:eastAsia="Times New Roman" w:hAnsi="Calibri" w:cs="Calibri"/>
                <w:color w:val="000000"/>
              </w:rPr>
            </w:pPr>
          </w:p>
        </w:tc>
        <w:tc>
          <w:tcPr>
            <w:tcW w:w="2309" w:type="dxa"/>
            <w:tcBorders>
              <w:top w:val="nil"/>
              <w:left w:val="nil"/>
              <w:bottom w:val="single" w:sz="8" w:space="0" w:color="auto"/>
              <w:right w:val="nil"/>
            </w:tcBorders>
            <w:shd w:val="clear" w:color="auto" w:fill="auto"/>
            <w:noWrap/>
            <w:vAlign w:val="bottom"/>
            <w:hideMark/>
          </w:tcPr>
          <w:p w14:paraId="5277ADEA"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Glaux maritima</w:t>
            </w:r>
          </w:p>
        </w:tc>
        <w:tc>
          <w:tcPr>
            <w:tcW w:w="787" w:type="dxa"/>
            <w:tcBorders>
              <w:top w:val="nil"/>
              <w:left w:val="nil"/>
              <w:bottom w:val="single" w:sz="8" w:space="0" w:color="auto"/>
              <w:right w:val="nil"/>
            </w:tcBorders>
            <w:shd w:val="clear" w:color="auto" w:fill="auto"/>
            <w:noWrap/>
            <w:vAlign w:val="bottom"/>
            <w:hideMark/>
          </w:tcPr>
          <w:p w14:paraId="5457D707"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0.03</w:t>
            </w:r>
          </w:p>
        </w:tc>
        <w:tc>
          <w:tcPr>
            <w:tcW w:w="340" w:type="dxa"/>
            <w:tcBorders>
              <w:top w:val="nil"/>
              <w:left w:val="nil"/>
              <w:bottom w:val="nil"/>
              <w:right w:val="nil"/>
            </w:tcBorders>
            <w:shd w:val="clear" w:color="000000" w:fill="E7E6E6"/>
            <w:noWrap/>
            <w:vAlign w:val="bottom"/>
            <w:hideMark/>
          </w:tcPr>
          <w:p w14:paraId="48E10C65"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vMerge/>
            <w:tcBorders>
              <w:top w:val="single" w:sz="4" w:space="0" w:color="auto"/>
              <w:left w:val="nil"/>
              <w:bottom w:val="single" w:sz="8" w:space="0" w:color="000000"/>
              <w:right w:val="nil"/>
            </w:tcBorders>
            <w:vAlign w:val="center"/>
            <w:hideMark/>
          </w:tcPr>
          <w:p w14:paraId="7CA56B42" w14:textId="77777777" w:rsidR="00C60574" w:rsidRPr="00C60574" w:rsidRDefault="00C60574" w:rsidP="00C60574">
            <w:pPr>
              <w:spacing w:after="0" w:line="240" w:lineRule="auto"/>
              <w:rPr>
                <w:rFonts w:ascii="Calibri" w:eastAsia="Times New Roman" w:hAnsi="Calibri" w:cs="Calibri"/>
                <w:color w:val="000000"/>
              </w:rPr>
            </w:pPr>
          </w:p>
        </w:tc>
        <w:tc>
          <w:tcPr>
            <w:tcW w:w="2288" w:type="dxa"/>
            <w:tcBorders>
              <w:top w:val="nil"/>
              <w:left w:val="nil"/>
              <w:bottom w:val="single" w:sz="8" w:space="0" w:color="auto"/>
              <w:right w:val="nil"/>
            </w:tcBorders>
            <w:shd w:val="clear" w:color="auto" w:fill="auto"/>
            <w:noWrap/>
            <w:vAlign w:val="bottom"/>
            <w:hideMark/>
          </w:tcPr>
          <w:p w14:paraId="7110CABE"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Spergularia canadensis</w:t>
            </w:r>
          </w:p>
        </w:tc>
        <w:tc>
          <w:tcPr>
            <w:tcW w:w="780" w:type="dxa"/>
            <w:tcBorders>
              <w:top w:val="nil"/>
              <w:left w:val="nil"/>
              <w:bottom w:val="single" w:sz="8" w:space="0" w:color="auto"/>
              <w:right w:val="nil"/>
            </w:tcBorders>
            <w:shd w:val="clear" w:color="auto" w:fill="auto"/>
            <w:noWrap/>
            <w:vAlign w:val="bottom"/>
            <w:hideMark/>
          </w:tcPr>
          <w:p w14:paraId="2C3EE053"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0.03</w:t>
            </w:r>
          </w:p>
        </w:tc>
      </w:tr>
      <w:tr w:rsidR="00C60574" w:rsidRPr="00C60574" w14:paraId="3B9FAC4A" w14:textId="77777777" w:rsidTr="00C60574">
        <w:trPr>
          <w:trHeight w:val="880"/>
        </w:trPr>
        <w:tc>
          <w:tcPr>
            <w:tcW w:w="1365" w:type="dxa"/>
            <w:tcBorders>
              <w:top w:val="nil"/>
              <w:left w:val="nil"/>
              <w:bottom w:val="single" w:sz="8" w:space="0" w:color="auto"/>
              <w:right w:val="nil"/>
            </w:tcBorders>
            <w:shd w:val="clear" w:color="auto" w:fill="auto"/>
            <w:vAlign w:val="bottom"/>
            <w:hideMark/>
          </w:tcPr>
          <w:p w14:paraId="78057FD8"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10-year old exclosures + Undisturbed</w:t>
            </w:r>
          </w:p>
        </w:tc>
        <w:tc>
          <w:tcPr>
            <w:tcW w:w="2309" w:type="dxa"/>
            <w:tcBorders>
              <w:top w:val="nil"/>
              <w:left w:val="nil"/>
              <w:bottom w:val="single" w:sz="8" w:space="0" w:color="auto"/>
              <w:right w:val="nil"/>
            </w:tcBorders>
            <w:shd w:val="clear" w:color="auto" w:fill="auto"/>
            <w:noWrap/>
            <w:vAlign w:val="center"/>
            <w:hideMark/>
          </w:tcPr>
          <w:p w14:paraId="06068B6B"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Potentilla pacifica</w:t>
            </w:r>
          </w:p>
        </w:tc>
        <w:tc>
          <w:tcPr>
            <w:tcW w:w="787" w:type="dxa"/>
            <w:tcBorders>
              <w:top w:val="nil"/>
              <w:left w:val="nil"/>
              <w:bottom w:val="single" w:sz="8" w:space="0" w:color="auto"/>
              <w:right w:val="nil"/>
            </w:tcBorders>
            <w:shd w:val="clear" w:color="auto" w:fill="auto"/>
            <w:noWrap/>
            <w:vAlign w:val="center"/>
            <w:hideMark/>
          </w:tcPr>
          <w:p w14:paraId="441F3B59"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c>
          <w:tcPr>
            <w:tcW w:w="340" w:type="dxa"/>
            <w:tcBorders>
              <w:top w:val="nil"/>
              <w:left w:val="nil"/>
              <w:bottom w:val="nil"/>
              <w:right w:val="nil"/>
            </w:tcBorders>
            <w:shd w:val="clear" w:color="000000" w:fill="E7E6E6"/>
            <w:noWrap/>
            <w:vAlign w:val="center"/>
            <w:hideMark/>
          </w:tcPr>
          <w:p w14:paraId="7D349700"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 </w:t>
            </w:r>
          </w:p>
        </w:tc>
        <w:tc>
          <w:tcPr>
            <w:tcW w:w="1352" w:type="dxa"/>
            <w:tcBorders>
              <w:top w:val="single" w:sz="4" w:space="0" w:color="auto"/>
              <w:left w:val="nil"/>
              <w:bottom w:val="single" w:sz="8" w:space="0" w:color="auto"/>
              <w:right w:val="nil"/>
            </w:tcBorders>
            <w:shd w:val="clear" w:color="auto" w:fill="auto"/>
            <w:vAlign w:val="center"/>
            <w:hideMark/>
          </w:tcPr>
          <w:p w14:paraId="6591DAC0" w14:textId="77777777" w:rsidR="00C60574" w:rsidRPr="00C60574" w:rsidRDefault="00C60574" w:rsidP="00C60574">
            <w:pPr>
              <w:spacing w:after="0" w:line="240" w:lineRule="auto"/>
              <w:rPr>
                <w:rFonts w:ascii="Calibri" w:eastAsia="Times New Roman" w:hAnsi="Calibri" w:cs="Calibri"/>
                <w:color w:val="000000"/>
              </w:rPr>
            </w:pPr>
            <w:r w:rsidRPr="00C60574">
              <w:rPr>
                <w:rFonts w:ascii="Calibri" w:eastAsia="Times New Roman" w:hAnsi="Calibri" w:cs="Calibri"/>
                <w:color w:val="000000"/>
              </w:rPr>
              <w:t>10-year old exclosures + Undisturbed</w:t>
            </w:r>
          </w:p>
        </w:tc>
        <w:tc>
          <w:tcPr>
            <w:tcW w:w="2288" w:type="dxa"/>
            <w:tcBorders>
              <w:top w:val="single" w:sz="4" w:space="0" w:color="auto"/>
              <w:left w:val="nil"/>
              <w:bottom w:val="single" w:sz="8" w:space="0" w:color="auto"/>
              <w:right w:val="nil"/>
            </w:tcBorders>
            <w:shd w:val="clear" w:color="auto" w:fill="auto"/>
            <w:noWrap/>
            <w:vAlign w:val="center"/>
            <w:hideMark/>
          </w:tcPr>
          <w:p w14:paraId="2781EC6A" w14:textId="77777777" w:rsidR="00C60574" w:rsidRPr="00C60574" w:rsidRDefault="00C60574" w:rsidP="00C60574">
            <w:pPr>
              <w:spacing w:after="0" w:line="240" w:lineRule="auto"/>
              <w:rPr>
                <w:rFonts w:ascii="Calibri" w:eastAsia="Times New Roman" w:hAnsi="Calibri" w:cs="Calibri"/>
                <w:i/>
                <w:iCs/>
                <w:color w:val="000000"/>
              </w:rPr>
            </w:pPr>
            <w:r w:rsidRPr="00C60574">
              <w:rPr>
                <w:rFonts w:ascii="Calibri" w:eastAsia="Times New Roman" w:hAnsi="Calibri" w:cs="Calibri"/>
                <w:i/>
                <w:iCs/>
                <w:color w:val="000000"/>
              </w:rPr>
              <w:t>Agrostis stolonifera*</w:t>
            </w:r>
          </w:p>
        </w:tc>
        <w:tc>
          <w:tcPr>
            <w:tcW w:w="780" w:type="dxa"/>
            <w:tcBorders>
              <w:top w:val="single" w:sz="4" w:space="0" w:color="auto"/>
              <w:left w:val="nil"/>
              <w:bottom w:val="single" w:sz="8" w:space="0" w:color="auto"/>
              <w:right w:val="nil"/>
            </w:tcBorders>
            <w:shd w:val="clear" w:color="auto" w:fill="auto"/>
            <w:noWrap/>
            <w:vAlign w:val="center"/>
            <w:hideMark/>
          </w:tcPr>
          <w:p w14:paraId="3E57713B" w14:textId="77777777" w:rsidR="00C60574" w:rsidRPr="00C60574" w:rsidRDefault="00C60574" w:rsidP="00C60574">
            <w:pPr>
              <w:spacing w:after="0" w:line="240" w:lineRule="auto"/>
              <w:jc w:val="center"/>
              <w:rPr>
                <w:rFonts w:ascii="Calibri" w:eastAsia="Times New Roman" w:hAnsi="Calibri" w:cs="Calibri"/>
                <w:color w:val="000000"/>
              </w:rPr>
            </w:pPr>
            <w:r w:rsidRPr="00C60574">
              <w:rPr>
                <w:rFonts w:ascii="Calibri" w:eastAsia="Times New Roman" w:hAnsi="Calibri" w:cs="Calibri"/>
                <w:color w:val="000000"/>
              </w:rPr>
              <w:t>&lt; 0.01</w:t>
            </w:r>
          </w:p>
        </w:tc>
      </w:tr>
    </w:tbl>
    <w:p w14:paraId="18CEDDF7" w14:textId="01D9774E" w:rsidR="00B424B5" w:rsidRDefault="00B424B5" w:rsidP="00B424B5"/>
    <w:p w14:paraId="209FFFEF" w14:textId="77777777" w:rsidR="007D0634" w:rsidRDefault="007D0634" w:rsidP="00B424B5">
      <w:pPr>
        <w:rPr>
          <w:ins w:id="939" w:author="Stefanie Lane" w:date="2023-01-04T15:48:00Z"/>
        </w:rPr>
      </w:pPr>
    </w:p>
    <w:p w14:paraId="0EC28D82" w14:textId="3E07A66F" w:rsidR="00377677" w:rsidDel="0075292D" w:rsidRDefault="00377677" w:rsidP="00B424B5">
      <w:pPr>
        <w:rPr>
          <w:del w:id="940" w:author="Stefanie Lane" w:date="2023-01-04T16:18:00Z"/>
        </w:rPr>
      </w:pPr>
    </w:p>
    <w:p w14:paraId="53260693" w14:textId="593D4E73" w:rsidR="00B424B5" w:rsidRDefault="00456BEC" w:rsidP="00B424B5">
      <w:pPr>
        <w:keepNext/>
      </w:pPr>
      <w:r>
        <w:rPr>
          <w:noProof/>
        </w:rPr>
        <w:drawing>
          <wp:inline distT="0" distB="0" distL="0" distR="0" wp14:anchorId="44830406" wp14:editId="45729EA7">
            <wp:extent cx="5980430" cy="409702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0430" cy="4097020"/>
                    </a:xfrm>
                    <a:prstGeom prst="rect">
                      <a:avLst/>
                    </a:prstGeom>
                    <a:noFill/>
                  </pic:spPr>
                </pic:pic>
              </a:graphicData>
            </a:graphic>
          </wp:inline>
        </w:drawing>
      </w:r>
    </w:p>
    <w:p w14:paraId="74D717EE" w14:textId="0A1C0F9E" w:rsidR="00B424B5" w:rsidRDefault="00B424B5" w:rsidP="00B424B5">
      <w:pPr>
        <w:pStyle w:val="Caption"/>
      </w:pPr>
      <w:bookmarkStart w:id="941" w:name="_Ref119065116"/>
      <w:commentRangeStart w:id="942"/>
      <w:commentRangeStart w:id="943"/>
      <w:r>
        <w:t xml:space="preserve">Figure </w:t>
      </w:r>
      <w:commentRangeEnd w:id="942"/>
      <w:r>
        <w:rPr>
          <w:rStyle w:val="CommentReference"/>
          <w:i w:val="0"/>
          <w:iCs w:val="0"/>
          <w:color w:val="auto"/>
        </w:rPr>
        <w:commentReference w:id="942"/>
      </w:r>
      <w:commentRangeEnd w:id="943"/>
      <w:r w:rsidR="00C9088E">
        <w:rPr>
          <w:rStyle w:val="CommentReference"/>
          <w:i w:val="0"/>
          <w:iCs w:val="0"/>
          <w:color w:val="auto"/>
        </w:rPr>
        <w:commentReference w:id="943"/>
      </w:r>
      <w:r w:rsidR="00DC4132">
        <w:fldChar w:fldCharType="begin"/>
      </w:r>
      <w:r w:rsidR="00DC4132">
        <w:instrText xml:space="preserve"> SEQ Figure \* ARABIC </w:instrText>
      </w:r>
      <w:r w:rsidR="00DC4132">
        <w:fldChar w:fldCharType="separate"/>
      </w:r>
      <w:ins w:id="944" w:author="Stefanie Lane" w:date="2023-01-04T14:50:00Z">
        <w:r w:rsidR="00C534C4">
          <w:rPr>
            <w:noProof/>
          </w:rPr>
          <w:t>3</w:t>
        </w:r>
      </w:ins>
      <w:del w:id="945" w:author="Stefanie Lane" w:date="2023-01-04T13:23:00Z">
        <w:r w:rsidR="009C177C" w:rsidDel="002174A9">
          <w:rPr>
            <w:noProof/>
          </w:rPr>
          <w:delText>2</w:delText>
        </w:r>
      </w:del>
      <w:r w:rsidR="00DC4132">
        <w:rPr>
          <w:noProof/>
        </w:rPr>
        <w:fldChar w:fldCharType="end"/>
      </w:r>
      <w:bookmarkEnd w:id="941"/>
      <w:r>
        <w:t xml:space="preserve">. Relative abundance of species identified by indicator species analysis in above-ground vegetation and surface seed bank at each estuary sampled. Notably, abundance of key native TPGs such as </w:t>
      </w:r>
      <w:r>
        <w:rPr>
          <w:i w:val="0"/>
        </w:rPr>
        <w:t>Carex lyngbyei</w:t>
      </w:r>
      <w:r>
        <w:t xml:space="preserve"> are absent from the seed bank</w:t>
      </w:r>
      <w:r>
        <w:rPr>
          <w:i w:val="0"/>
        </w:rPr>
        <w:t>,</w:t>
      </w:r>
      <w:r w:rsidRPr="000B4385">
        <w:t xml:space="preserve"> while </w:t>
      </w:r>
      <w:r>
        <w:t xml:space="preserve">others such as </w:t>
      </w:r>
      <w:r>
        <w:rPr>
          <w:i w:val="0"/>
        </w:rPr>
        <w:t>Juncus balticus</w:t>
      </w:r>
      <w:r>
        <w:t xml:space="preserve"> are present in the seed bank but absent in above-ground vegetation, such as observed in 10-year old exclosures at Little Qualicum Estuary.</w:t>
      </w:r>
    </w:p>
    <w:p w14:paraId="7ABE0031" w14:textId="77777777" w:rsidR="00B424B5" w:rsidDel="007C5A7F" w:rsidRDefault="00B424B5" w:rsidP="00B424B5">
      <w:pPr>
        <w:rPr>
          <w:del w:id="946" w:author="Stefanie Lane" w:date="2023-01-04T16:15:00Z"/>
        </w:rPr>
      </w:pPr>
    </w:p>
    <w:p w14:paraId="3573EE1D" w14:textId="77777777" w:rsidR="001E38AF" w:rsidRDefault="001E38AF" w:rsidP="001E38AF">
      <w:pPr>
        <w:pStyle w:val="NoSpacing"/>
        <w:rPr>
          <w:ins w:id="947" w:author="Stefanie Lane" w:date="2023-01-04T15:44:00Z"/>
        </w:rPr>
      </w:pPr>
    </w:p>
    <w:p w14:paraId="3B82A2E8" w14:textId="77777777" w:rsidR="001E38AF" w:rsidRDefault="001E38AF" w:rsidP="001E38AF">
      <w:pPr>
        <w:pStyle w:val="NoSpacing"/>
        <w:rPr>
          <w:ins w:id="948" w:author="Stefanie Lane" w:date="2023-01-04T15:44:00Z"/>
        </w:rPr>
      </w:pPr>
    </w:p>
    <w:p w14:paraId="1FE0FB23" w14:textId="7942466D" w:rsidR="001E38AF" w:rsidRDefault="001E38AF" w:rsidP="001B3296">
      <w:pPr>
        <w:pStyle w:val="NoSpacing"/>
        <w:rPr>
          <w:ins w:id="949" w:author="Stefanie Lane" w:date="2023-01-04T15:44:00Z"/>
        </w:rPr>
        <w:pPrChange w:id="950" w:author="Stefanie Lane" w:date="2023-01-04T16:26:00Z">
          <w:pPr>
            <w:pStyle w:val="NoSpacing"/>
            <w:numPr>
              <w:ilvl w:val="2"/>
              <w:numId w:val="15"/>
            </w:numPr>
            <w:ind w:left="2160" w:hanging="360"/>
          </w:pPr>
        </w:pPrChange>
      </w:pPr>
      <w:ins w:id="951" w:author="Stefanie Lane" w:date="2023-01-04T15:44:00Z">
        <w:r>
          <w:t xml:space="preserve"> </w:t>
        </w:r>
      </w:ins>
    </w:p>
    <w:p w14:paraId="661A4605" w14:textId="77777777" w:rsidR="00B424B5" w:rsidRDefault="00B424B5" w:rsidP="00B424B5"/>
    <w:p w14:paraId="18FD0F27" w14:textId="77777777" w:rsidR="00B424B5" w:rsidRDefault="00B424B5" w:rsidP="00B424B5"/>
    <w:p w14:paraId="7A60F628" w14:textId="77777777" w:rsidR="00B424B5" w:rsidRDefault="00B424B5" w:rsidP="00B424B5"/>
    <w:p w14:paraId="385D3AED" w14:textId="6BAA5BB4" w:rsidR="002835C7" w:rsidRDefault="002835C7" w:rsidP="002835C7"/>
    <w:p w14:paraId="018CFEC8" w14:textId="1916F1D6" w:rsidR="002835C7" w:rsidRDefault="002835C7" w:rsidP="002835C7"/>
    <w:p w14:paraId="42A3EF93" w14:textId="7BFE13AE" w:rsidR="00AD74FD" w:rsidRDefault="00C51484" w:rsidP="00AD74FD">
      <w:pPr>
        <w:keepNext/>
      </w:pPr>
      <w:r w:rsidRPr="00C51484">
        <w:rPr>
          <w:noProof/>
        </w:rPr>
        <w:lastRenderedPageBreak/>
        <w:drawing>
          <wp:inline distT="0" distB="0" distL="0" distR="0" wp14:anchorId="5D45E189" wp14:editId="5088B4EA">
            <wp:extent cx="5943600" cy="31498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49891"/>
                    </a:xfrm>
                    <a:prstGeom prst="rect">
                      <a:avLst/>
                    </a:prstGeom>
                  </pic:spPr>
                </pic:pic>
              </a:graphicData>
            </a:graphic>
          </wp:inline>
        </w:drawing>
      </w:r>
    </w:p>
    <w:p w14:paraId="2048548B" w14:textId="501F80F7" w:rsidR="002835C7" w:rsidRDefault="00AD74FD" w:rsidP="00AD74FD">
      <w:pPr>
        <w:pStyle w:val="Caption"/>
      </w:pPr>
      <w:commentRangeStart w:id="952"/>
      <w:commentRangeStart w:id="953"/>
      <w:r>
        <w:t xml:space="preserve">Figure </w:t>
      </w:r>
      <w:commentRangeEnd w:id="952"/>
      <w:r w:rsidR="00AE4BF0">
        <w:rPr>
          <w:rStyle w:val="CommentReference"/>
          <w:i w:val="0"/>
          <w:iCs w:val="0"/>
          <w:color w:val="auto"/>
        </w:rPr>
        <w:commentReference w:id="952"/>
      </w:r>
      <w:commentRangeEnd w:id="953"/>
      <w:r w:rsidR="00C9088E">
        <w:rPr>
          <w:rStyle w:val="CommentReference"/>
          <w:i w:val="0"/>
          <w:iCs w:val="0"/>
          <w:color w:val="auto"/>
        </w:rPr>
        <w:commentReference w:id="953"/>
      </w:r>
      <w:r w:rsidR="00DC4132">
        <w:fldChar w:fldCharType="begin"/>
      </w:r>
      <w:r w:rsidR="00DC4132">
        <w:instrText xml:space="preserve"> SEQ Figure \* ARABIC </w:instrText>
      </w:r>
      <w:r w:rsidR="00DC4132">
        <w:fldChar w:fldCharType="separate"/>
      </w:r>
      <w:ins w:id="954" w:author="Stefanie Lane" w:date="2023-01-04T14:50:00Z">
        <w:r w:rsidR="00C534C4">
          <w:rPr>
            <w:noProof/>
          </w:rPr>
          <w:t>4</w:t>
        </w:r>
      </w:ins>
      <w:del w:id="955" w:author="Stefanie Lane" w:date="2023-01-04T13:23:00Z">
        <w:r w:rsidR="009C177C" w:rsidDel="002174A9">
          <w:rPr>
            <w:noProof/>
          </w:rPr>
          <w:delText>3</w:delText>
        </w:r>
      </w:del>
      <w:r w:rsidR="00DC4132">
        <w:rPr>
          <w:noProof/>
        </w:rPr>
        <w:fldChar w:fldCharType="end"/>
      </w:r>
      <w:r>
        <w:t xml:space="preserve">. Actual vs. predicted values for proportion of tall, perennial graminoid </w:t>
      </w:r>
      <w:r w:rsidR="000705FF">
        <w:t xml:space="preserve">in </w:t>
      </w:r>
      <w:r>
        <w:t>above-ground vegetation cover</w:t>
      </w:r>
      <w:r w:rsidR="000705FF">
        <w:t xml:space="preserve"> (left) and surface seed bank samples (right)</w:t>
      </w:r>
      <w:r>
        <w:t xml:space="preserve"> based on disturbance condition. Actual values plotted as </w:t>
      </w:r>
      <w:r w:rsidR="00806FFF">
        <w:t>colored</w:t>
      </w:r>
      <w:r>
        <w:t xml:space="preserve"> points; mean values black points with standard error </w:t>
      </w:r>
      <w:r w:rsidR="00806FFF">
        <w:t xml:space="preserve">color coded for each estuary. </w:t>
      </w:r>
    </w:p>
    <w:p w14:paraId="5F58819A" w14:textId="6170CB32" w:rsidR="002835C7" w:rsidRDefault="002835C7" w:rsidP="002835C7"/>
    <w:p w14:paraId="3F302205" w14:textId="3495E006" w:rsidR="002835C7" w:rsidRDefault="002835C7" w:rsidP="002835C7"/>
    <w:p w14:paraId="74C02795" w14:textId="77777777" w:rsidR="002835C7" w:rsidRDefault="002835C7" w:rsidP="002835C7"/>
    <w:p w14:paraId="51BE9AB4" w14:textId="77777777" w:rsidR="00ED249F" w:rsidRDefault="00ED249F">
      <w:pPr>
        <w:rPr>
          <w:rFonts w:asciiTheme="majorHAnsi" w:eastAsiaTheme="majorEastAsia" w:hAnsiTheme="majorHAnsi" w:cstheme="majorBidi"/>
          <w:color w:val="2F5496" w:themeColor="accent1" w:themeShade="BF"/>
          <w:sz w:val="32"/>
          <w:szCs w:val="32"/>
        </w:rPr>
      </w:pPr>
      <w:r>
        <w:br w:type="page"/>
      </w:r>
    </w:p>
    <w:p w14:paraId="74D047C0" w14:textId="28A4B4F3" w:rsidR="00B424B5" w:rsidRDefault="00B424B5" w:rsidP="00B424B5">
      <w:pPr>
        <w:pStyle w:val="Heading1"/>
      </w:pPr>
      <w:r>
        <w:lastRenderedPageBreak/>
        <w:t>Discussion</w:t>
      </w:r>
    </w:p>
    <w:p w14:paraId="755D8E41" w14:textId="7DF7DAEC" w:rsidR="00B424B5" w:rsidRDefault="00B424B5" w:rsidP="00C534C4">
      <w:pPr>
        <w:ind w:firstLine="360"/>
      </w:pPr>
      <w:r>
        <w:t xml:space="preserve">We sought to understand whether </w:t>
      </w:r>
      <w:del w:id="956" w:author="Stefanie Lane" w:date="2023-01-04T16:28:00Z">
        <w:r w:rsidR="00396346" w:rsidDel="0036041D">
          <w:delText xml:space="preserve">the </w:delText>
        </w:r>
      </w:del>
      <w:r>
        <w:t>dominant</w:t>
      </w:r>
      <w:del w:id="957" w:author="Stefanie Lane" w:date="2023-01-04T16:28:00Z">
        <w:r w:rsidDel="0036041D">
          <w:delText xml:space="preserve"> plant </w:delText>
        </w:r>
        <w:r w:rsidDel="00DA38F7">
          <w:delText xml:space="preserve">functional </w:delText>
        </w:r>
        <w:r w:rsidDel="0036041D">
          <w:delText>group</w:delText>
        </w:r>
      </w:del>
      <w:r w:rsidR="00396346">
        <w:t xml:space="preserve"> ‘tall, perennial graminoids’ (TPGs)</w:t>
      </w:r>
      <w:r>
        <w:t xml:space="preserve"> recover</w:t>
      </w:r>
      <w:r w:rsidR="00396346">
        <w:t>s</w:t>
      </w:r>
      <w:r>
        <w:t xml:space="preserve"> following disturbance, and whether surface seed bank composition reflects above-ground vegetation composition. </w:t>
      </w:r>
      <w:r w:rsidR="00B54581">
        <w:t xml:space="preserve">It is evident that </w:t>
      </w:r>
      <w:r w:rsidR="00161CC4">
        <w:t xml:space="preserve">extensive grazing and grubbing behavior of Canada geese remove TPGs from the habitat, to the point of converting habitat dominated by rhizomatous TPGs to mudflat characterized by ruderal </w:t>
      </w:r>
      <w:r w:rsidR="00A258F7">
        <w:t>forbs and short graminoids (</w:t>
      </w:r>
      <w:r w:rsidR="00A258F7">
        <w:fldChar w:fldCharType="begin"/>
      </w:r>
      <w:r w:rsidR="00A258F7">
        <w:instrText xml:space="preserve"> REF _Ref117853221 \h </w:instrText>
      </w:r>
      <w:r w:rsidR="00A258F7">
        <w:fldChar w:fldCharType="separate"/>
      </w:r>
      <w:r w:rsidR="00C534C4">
        <w:t xml:space="preserve">Table </w:t>
      </w:r>
      <w:r w:rsidR="00C534C4">
        <w:rPr>
          <w:noProof/>
        </w:rPr>
        <w:t>2</w:t>
      </w:r>
      <w:r w:rsidR="00A258F7">
        <w:fldChar w:fldCharType="end"/>
      </w:r>
      <w:r w:rsidR="00A258F7">
        <w:t xml:space="preserve">). </w:t>
      </w:r>
      <w:r w:rsidR="00620C40">
        <w:t xml:space="preserve">While it may seem unnecessary to state this change in composition following herbivory, </w:t>
      </w:r>
      <w:r w:rsidR="00D42F40">
        <w:t>it</w:t>
      </w:r>
      <w:ins w:id="958" w:author="Stefanie Lane" w:date="2023-01-03T14:15:00Z">
        <w:r w:rsidR="008A1439">
          <w:t xml:space="preserve"> is important to emphasize that this</w:t>
        </w:r>
      </w:ins>
      <w:r w:rsidR="00D42F40">
        <w:t xml:space="preserve"> affects the habitat’s regenerative capacity by removing clona</w:t>
      </w:r>
      <w:del w:id="959" w:author="Stefanie Lane" w:date="2023-01-03T14:14:00Z">
        <w:r w:rsidR="00D42F40" w:rsidDel="00CB0D9E">
          <w:delText>l pro</w:delText>
        </w:r>
        <w:r w:rsidR="008C2463" w:rsidDel="00CB0D9E">
          <w:delText>pagules</w:delText>
        </w:r>
      </w:del>
      <w:ins w:id="960" w:author="Stefanie Lane" w:date="2023-01-03T14:14:00Z">
        <w:r w:rsidR="00CB0D9E">
          <w:t>lly-reproductive rhizomes</w:t>
        </w:r>
      </w:ins>
      <w:r w:rsidR="008C2463">
        <w:t xml:space="preserve"> and </w:t>
      </w:r>
      <w:ins w:id="961" w:author="Stefanie Lane" w:date="2023-01-03T14:15:00Z">
        <w:r w:rsidR="00E17241">
          <w:t xml:space="preserve">leads to </w:t>
        </w:r>
      </w:ins>
      <w:ins w:id="962" w:author="Stefanie Lane" w:date="2023-01-03T14:16:00Z">
        <w:r w:rsidR="00E17241">
          <w:t>a</w:t>
        </w:r>
        <w:r w:rsidR="00DD4017">
          <w:t xml:space="preserve"> dearth of native graminoid species in the </w:t>
        </w:r>
      </w:ins>
      <w:del w:id="963" w:author="Stefanie Lane" w:date="2023-01-03T14:16:00Z">
        <w:r w:rsidR="008C2463" w:rsidDel="00441A89">
          <w:delText xml:space="preserve">altering </w:delText>
        </w:r>
      </w:del>
      <w:r w:rsidR="008C2463">
        <w:t>surface seed bank</w:t>
      </w:r>
      <w:del w:id="964" w:author="Stefanie Lane" w:date="2023-01-03T14:16:00Z">
        <w:r w:rsidR="008C2463" w:rsidDel="00DD4017">
          <w:delText xml:space="preserve"> composition</w:delText>
        </w:r>
      </w:del>
      <w:r w:rsidR="008C2463">
        <w:t xml:space="preserve">. </w:t>
      </w:r>
    </w:p>
    <w:p w14:paraId="2127370C" w14:textId="5308FA35" w:rsidR="00B424B5" w:rsidDel="009401BA" w:rsidRDefault="00B424B5">
      <w:pPr>
        <w:ind w:firstLine="360"/>
        <w:rPr>
          <w:del w:id="965" w:author="Stefanie Lane" w:date="2023-01-03T14:12:00Z"/>
        </w:rPr>
        <w:pPrChange w:id="966" w:author="Stefanie Lane" w:date="2023-01-03T14:12:00Z">
          <w:pPr>
            <w:pStyle w:val="ListParagraph"/>
            <w:numPr>
              <w:numId w:val="14"/>
            </w:numPr>
            <w:ind w:hanging="360"/>
          </w:pPr>
        </w:pPrChange>
      </w:pPr>
      <w:r>
        <w:t xml:space="preserve">We found that TPG functional group recovered according to our expectations, but with different compositional </w:t>
      </w:r>
      <w:del w:id="967" w:author="Stefanie Lane" w:date="2023-01-04T16:29:00Z">
        <w:r w:rsidDel="009F2476">
          <w:delText>characteristics</w:delText>
        </w:r>
      </w:del>
      <w:ins w:id="968" w:author="Stefanie Lane" w:date="2023-01-04T16:29:00Z">
        <w:r w:rsidR="009F2476">
          <w:t>abundances</w:t>
        </w:r>
      </w:ins>
      <w:r>
        <w:t xml:space="preserve">. Notably, </w:t>
      </w:r>
      <w:r w:rsidR="004F7DEA">
        <w:t>non-native</w:t>
      </w:r>
      <w:r>
        <w:t xml:space="preserve"> species </w:t>
      </w:r>
      <w:r w:rsidRPr="009401BA">
        <w:rPr>
          <w:i/>
        </w:rPr>
        <w:t>Agrostis stolonifera</w:t>
      </w:r>
      <w:r>
        <w:t xml:space="preserve"> dominates above-ground vegetation 10 years following grazing exclusion. </w:t>
      </w:r>
    </w:p>
    <w:p w14:paraId="78777C55" w14:textId="0288C4EB" w:rsidR="00B424B5" w:rsidDel="009401BA" w:rsidRDefault="00B424B5">
      <w:pPr>
        <w:ind w:firstLine="360"/>
        <w:rPr>
          <w:del w:id="969" w:author="Stefanie Lane" w:date="2023-01-03T14:12:00Z"/>
        </w:rPr>
        <w:pPrChange w:id="970" w:author="Stefanie Lane" w:date="2023-01-03T14:12:00Z">
          <w:pPr>
            <w:pStyle w:val="ListParagraph"/>
            <w:numPr>
              <w:numId w:val="14"/>
            </w:numPr>
            <w:ind w:hanging="360"/>
          </w:pPr>
        </w:pPrChange>
      </w:pPr>
      <w:r>
        <w:t>We found high species richness in grubbed sites and 1-year old exclosures, but low abundance of seed similar to above-ground vegetation except for two species in these disturbance categories</w:t>
      </w:r>
      <w:ins w:id="971" w:author="Stefanie Lane" w:date="2023-01-04T10:18:00Z">
        <w:r w:rsidR="00DC71AA">
          <w:t xml:space="preserve"> (</w:t>
        </w:r>
        <w:r w:rsidR="00DC71AA" w:rsidRPr="00DC71AA">
          <w:rPr>
            <w:highlight w:val="green"/>
            <w:rPrChange w:id="972" w:author="Stefanie Lane" w:date="2023-01-04T10:18:00Z">
              <w:rPr/>
            </w:rPrChange>
          </w:rPr>
          <w:t>Sp X, Sp Y</w:t>
        </w:r>
        <w:r w:rsidR="00DC71AA">
          <w:t>)</w:t>
        </w:r>
      </w:ins>
      <w:r>
        <w:t xml:space="preserve">. This may indicate a loss of propagules in the surface seed bank, either by erosion or inability of the extant vegetation to trap seeds from </w:t>
      </w:r>
      <w:del w:id="973" w:author="Stefanie Lane" w:date="2023-01-04T10:18:00Z">
        <w:r w:rsidDel="00142CEB">
          <w:delText xml:space="preserve">local </w:delText>
        </w:r>
      </w:del>
      <w:ins w:id="974" w:author="Stefanie Lane" w:date="2023-01-04T10:18:00Z">
        <w:r w:rsidR="00142CEB">
          <w:t>nearby</w:t>
        </w:r>
        <w:r w:rsidR="00142CEB">
          <w:t xml:space="preserve"> </w:t>
        </w:r>
      </w:ins>
      <w:r>
        <w:t xml:space="preserve">parent plants or </w:t>
      </w:r>
      <w:del w:id="975" w:author="Stefanie Lane" w:date="2023-01-04T10:18:00Z">
        <w:r w:rsidDel="00142CEB">
          <w:delText xml:space="preserve">any </w:delText>
        </w:r>
      </w:del>
      <w:ins w:id="976" w:author="Stefanie Lane" w:date="2023-01-04T10:18:00Z">
        <w:r w:rsidR="00142CEB">
          <w:t>seeds</w:t>
        </w:r>
        <w:r w:rsidR="00142CEB">
          <w:t xml:space="preserve"> </w:t>
        </w:r>
      </w:ins>
      <w:del w:id="977" w:author="Stefanie Lane" w:date="2023-01-04T10:18:00Z">
        <w:r w:rsidDel="00142CEB">
          <w:delText xml:space="preserve">brought </w:delText>
        </w:r>
      </w:del>
      <w:ins w:id="978" w:author="Stefanie Lane" w:date="2023-01-04T10:18:00Z">
        <w:r w:rsidR="00142CEB">
          <w:t>transported</w:t>
        </w:r>
      </w:ins>
      <w:del w:id="979" w:author="Stefanie Lane" w:date="2023-01-04T10:18:00Z">
        <w:r w:rsidDel="00142CEB">
          <w:delText xml:space="preserve">in </w:delText>
        </w:r>
      </w:del>
      <w:ins w:id="980" w:author="Stefanie Lane" w:date="2023-01-04T10:18:00Z">
        <w:r w:rsidR="00142CEB">
          <w:t xml:space="preserve"> </w:t>
        </w:r>
      </w:ins>
      <w:r>
        <w:t xml:space="preserve">by tidal inundation. </w:t>
      </w:r>
      <w:commentRangeStart w:id="981"/>
    </w:p>
    <w:p w14:paraId="1AE9B2D5" w14:textId="1041E8E6" w:rsidR="00B424B5" w:rsidRDefault="00B424B5">
      <w:pPr>
        <w:ind w:firstLine="360"/>
        <w:pPrChange w:id="982" w:author="Stefanie Lane" w:date="2023-01-03T14:12:00Z">
          <w:pPr>
            <w:pStyle w:val="ListParagraph"/>
            <w:numPr>
              <w:ilvl w:val="1"/>
              <w:numId w:val="14"/>
            </w:numPr>
            <w:ind w:left="1440" w:hanging="360"/>
          </w:pPr>
        </w:pPrChange>
      </w:pPr>
      <w:r w:rsidRPr="008040A5">
        <w:rPr>
          <w:highlight w:val="cyan"/>
          <w:rPrChange w:id="983" w:author="Stefanie Lane" w:date="2023-01-03T14:16:00Z">
            <w:rPr/>
          </w:rPrChange>
        </w:rPr>
        <w:t xml:space="preserve">Our </w:t>
      </w:r>
      <w:commentRangeEnd w:id="981"/>
      <w:r w:rsidR="0073395A">
        <w:rPr>
          <w:rStyle w:val="CommentReference"/>
        </w:rPr>
        <w:commentReference w:id="981"/>
      </w:r>
      <w:r w:rsidRPr="008040A5">
        <w:rPr>
          <w:highlight w:val="cyan"/>
          <w:rPrChange w:id="984" w:author="Stefanie Lane" w:date="2023-01-03T14:16:00Z">
            <w:rPr/>
          </w:rPrChange>
        </w:rPr>
        <w:t xml:space="preserve">expectations for high similarity between surface seed banks and above-ground vegetation were partially met, however </w:t>
      </w:r>
      <w:ins w:id="985" w:author="Stefanie Lane" w:date="2023-01-04T14:32:00Z">
        <w:r w:rsidR="00B13E5A">
          <w:rPr>
            <w:highlight w:val="cyan"/>
          </w:rPr>
          <w:t>we di</w:t>
        </w:r>
      </w:ins>
      <w:ins w:id="986" w:author="Stefanie Lane" w:date="2023-01-04T14:33:00Z">
        <w:r w:rsidR="00B13E5A">
          <w:rPr>
            <w:highlight w:val="cyan"/>
          </w:rPr>
          <w:t xml:space="preserve">d not find a </w:t>
        </w:r>
      </w:ins>
      <w:del w:id="987" w:author="Stefanie Lane" w:date="2023-01-04T14:33:00Z">
        <w:r w:rsidRPr="008040A5" w:rsidDel="00B13E5A">
          <w:rPr>
            <w:highlight w:val="cyan"/>
            <w:rPrChange w:id="988" w:author="Stefanie Lane" w:date="2023-01-03T14:16:00Z">
              <w:rPr/>
            </w:rPrChange>
          </w:rPr>
          <w:delText xml:space="preserve">there was no </w:delText>
        </w:r>
      </w:del>
      <w:r w:rsidRPr="008040A5">
        <w:rPr>
          <w:highlight w:val="cyan"/>
          <w:rPrChange w:id="989" w:author="Stefanie Lane" w:date="2023-01-03T14:16:00Z">
            <w:rPr/>
          </w:rPrChange>
        </w:rPr>
        <w:t xml:space="preserve">strong </w:t>
      </w:r>
      <w:del w:id="990" w:author="Stefanie Lane" w:date="2023-01-04T14:32:00Z">
        <w:r w:rsidRPr="008040A5" w:rsidDel="00B13E5A">
          <w:rPr>
            <w:highlight w:val="cyan"/>
            <w:rPrChange w:id="991" w:author="Stefanie Lane" w:date="2023-01-03T14:16:00Z">
              <w:rPr/>
            </w:rPrChange>
          </w:rPr>
          <w:delText>partitioning</w:delText>
        </w:r>
        <w:r w:rsidR="000F321D" w:rsidRPr="008040A5" w:rsidDel="00B13E5A">
          <w:rPr>
            <w:highlight w:val="cyan"/>
            <w:rPrChange w:id="992" w:author="Stefanie Lane" w:date="2023-01-03T14:16:00Z">
              <w:rPr/>
            </w:rPrChange>
          </w:rPr>
          <w:delText xml:space="preserve"> </w:delText>
        </w:r>
      </w:del>
      <w:ins w:id="993" w:author="Stefanie Lane" w:date="2023-01-04T14:33:00Z">
        <w:r w:rsidR="00B13E5A">
          <w:rPr>
            <w:highlight w:val="cyan"/>
          </w:rPr>
          <w:t>pattern of dissimilarity</w:t>
        </w:r>
      </w:ins>
      <w:ins w:id="994" w:author="Stefanie Lane" w:date="2023-01-04T16:26:00Z">
        <w:r w:rsidR="0073395A">
          <w:rPr>
            <w:highlight w:val="cyan"/>
          </w:rPr>
          <w:t xml:space="preserve"> increasing</w:t>
        </w:r>
      </w:ins>
      <w:ins w:id="995" w:author="Stefanie Lane" w:date="2023-01-04T14:33:00Z">
        <w:r w:rsidR="00B13E5A">
          <w:rPr>
            <w:highlight w:val="cyan"/>
          </w:rPr>
          <w:t xml:space="preserve"> with greater </w:t>
        </w:r>
      </w:ins>
      <w:del w:id="996" w:author="Stefanie Lane" w:date="2023-01-04T14:33:00Z">
        <w:r w:rsidR="000F321D" w:rsidRPr="008040A5" w:rsidDel="00B13E5A">
          <w:rPr>
            <w:highlight w:val="cyan"/>
            <w:rPrChange w:id="997" w:author="Stefanie Lane" w:date="2023-01-03T14:16:00Z">
              <w:rPr/>
            </w:rPrChange>
          </w:rPr>
          <w:delText>according</w:delText>
        </w:r>
        <w:r w:rsidRPr="008040A5" w:rsidDel="00B13E5A">
          <w:rPr>
            <w:highlight w:val="cyan"/>
            <w:rPrChange w:id="998" w:author="Stefanie Lane" w:date="2023-01-03T14:16:00Z">
              <w:rPr/>
            </w:rPrChange>
          </w:rPr>
          <w:delText xml:space="preserve"> to ti</w:delText>
        </w:r>
      </w:del>
      <w:ins w:id="999" w:author="Stefanie Lane" w:date="2023-01-04T14:33:00Z">
        <w:r w:rsidR="00B13E5A">
          <w:rPr>
            <w:highlight w:val="cyan"/>
          </w:rPr>
          <w:t>ti</w:t>
        </w:r>
      </w:ins>
      <w:r w:rsidRPr="008040A5">
        <w:rPr>
          <w:highlight w:val="cyan"/>
          <w:rPrChange w:id="1000" w:author="Stefanie Lane" w:date="2023-01-03T14:16:00Z">
            <w:rPr/>
          </w:rPrChange>
        </w:rPr>
        <w:t>me since disturbance.</w:t>
      </w:r>
      <w:r>
        <w:t xml:space="preserve"> </w:t>
      </w:r>
    </w:p>
    <w:p w14:paraId="127E42DD" w14:textId="075DFE9D" w:rsidR="00B424B5" w:rsidDel="009401BA" w:rsidRDefault="00B424B5">
      <w:pPr>
        <w:ind w:firstLine="360"/>
        <w:rPr>
          <w:del w:id="1001" w:author="Stefanie Lane" w:date="2023-01-03T14:12:00Z"/>
        </w:rPr>
        <w:pPrChange w:id="1002" w:author="Stefanie Lane" w:date="2023-01-03T14:12:00Z">
          <w:pPr>
            <w:pStyle w:val="ListParagraph"/>
            <w:numPr>
              <w:numId w:val="14"/>
            </w:numPr>
            <w:ind w:hanging="360"/>
          </w:pPr>
        </w:pPrChange>
      </w:pPr>
      <w:r>
        <w:t xml:space="preserve">Whether vegetation is recovering predominantly by vegetative clonal growth, seed recruitment, or a combination of these mechanisms was not tested. Regardless, it appears </w:t>
      </w:r>
      <w:r w:rsidR="004F7DEA">
        <w:t>non-native</w:t>
      </w:r>
      <w:r>
        <w:t xml:space="preserve"> species are out-competing natives despite some native species’ presence in the surface seed bank</w:t>
      </w:r>
      <w:ins w:id="1003" w:author="Stefanie Lane" w:date="2023-01-04T10:19:00Z">
        <w:r w:rsidR="00142CEB">
          <w:t xml:space="preserve"> and remnant vegetation in the 1-year old exclosures</w:t>
        </w:r>
      </w:ins>
      <w:r>
        <w:t xml:space="preserve">. </w:t>
      </w:r>
    </w:p>
    <w:p w14:paraId="10D7D594" w14:textId="24C04AC6" w:rsidR="00B424B5" w:rsidDel="009401BA" w:rsidRDefault="00B424B5">
      <w:pPr>
        <w:ind w:firstLine="360"/>
        <w:rPr>
          <w:del w:id="1004" w:author="Stefanie Lane" w:date="2023-01-03T14:12:00Z"/>
        </w:rPr>
        <w:pPrChange w:id="1005" w:author="Stefanie Lane" w:date="2023-01-03T14:12:00Z">
          <w:pPr>
            <w:pStyle w:val="ListParagraph"/>
            <w:numPr>
              <w:ilvl w:val="1"/>
              <w:numId w:val="14"/>
            </w:numPr>
            <w:ind w:left="1440" w:hanging="360"/>
          </w:pPr>
        </w:pPrChange>
      </w:pPr>
      <w:r>
        <w:t>We found low abundance</w:t>
      </w:r>
      <w:del w:id="1006" w:author="Stefanie Lane" w:date="2023-01-03T14:17:00Z">
        <w:r w:rsidDel="00BD045A">
          <w:delText>s</w:delText>
        </w:r>
      </w:del>
      <w:r>
        <w:t xml:space="preserve"> of seed for some TPG in Undisturbed and 10-year old exclosures, notably a dearth of seed from </w:t>
      </w:r>
      <w:r w:rsidRPr="00BD045A">
        <w:rPr>
          <w:i/>
          <w:rPrChange w:id="1007" w:author="Stefanie Lane" w:date="2023-01-03T14:17:00Z">
            <w:rPr/>
          </w:rPrChange>
        </w:rPr>
        <w:t>C. lyngbyei</w:t>
      </w:r>
      <w:r>
        <w:t xml:space="preserve">. </w:t>
      </w:r>
    </w:p>
    <w:p w14:paraId="43295892" w14:textId="33E721E5" w:rsidR="00B424B5" w:rsidDel="008D6D19" w:rsidRDefault="00B424B5">
      <w:pPr>
        <w:ind w:firstLine="360"/>
        <w:rPr>
          <w:del w:id="1008" w:author="Stefanie Lane" w:date="2023-01-04T16:30:00Z"/>
        </w:rPr>
        <w:pPrChange w:id="1009" w:author="Stefanie Lane" w:date="2023-01-03T14:12:00Z">
          <w:pPr>
            <w:pStyle w:val="ListParagraph"/>
            <w:numPr>
              <w:ilvl w:val="2"/>
              <w:numId w:val="14"/>
            </w:numPr>
            <w:ind w:left="2160" w:hanging="360"/>
          </w:pPr>
        </w:pPrChange>
      </w:pPr>
      <w:r>
        <w:t xml:space="preserve">This suggests that if vegetation is disturbed, seeds are not a likely source of propagative material for most species extant in the above-ground vegetation of Undisturbed sites. </w:t>
      </w:r>
    </w:p>
    <w:p w14:paraId="2437AFA8" w14:textId="7121EEC7" w:rsidR="00B424B5" w:rsidRDefault="00B424B5">
      <w:pPr>
        <w:ind w:firstLine="360"/>
        <w:pPrChange w:id="1010" w:author="Stefanie Lane" w:date="2023-01-03T14:12:00Z">
          <w:pPr>
            <w:pStyle w:val="ListParagraph"/>
            <w:numPr>
              <w:ilvl w:val="1"/>
              <w:numId w:val="14"/>
            </w:numPr>
            <w:ind w:left="1440" w:hanging="360"/>
          </w:pPr>
        </w:pPrChange>
      </w:pPr>
      <w:r>
        <w:t xml:space="preserve">The two TPG species with greatest </w:t>
      </w:r>
      <w:del w:id="1011" w:author="Stefanie Lane" w:date="2023-01-04T10:20:00Z">
        <w:r w:rsidDel="008849D8">
          <w:delText xml:space="preserve">representation </w:delText>
        </w:r>
      </w:del>
      <w:ins w:id="1012" w:author="Stefanie Lane" w:date="2023-01-04T10:20:00Z">
        <w:r w:rsidR="008849D8">
          <w:t>abundance</w:t>
        </w:r>
        <w:r w:rsidR="008849D8">
          <w:t xml:space="preserve"> </w:t>
        </w:r>
      </w:ins>
      <w:r>
        <w:t xml:space="preserve">in surface seed banks in Undisturbed </w:t>
      </w:r>
      <w:ins w:id="1013" w:author="Stefanie Lane" w:date="2023-01-04T10:20:00Z">
        <w:r w:rsidR="008849D8">
          <w:t xml:space="preserve">sites </w:t>
        </w:r>
      </w:ins>
      <w:r>
        <w:t xml:space="preserve">at both estuaries and 10-year old exclosures in Little Qualicum Estuary were native </w:t>
      </w:r>
      <w:r w:rsidRPr="009401BA">
        <w:rPr>
          <w:i/>
        </w:rPr>
        <w:t>J. balticus</w:t>
      </w:r>
      <w:r>
        <w:t xml:space="preserve"> and </w:t>
      </w:r>
      <w:r w:rsidR="004F7DEA">
        <w:t>non-native</w:t>
      </w:r>
      <w:r>
        <w:t xml:space="preserve"> </w:t>
      </w:r>
      <w:r w:rsidRPr="009401BA">
        <w:rPr>
          <w:i/>
        </w:rPr>
        <w:t>A. stolonifera</w:t>
      </w:r>
      <w:r>
        <w:t xml:space="preserve">. If these two species had comparable competitive traits, we might expect a similar proportion of cover abundance in the above ground vegetation in 10-year old exclosures. This was not the case, suggesting that </w:t>
      </w:r>
      <w:r w:rsidR="004F7DEA">
        <w:t>non-native</w:t>
      </w:r>
      <w:r>
        <w:t xml:space="preserve"> species </w:t>
      </w:r>
      <w:r w:rsidRPr="009401BA">
        <w:rPr>
          <w:i/>
        </w:rPr>
        <w:t>A. stolonifera</w:t>
      </w:r>
      <w:r>
        <w:t xml:space="preserve"> has a competitive recruitment advantage during the recovery period. Competitive advantage of </w:t>
      </w:r>
      <w:r w:rsidRPr="009401BA">
        <w:rPr>
          <w:i/>
        </w:rPr>
        <w:t>A. stolonifera</w:t>
      </w:r>
      <w:r>
        <w:t xml:space="preserve"> may especially be contributing to lack of recovery of seed-limited native TPGs, such as </w:t>
      </w:r>
      <w:r w:rsidRPr="009401BA">
        <w:rPr>
          <w:i/>
        </w:rPr>
        <w:t>C. lyngbyei</w:t>
      </w:r>
      <w:r>
        <w:t xml:space="preserve">. </w:t>
      </w:r>
    </w:p>
    <w:p w14:paraId="075A98FA" w14:textId="021A8D66" w:rsidR="00B424B5" w:rsidDel="00CB0D9E" w:rsidRDefault="00B424B5">
      <w:pPr>
        <w:ind w:firstLine="360"/>
        <w:rPr>
          <w:del w:id="1014" w:author="Stefanie Lane" w:date="2023-01-03T14:14:00Z"/>
        </w:rPr>
        <w:pPrChange w:id="1015" w:author="Stefanie Lane" w:date="2023-01-03T14:12:00Z">
          <w:pPr>
            <w:pStyle w:val="ListParagraph"/>
            <w:numPr>
              <w:numId w:val="14"/>
            </w:numPr>
            <w:ind w:hanging="360"/>
          </w:pPr>
        </w:pPrChange>
      </w:pPr>
      <w:r>
        <w:t xml:space="preserve">Overall, relative abundance of most native indicator species was lower in the surface seed bank than the relative abundance of their above-ground vegetation counterparts. Over time and sustained disturbance, this may lead to ‘ecological memory loss’ of native species diversity and compositional abundance as above-ground vegetation is lost to grazing, and subsequently unable to contribute to the surface seed bank. Moreover, as </w:t>
      </w:r>
      <w:del w:id="1016" w:author="Stefanie Lane" w:date="2023-01-04T16:30:00Z">
        <w:r w:rsidDel="008D6D19">
          <w:delText xml:space="preserve">both native vegetative clonal and seed </w:delText>
        </w:r>
      </w:del>
      <w:ins w:id="1017" w:author="Stefanie Lane" w:date="2023-01-04T16:30:00Z">
        <w:r w:rsidR="008D6D19">
          <w:t xml:space="preserve">native species’ </w:t>
        </w:r>
      </w:ins>
      <w:r>
        <w:t xml:space="preserve">reproductive mechanisms are lost from the habitat, there is a greater risk of </w:t>
      </w:r>
      <w:r w:rsidR="004F7DEA">
        <w:t>non-native</w:t>
      </w:r>
      <w:r>
        <w:t xml:space="preserve"> species replacing native species in estuaries. </w:t>
      </w:r>
    </w:p>
    <w:p w14:paraId="3B9736EA" w14:textId="01E9B877" w:rsidR="00BA421E" w:rsidRDefault="00BA421E">
      <w:pPr>
        <w:ind w:firstLine="360"/>
        <w:pPrChange w:id="1018" w:author="Stefanie Lane" w:date="2023-01-03T14:14:00Z">
          <w:pPr>
            <w:pStyle w:val="ListParagraph"/>
            <w:numPr>
              <w:ilvl w:val="1"/>
              <w:numId w:val="14"/>
            </w:numPr>
            <w:ind w:left="1440" w:hanging="360"/>
          </w:pPr>
        </w:pPrChange>
      </w:pPr>
      <w:r>
        <w:t xml:space="preserve">Seed-limited species that rely on clonal reproduction may be at greatest risk for being out-competed if the competitor(s) have greater seed and clonal reproductive rates. </w:t>
      </w:r>
      <w:ins w:id="1019" w:author="Stefanie Lane" w:date="2023-01-04T16:31:00Z">
        <w:r w:rsidR="008D6D19">
          <w:t xml:space="preserve">We believe we have provided evidence for these processes occurring in the Little Qualicum River Estuary, and </w:t>
        </w:r>
        <w:r w:rsidR="00CD5646">
          <w:t>this could imply risk of non-native species invasion in younger restoration sites suc</w:t>
        </w:r>
      </w:ins>
      <w:ins w:id="1020" w:author="Stefanie Lane" w:date="2023-01-04T16:32:00Z">
        <w:r w:rsidR="00CD5646">
          <w:t xml:space="preserve">h as those in Nanaimo River Estuary. </w:t>
        </w:r>
      </w:ins>
    </w:p>
    <w:p w14:paraId="39AB533C" w14:textId="77777777" w:rsidR="00B424B5" w:rsidDel="00CB0D9E" w:rsidRDefault="00B424B5">
      <w:pPr>
        <w:ind w:firstLine="360"/>
        <w:rPr>
          <w:del w:id="1021" w:author="Stefanie Lane" w:date="2023-01-03T14:14:00Z"/>
        </w:rPr>
        <w:pPrChange w:id="1022" w:author="Stefanie Lane" w:date="2023-01-03T14:14:00Z">
          <w:pPr>
            <w:pStyle w:val="ListParagraph"/>
            <w:numPr>
              <w:numId w:val="14"/>
            </w:numPr>
            <w:ind w:hanging="360"/>
          </w:pPr>
        </w:pPrChange>
      </w:pPr>
      <w:r>
        <w:lastRenderedPageBreak/>
        <w:t xml:space="preserve">Broadly, we may synthesize these findings to recommend areas of attention for habitat managers. </w:t>
      </w:r>
    </w:p>
    <w:p w14:paraId="470B8B51" w14:textId="50D547F8" w:rsidR="00BC324F" w:rsidDel="00CB0D9E" w:rsidRDefault="00B424B5">
      <w:pPr>
        <w:ind w:firstLine="360"/>
        <w:rPr>
          <w:del w:id="1023" w:author="Stefanie Lane" w:date="2023-01-03T14:14:00Z"/>
        </w:rPr>
        <w:pPrChange w:id="1024" w:author="Stefanie Lane" w:date="2023-01-03T14:14:00Z">
          <w:pPr>
            <w:pStyle w:val="ListParagraph"/>
            <w:numPr>
              <w:ilvl w:val="1"/>
              <w:numId w:val="14"/>
            </w:numPr>
            <w:ind w:left="1440" w:hanging="360"/>
          </w:pPr>
        </w:pPrChange>
      </w:pPr>
      <w:r>
        <w:t xml:space="preserve">Most importantly, the data we present here show that while habitat recovers in terms of plant functional groups, it does not </w:t>
      </w:r>
      <w:r w:rsidR="00FC4AFC">
        <w:t xml:space="preserve">recover </w:t>
      </w:r>
      <w:r>
        <w:t xml:space="preserve">the same species compositional abundance in above-ground vegetation or surface seed banks. </w:t>
      </w:r>
    </w:p>
    <w:p w14:paraId="6246B8C8" w14:textId="65AC15FC" w:rsidR="00BC324F" w:rsidDel="00CB0D9E" w:rsidRDefault="005C153D">
      <w:pPr>
        <w:ind w:firstLine="360"/>
        <w:rPr>
          <w:del w:id="1025" w:author="Stefanie Lane" w:date="2023-01-03T14:14:00Z"/>
        </w:rPr>
        <w:pPrChange w:id="1026" w:author="Stefanie Lane" w:date="2023-01-03T14:14:00Z">
          <w:pPr>
            <w:pStyle w:val="ListParagraph"/>
            <w:numPr>
              <w:ilvl w:val="2"/>
              <w:numId w:val="14"/>
            </w:numPr>
            <w:ind w:left="2160" w:hanging="360"/>
          </w:pPr>
        </w:pPrChange>
      </w:pPr>
      <w:r>
        <w:t>Thus, p</w:t>
      </w:r>
      <w:r w:rsidR="00BC324F">
        <w:t xml:space="preserve">assive </w:t>
      </w:r>
      <w:r>
        <w:t>recovery</w:t>
      </w:r>
      <w:r w:rsidR="00BC324F">
        <w:t xml:space="preserve"> may be insufficient for </w:t>
      </w:r>
      <w:ins w:id="1027" w:author="Stefanie Lane" w:date="2023-01-04T10:21:00Z">
        <w:r w:rsidR="00A00090">
          <w:t xml:space="preserve">native </w:t>
        </w:r>
      </w:ins>
      <w:r w:rsidR="00BC324F">
        <w:t xml:space="preserve">species with a primarily clonal reproductive strategy, especially when </w:t>
      </w:r>
      <w:r w:rsidR="004F7DEA">
        <w:t>non-native</w:t>
      </w:r>
      <w:r w:rsidR="00BC324F">
        <w:t xml:space="preserve"> species with competitive reproductive advantage of both seed and clonal strategies are present.</w:t>
      </w:r>
      <w:ins w:id="1028" w:author="Stefanie Lane" w:date="2023-01-03T14:14:00Z">
        <w:r w:rsidR="00CB0D9E">
          <w:t xml:space="preserve"> </w:t>
        </w:r>
      </w:ins>
    </w:p>
    <w:p w14:paraId="7CA50946" w14:textId="7F418F6B" w:rsidR="00B424B5" w:rsidDel="00CB0D9E" w:rsidRDefault="00B424B5">
      <w:pPr>
        <w:ind w:firstLine="360"/>
        <w:rPr>
          <w:del w:id="1029" w:author="Stefanie Lane" w:date="2023-01-03T14:14:00Z"/>
        </w:rPr>
        <w:pPrChange w:id="1030" w:author="Stefanie Lane" w:date="2023-01-03T14:14:00Z">
          <w:pPr>
            <w:pStyle w:val="ListParagraph"/>
            <w:numPr>
              <w:ilvl w:val="2"/>
              <w:numId w:val="14"/>
            </w:numPr>
            <w:ind w:left="2160" w:hanging="360"/>
          </w:pPr>
        </w:pPrChange>
      </w:pPr>
      <w:r>
        <w:t xml:space="preserve">Whether the </w:t>
      </w:r>
      <w:r w:rsidR="004F7DEA">
        <w:t>non-native</w:t>
      </w:r>
      <w:r>
        <w:t xml:space="preserve"> species provide the same ecosystem functions such as leaf litter quality for primary productivity, sediment trapping, wave attenuation, etc., remains to be tested</w:t>
      </w:r>
      <w:r w:rsidR="000E126C">
        <w:t xml:space="preserve"> </w:t>
      </w:r>
      <w:r w:rsidR="00BA421E">
        <w:t>(</w:t>
      </w:r>
      <w:r w:rsidR="000E126C" w:rsidRPr="00BA421E">
        <w:t xml:space="preserve">e.g., </w:t>
      </w:r>
      <w:r w:rsidR="000E126C" w:rsidRPr="00BA421E">
        <w:fldChar w:fldCharType="begin"/>
      </w:r>
      <w:r w:rsidR="00B032A6">
        <w:instrText xml:space="preserve"> ADDIN ZOTERO_ITEM CSL_CITATION {"citationID":"tPUpYDOc","properties":{"formattedCitation":"(Waller et al., 2020)","plainCitation":"(Waller et al., 2020)","dontUpdate":true,"noteIndex":0},"citationItems":[{"id":2730,"uris":["http://zotero.org/users/6092945/items/N4BSZH3F"],"itemData":{"id":2730,"type":"article-journal","container-title":"Science","DOI":"10.1126/science.aba2225","issue":"6494","note":"publisher: American Association for the Advancement of Science","page":"967-972","source":"science.org (Atypon)","title":"Biotic interactions drive ecosystem responses to exotic plant invaders","volume":"368","author":[{"family":"Waller","given":"L. P."},{"family":"Allen","given":"W. J."},{"family":"Barratt","given":"B. I. P."},{"family":"Condron","given":"L. M."},{"family":"França","given":"F. M."},{"family":"Hunt","given":"J. E."},{"family":"Koele","given":"N."},{"family":"Orwin","given":"K. H."},{"family":"Steel","given":"G. S."},{"family":"Tylianakis","given":"J. M."},{"family":"Wakelin","given":"S. A."},{"family":"Dickie","given":"I. A."}],"issued":{"date-parts":[["2020",5,29]]}}}],"schema":"https://github.com/citation-style-language/schema/raw/master/csl-citation.json"} </w:instrText>
      </w:r>
      <w:r w:rsidR="000E126C" w:rsidRPr="00BA421E">
        <w:fldChar w:fldCharType="separate"/>
      </w:r>
      <w:r w:rsidR="000E126C" w:rsidRPr="00CB0D9E">
        <w:rPr>
          <w:rFonts w:ascii="Calibri" w:hAnsi="Calibri" w:cs="Calibri"/>
        </w:rPr>
        <w:t>Waller et al., 2020)</w:t>
      </w:r>
      <w:r w:rsidR="000E126C" w:rsidRPr="00BA421E">
        <w:fldChar w:fldCharType="end"/>
      </w:r>
      <w:r w:rsidRPr="00BA421E">
        <w:t>.</w:t>
      </w:r>
      <w:r>
        <w:t xml:space="preserve"> Without knowing effects of these changes on habitat quality, best recommendations would be to prevent extensive grazing and grubbing. </w:t>
      </w:r>
      <w:ins w:id="1031" w:author="Stefanie Lane" w:date="2023-01-04T10:23:00Z">
        <w:r w:rsidR="004B0132">
          <w:t xml:space="preserve">Our conclusions must be couched within </w:t>
        </w:r>
        <w:r w:rsidR="0005701A">
          <w:t xml:space="preserve">the limitations of </w:t>
        </w:r>
      </w:ins>
    </w:p>
    <w:p w14:paraId="523E9CBC" w14:textId="74DF57D5" w:rsidR="00E304FB" w:rsidDel="00CB0D9E" w:rsidRDefault="00E304FB" w:rsidP="0005701A">
      <w:pPr>
        <w:ind w:firstLine="360"/>
        <w:rPr>
          <w:del w:id="1032" w:author="Stefanie Lane" w:date="2023-01-03T14:14:00Z"/>
        </w:rPr>
        <w:pPrChange w:id="1033" w:author="Stefanie Lane" w:date="2023-01-04T10:24:00Z">
          <w:pPr>
            <w:pStyle w:val="ListParagraph"/>
            <w:numPr>
              <w:ilvl w:val="2"/>
              <w:numId w:val="14"/>
            </w:numPr>
            <w:ind w:left="2160" w:hanging="360"/>
          </w:pPr>
        </w:pPrChange>
      </w:pPr>
      <w:del w:id="1034" w:author="Stefanie Lane" w:date="2023-01-04T10:23:00Z">
        <w:r w:rsidDel="0005701A">
          <w:delText>T</w:delText>
        </w:r>
      </w:del>
      <w:ins w:id="1035" w:author="Stefanie Lane" w:date="2023-01-04T10:23:00Z">
        <w:r w:rsidR="0005701A">
          <w:t>t</w:t>
        </w:r>
      </w:ins>
      <w:r w:rsidRPr="004B18D2">
        <w:t xml:space="preserve">wo periods </w:t>
      </w:r>
      <w:del w:id="1036" w:author="Stefanie Lane" w:date="2023-01-04T10:22:00Z">
        <w:r w:rsidRPr="004B18D2" w:rsidDel="005D30D0">
          <w:delText xml:space="preserve">(1, 10 years) </w:delText>
        </w:r>
      </w:del>
      <w:r w:rsidRPr="004B18D2">
        <w:t>of recovery</w:t>
      </w:r>
      <w:ins w:id="1037" w:author="Stefanie Lane" w:date="2023-01-04T10:22:00Z">
        <w:r w:rsidR="005D30D0">
          <w:t xml:space="preserve"> </w:t>
        </w:r>
        <w:r w:rsidR="005D30D0" w:rsidRPr="004B18D2">
          <w:t>(1</w:t>
        </w:r>
        <w:r w:rsidR="005D30D0">
          <w:t xml:space="preserve"> year</w:t>
        </w:r>
        <w:r w:rsidR="005D30D0" w:rsidRPr="004B18D2">
          <w:t>, 10 years)</w:t>
        </w:r>
      </w:ins>
      <w:r w:rsidRPr="004B18D2">
        <w:t>, each in different estuaries</w:t>
      </w:r>
      <w:ins w:id="1038" w:author="Stefanie Lane" w:date="2023-01-04T10:22:00Z">
        <w:r w:rsidR="005D30D0">
          <w:t>,</w:t>
        </w:r>
      </w:ins>
      <w:r w:rsidRPr="004B18D2">
        <w:t xml:space="preserve"> </w:t>
      </w:r>
      <w:del w:id="1039" w:author="Stefanie Lane" w:date="2023-01-04T10:22:00Z">
        <w:r w:rsidRPr="004B18D2" w:rsidDel="005D30D0">
          <w:delText xml:space="preserve">leaves a lot of </w:delText>
        </w:r>
        <w:r w:rsidRPr="004B18D2" w:rsidDel="004B0132">
          <w:delText>uncertainty, as does only</w:delText>
        </w:r>
      </w:del>
      <w:ins w:id="1040" w:author="Stefanie Lane" w:date="2023-01-04T10:22:00Z">
        <w:r w:rsidR="004B0132">
          <w:t xml:space="preserve">as well as only one year of </w:t>
        </w:r>
      </w:ins>
      <w:del w:id="1041" w:author="Stefanie Lane" w:date="2023-01-04T10:22:00Z">
        <w:r w:rsidRPr="004B18D2" w:rsidDel="004B0132">
          <w:delText xml:space="preserve"> collecting </w:delText>
        </w:r>
      </w:del>
      <w:r w:rsidRPr="004B18D2">
        <w:t xml:space="preserve">seed/vegetation data </w:t>
      </w:r>
      <w:ins w:id="1042" w:author="Stefanie Lane" w:date="2023-01-04T10:22:00Z">
        <w:r w:rsidR="004B0132">
          <w:t>collection</w:t>
        </w:r>
      </w:ins>
      <w:del w:id="1043" w:author="Stefanie Lane" w:date="2023-01-04T10:23:00Z">
        <w:r w:rsidRPr="004B18D2" w:rsidDel="004B0132">
          <w:delText>for one year</w:delText>
        </w:r>
      </w:del>
      <w:r w:rsidRPr="004B18D2">
        <w:t>. A major challenge</w:t>
      </w:r>
      <w:ins w:id="1044" w:author="Stefanie Lane" w:date="2023-01-04T10:23:00Z">
        <w:r w:rsidR="0005701A">
          <w:t xml:space="preserve"> to understanding </w:t>
        </w:r>
      </w:ins>
      <w:ins w:id="1045" w:author="Stefanie Lane" w:date="2023-01-04T10:24:00Z">
        <w:r w:rsidR="0005701A">
          <w:t>restoration outcomes</w:t>
        </w:r>
      </w:ins>
      <w:r w:rsidRPr="004B18D2">
        <w:t xml:space="preserve"> is replication of restoration conditions, which should be addressed in restoration design</w:t>
      </w:r>
      <w:r>
        <w:t xml:space="preserve"> and habitat management</w:t>
      </w:r>
      <w:r w:rsidRPr="004B18D2">
        <w:t>.</w:t>
      </w:r>
      <w:ins w:id="1046" w:author="Stefanie Lane" w:date="2023-01-04T10:24:00Z">
        <w:r w:rsidR="0005701A">
          <w:t xml:space="preserve"> Despite these data limitations, we </w:t>
        </w:r>
        <w:r w:rsidR="005B21B4">
          <w:t>found evidence suggesting</w:t>
        </w:r>
      </w:ins>
    </w:p>
    <w:p w14:paraId="59978F97" w14:textId="45A7A6E0" w:rsidR="00BB3224" w:rsidDel="005B21B4" w:rsidRDefault="00B424B5" w:rsidP="0005701A">
      <w:pPr>
        <w:ind w:firstLine="360"/>
        <w:rPr>
          <w:del w:id="1047" w:author="Stefanie Lane" w:date="2023-01-03T14:14:00Z"/>
        </w:rPr>
      </w:pPr>
      <w:del w:id="1048" w:author="Stefanie Lane" w:date="2023-01-04T10:24:00Z">
        <w:r w:rsidDel="0005701A">
          <w:delText>In the event of habitat disturbance,</w:delText>
        </w:r>
      </w:del>
      <w:r>
        <w:t xml:space="preserve"> surface seed banks are not a reliable source of abundant native seed species to out-compete </w:t>
      </w:r>
      <w:r w:rsidR="004F7DEA">
        <w:t>non-native</w:t>
      </w:r>
      <w:r>
        <w:t xml:space="preserve"> species. </w:t>
      </w:r>
      <w:ins w:id="1049" w:author="Stefanie Lane" w:date="2023-01-04T10:26:00Z">
        <w:r w:rsidR="001A6709">
          <w:t xml:space="preserve">Propagule dispersal and recruitment limitations cannot rescue native populations if local seed or clonal competitive pressure from non-native species is greater. That is, this trend of both native species loss </w:t>
        </w:r>
        <w:r w:rsidR="001A6709" w:rsidRPr="00CB0D9E">
          <w:rPr>
            <w:i/>
          </w:rPr>
          <w:t>and</w:t>
        </w:r>
        <w:r w:rsidR="001A6709">
          <w:t xml:space="preserve"> increasing non-native cover is exacerbated by each species’ competitive dispersal and recruitment strategies.</w:t>
        </w:r>
        <w:r w:rsidR="001A6709">
          <w:t xml:space="preserve"> </w:t>
        </w:r>
      </w:ins>
      <w:del w:id="1050" w:author="Stefanie Lane" w:date="2023-01-04T10:24:00Z">
        <w:r w:rsidDel="005B21B4">
          <w:delText xml:space="preserve">Best </w:delText>
        </w:r>
      </w:del>
      <w:ins w:id="1051" w:author="Stefanie Lane" w:date="2023-01-04T10:24:00Z">
        <w:r w:rsidR="005B21B4">
          <w:t>Our b</w:t>
        </w:r>
      </w:ins>
      <w:ins w:id="1052" w:author="Stefanie Lane" w:date="2023-01-04T10:25:00Z">
        <w:r w:rsidR="005B21B4">
          <w:t>est</w:t>
        </w:r>
      </w:ins>
      <w:ins w:id="1053" w:author="Stefanie Lane" w:date="2023-01-04T10:24:00Z">
        <w:r w:rsidR="005B21B4">
          <w:t xml:space="preserve"> </w:t>
        </w:r>
      </w:ins>
      <w:r>
        <w:t xml:space="preserve">recommendations would be to place a high priority on actively restoring desired </w:t>
      </w:r>
      <w:ins w:id="1054" w:author="Stefanie Lane" w:date="2023-01-04T10:25:00Z">
        <w:r w:rsidR="005B21B4">
          <w:t xml:space="preserve">tidal marsh </w:t>
        </w:r>
      </w:ins>
      <w:r>
        <w:t>species</w:t>
      </w:r>
      <w:ins w:id="1055" w:author="Stefanie Lane" w:date="2023-01-04T10:25:00Z">
        <w:r w:rsidR="005B21B4">
          <w:t xml:space="preserve"> </w:t>
        </w:r>
      </w:ins>
      <w:ins w:id="1056" w:author="Stefanie Lane" w:date="2023-01-04T10:32:00Z">
        <w:r w:rsidR="003E54A0">
          <w:t xml:space="preserve">through transplanting, and protecting remnant habitat and new transplants with exclosures to prevent further </w:t>
        </w:r>
        <w:r w:rsidR="00A2112A">
          <w:t xml:space="preserve">overgrazing. </w:t>
        </w:r>
      </w:ins>
      <w:del w:id="1057" w:author="Stefanie Lane" w:date="2023-01-04T10:32:00Z">
        <w:r w:rsidDel="003E54A0">
          <w:delText xml:space="preserve"> as soon as possible. </w:delText>
        </w:r>
      </w:del>
    </w:p>
    <w:p w14:paraId="6261B285" w14:textId="6DD59920" w:rsidR="00B424B5" w:rsidDel="00C7224F" w:rsidRDefault="00291612" w:rsidP="00C7224F">
      <w:pPr>
        <w:rPr>
          <w:del w:id="1058" w:author="Stefanie Lane" w:date="2023-01-04T16:32:00Z"/>
        </w:rPr>
        <w:pPrChange w:id="1059" w:author="Stefanie Lane" w:date="2023-01-04T16:32:00Z">
          <w:pPr>
            <w:pStyle w:val="ListParagraph"/>
            <w:numPr>
              <w:ilvl w:val="2"/>
              <w:numId w:val="14"/>
            </w:numPr>
            <w:ind w:left="2160" w:hanging="360"/>
          </w:pPr>
        </w:pPrChange>
      </w:pPr>
      <w:del w:id="1060" w:author="Stefanie Lane" w:date="2023-01-04T10:26:00Z">
        <w:r w:rsidDel="001A6709">
          <w:delText xml:space="preserve">Local or regional dispersal limitations cannot rescue native populations if local seed or clonal competitive pressure from </w:delText>
        </w:r>
        <w:r w:rsidR="004F7DEA" w:rsidDel="001A6709">
          <w:delText>non-native</w:delText>
        </w:r>
        <w:r w:rsidDel="001A6709">
          <w:delText xml:space="preserve"> species is greater. That is, this trend of both native species loss </w:delText>
        </w:r>
        <w:r w:rsidRPr="00CB0D9E" w:rsidDel="001A6709">
          <w:rPr>
            <w:i/>
          </w:rPr>
          <w:delText>and</w:delText>
        </w:r>
        <w:r w:rsidDel="001A6709">
          <w:delText xml:space="preserve"> increasing </w:delText>
        </w:r>
        <w:r w:rsidR="004F7DEA" w:rsidDel="001A6709">
          <w:delText>non-native</w:delText>
        </w:r>
        <w:r w:rsidDel="001A6709">
          <w:delText xml:space="preserve"> cover is exacerbated by each species’ competitive dispersal and recruitment strategies. </w:delText>
        </w:r>
      </w:del>
    </w:p>
    <w:p w14:paraId="0FB7EE6B" w14:textId="6AFE5CF9" w:rsidR="00BB3224" w:rsidDel="00C7224F" w:rsidRDefault="00BB3224" w:rsidP="00C7224F">
      <w:pPr>
        <w:pStyle w:val="ListParagraph"/>
        <w:numPr>
          <w:ilvl w:val="0"/>
          <w:numId w:val="14"/>
        </w:numPr>
        <w:ind w:left="0" w:firstLine="0"/>
        <w:rPr>
          <w:del w:id="1061" w:author="Stefanie Lane" w:date="2023-01-04T16:32:00Z"/>
        </w:rPr>
        <w:pPrChange w:id="1062" w:author="Stefanie Lane" w:date="2023-01-04T16:32:00Z">
          <w:pPr>
            <w:pStyle w:val="ListParagraph"/>
            <w:numPr>
              <w:ilvl w:val="2"/>
              <w:numId w:val="14"/>
            </w:numPr>
            <w:ind w:left="2160" w:hanging="360"/>
          </w:pPr>
        </w:pPrChange>
      </w:pPr>
      <w:del w:id="1063" w:author="Stefanie Lane" w:date="2023-01-04T16:32:00Z">
        <w:r w:rsidRPr="00BA421E" w:rsidDel="00C7224F">
          <w:delText>Extrapolate implications for other systems with other press disturbance types, such anthropogenic stressors (e.g., general wetland/rip</w:delText>
        </w:r>
        <w:r w:rsidDel="00C7224F">
          <w:delText xml:space="preserve">arian invasion). Contrast to ecosystems that experience regular pulse disturbance, keeping ecosystem in a relatively ‘young’ state </w:delText>
        </w:r>
        <w:r w:rsidDel="00C7224F">
          <w:fldChar w:fldCharType="begin"/>
        </w:r>
        <w:r w:rsidDel="00C7224F">
          <w:delInstrText xml:space="preserve"> ADDIN ZOTERO_ITEM CSL_CITATION {"citationID":"uuWaSQaR","properties":{"formattedCitation":"(Odum, 1969)","plainCitation":"(Odum, 1969)","noteIndex":0},"citationItems":[{"id":511,"uris":["http://zotero.org/users/6092945/items/TCDXDKS4"],"itemData":{"id":511,"type":"article-journal","container-title":"Science","ISSN":"0036-8075","issue":"3877","page":"262-270","source":"JSTOR","title":"The Strategy of Ecosystem Development","volume":"164","author":[{"family":"Odum","given":"Eugene P."}],"issued":{"date-parts":[["1969"]]}}}],"schema":"https://github.com/citation-style-language/schema/raw/master/csl-citation.json"} </w:delInstrText>
        </w:r>
        <w:r w:rsidDel="00C7224F">
          <w:fldChar w:fldCharType="separate"/>
        </w:r>
        <w:r w:rsidRPr="00D35BF7" w:rsidDel="00C7224F">
          <w:rPr>
            <w:rFonts w:ascii="Calibri" w:hAnsi="Calibri" w:cs="Calibri"/>
          </w:rPr>
          <w:delText>(Odum, 1969)</w:delText>
        </w:r>
        <w:r w:rsidDel="00C7224F">
          <w:fldChar w:fldCharType="end"/>
        </w:r>
        <w:r w:rsidDel="00C7224F">
          <w:delText xml:space="preserve">. </w:delText>
        </w:r>
      </w:del>
    </w:p>
    <w:p w14:paraId="590A8E54" w14:textId="3B41AA61" w:rsidR="00B424B5" w:rsidRDefault="00B424B5" w:rsidP="00C7224F">
      <w:pPr>
        <w:pPrChange w:id="1064" w:author="Stefanie Lane" w:date="2023-01-04T16:32:00Z">
          <w:pPr>
            <w:pStyle w:val="ListParagraph"/>
            <w:numPr>
              <w:ilvl w:val="1"/>
              <w:numId w:val="14"/>
            </w:numPr>
            <w:ind w:left="1440" w:hanging="360"/>
          </w:pPr>
        </w:pPrChange>
      </w:pPr>
      <w:r>
        <w:t xml:space="preserve">In instances where </w:t>
      </w:r>
      <w:r w:rsidR="00115F57">
        <w:t>disturbance</w:t>
      </w:r>
      <w:r>
        <w:t xml:space="preserve"> has resulted in extensive </w:t>
      </w:r>
      <w:r w:rsidR="00115F57">
        <w:t xml:space="preserve">estuarine </w:t>
      </w:r>
      <w:r>
        <w:t>habitat loss, there exists the opportunity to intentionally restore diverse native species palettes, which can remedy</w:t>
      </w:r>
      <w:r w:rsidR="00BD238E">
        <w:t xml:space="preserve"> </w:t>
      </w:r>
      <w:del w:id="1065" w:author="Stefanie Lane" w:date="2023-01-04T16:32:00Z">
        <w:r w:rsidR="00BD238E" w:rsidDel="00C7224F">
          <w:delText xml:space="preserve">known </w:delText>
        </w:r>
      </w:del>
      <w:r w:rsidR="00BD238E">
        <w:t>trends of</w:t>
      </w:r>
      <w:r>
        <w:t xml:space="preserve"> biodiversity loss (Lane </w:t>
      </w:r>
      <w:r w:rsidRPr="00D35BF7">
        <w:rPr>
          <w:i/>
        </w:rPr>
        <w:t>et al.</w:t>
      </w:r>
      <w:r>
        <w:t xml:space="preserve">, in preparation). Moreover, this offers a chance to enact reconciliation partnerships with local First Nations to use culturally important species, and potentially restore traditional land management practices (e.g., Turner, 2014). </w:t>
      </w:r>
    </w:p>
    <w:p w14:paraId="0B4A921D" w14:textId="115B5109" w:rsidR="0083125B" w:rsidRPr="00BC324F" w:rsidRDefault="00B424B5">
      <w:pPr>
        <w:rPr>
          <w:rFonts w:asciiTheme="majorHAnsi" w:eastAsiaTheme="majorEastAsia" w:hAnsiTheme="majorHAnsi" w:cstheme="majorBidi"/>
          <w:color w:val="2F5496" w:themeColor="accent1" w:themeShade="BF"/>
          <w:sz w:val="32"/>
          <w:szCs w:val="32"/>
        </w:rPr>
      </w:pPr>
      <w:r>
        <w:br w:type="page"/>
      </w:r>
    </w:p>
    <w:p w14:paraId="51772199" w14:textId="2EAD6CB4" w:rsidR="0083125B" w:rsidRDefault="0083125B" w:rsidP="0083125B">
      <w:pPr>
        <w:pStyle w:val="Heading1"/>
      </w:pPr>
      <w:r>
        <w:lastRenderedPageBreak/>
        <w:t>Literature Cited</w:t>
      </w:r>
    </w:p>
    <w:p w14:paraId="6D113A7A" w14:textId="77777777" w:rsidR="00A13C2A" w:rsidRPr="00A13C2A" w:rsidRDefault="0083125B" w:rsidP="00A13C2A">
      <w:pPr>
        <w:pStyle w:val="Bibliography"/>
        <w:rPr>
          <w:rFonts w:ascii="Calibri" w:hAnsi="Calibri" w:cs="Calibri"/>
        </w:rPr>
      </w:pPr>
      <w:r>
        <w:fldChar w:fldCharType="begin"/>
      </w:r>
      <w:r>
        <w:instrText xml:space="preserve"> ADDIN ZOTERO_BIBL {"uncited":[],"omitted":[],"custom":[]} CSL_BIBLIOGRAPHY </w:instrText>
      </w:r>
      <w:r>
        <w:fldChar w:fldCharType="separate"/>
      </w:r>
      <w:r w:rsidR="00A13C2A" w:rsidRPr="00A13C2A">
        <w:rPr>
          <w:rFonts w:ascii="Calibri" w:hAnsi="Calibri" w:cs="Calibri"/>
        </w:rPr>
        <w:t xml:space="preserve">Bertness, M. D., &amp; Ellison, A. M. (1987). Determinants of Pattern in a New England Salt Marsh Plant Community. </w:t>
      </w:r>
      <w:r w:rsidR="00A13C2A" w:rsidRPr="00A13C2A">
        <w:rPr>
          <w:rFonts w:ascii="Calibri" w:hAnsi="Calibri" w:cs="Calibri"/>
          <w:i/>
          <w:iCs/>
        </w:rPr>
        <w:t>Ecological Monographs</w:t>
      </w:r>
      <w:r w:rsidR="00A13C2A" w:rsidRPr="00A13C2A">
        <w:rPr>
          <w:rFonts w:ascii="Calibri" w:hAnsi="Calibri" w:cs="Calibri"/>
        </w:rPr>
        <w:t xml:space="preserve">, </w:t>
      </w:r>
      <w:r w:rsidR="00A13C2A" w:rsidRPr="00A13C2A">
        <w:rPr>
          <w:rFonts w:ascii="Calibri" w:hAnsi="Calibri" w:cs="Calibri"/>
          <w:i/>
          <w:iCs/>
        </w:rPr>
        <w:t>57</w:t>
      </w:r>
      <w:r w:rsidR="00A13C2A" w:rsidRPr="00A13C2A">
        <w:rPr>
          <w:rFonts w:ascii="Calibri" w:hAnsi="Calibri" w:cs="Calibri"/>
        </w:rPr>
        <w:t>, 129–147.</w:t>
      </w:r>
    </w:p>
    <w:p w14:paraId="48FD5248" w14:textId="77777777" w:rsidR="00A13C2A" w:rsidRPr="00A13C2A" w:rsidRDefault="00A13C2A" w:rsidP="00A13C2A">
      <w:pPr>
        <w:pStyle w:val="Bibliography"/>
        <w:rPr>
          <w:rFonts w:ascii="Calibri" w:hAnsi="Calibri" w:cs="Calibri"/>
        </w:rPr>
      </w:pPr>
      <w:r w:rsidRPr="00A13C2A">
        <w:rPr>
          <w:rFonts w:ascii="Calibri" w:hAnsi="Calibri" w:cs="Calibri"/>
        </w:rPr>
        <w:t xml:space="preserve">Douglas, G. W., Meidinger, D., &amp; Pojar, J. (Eds.). (1998). </w:t>
      </w:r>
      <w:r w:rsidRPr="00A13C2A">
        <w:rPr>
          <w:rFonts w:ascii="Calibri" w:hAnsi="Calibri" w:cs="Calibri"/>
          <w:i/>
          <w:iCs/>
        </w:rPr>
        <w:t>Illustrated flora of British Columbia. Vols. 1-8</w:t>
      </w:r>
      <w:r w:rsidRPr="00A13C2A">
        <w:rPr>
          <w:rFonts w:ascii="Calibri" w:hAnsi="Calibri" w:cs="Calibri"/>
        </w:rPr>
        <w:t>. Victoria, BC: B.C. Min. Environ., Lands and Parks, and B.C. Min. For.</w:t>
      </w:r>
    </w:p>
    <w:p w14:paraId="394A66A7" w14:textId="77777777" w:rsidR="00A13C2A" w:rsidRPr="00A13C2A" w:rsidRDefault="00A13C2A" w:rsidP="00A13C2A">
      <w:pPr>
        <w:pStyle w:val="Bibliography"/>
        <w:rPr>
          <w:rFonts w:ascii="Calibri" w:hAnsi="Calibri" w:cs="Calibri"/>
        </w:rPr>
      </w:pPr>
      <w:r w:rsidRPr="00A13C2A">
        <w:rPr>
          <w:rFonts w:ascii="Calibri" w:hAnsi="Calibri" w:cs="Calibri"/>
        </w:rPr>
        <w:t xml:space="preserve">Hairston, N. G., Smith, F. E., &amp; Slobodkin, L. B. (1960). Community Structure, Population Control, and Competition. </w:t>
      </w:r>
      <w:r w:rsidRPr="00A13C2A">
        <w:rPr>
          <w:rFonts w:ascii="Calibri" w:hAnsi="Calibri" w:cs="Calibri"/>
          <w:i/>
          <w:iCs/>
        </w:rPr>
        <w:t>The American Naturalist</w:t>
      </w:r>
      <w:r w:rsidRPr="00A13C2A">
        <w:rPr>
          <w:rFonts w:ascii="Calibri" w:hAnsi="Calibri" w:cs="Calibri"/>
        </w:rPr>
        <w:t xml:space="preserve">, </w:t>
      </w:r>
      <w:r w:rsidRPr="00A13C2A">
        <w:rPr>
          <w:rFonts w:ascii="Calibri" w:hAnsi="Calibri" w:cs="Calibri"/>
          <w:i/>
          <w:iCs/>
        </w:rPr>
        <w:t>94</w:t>
      </w:r>
      <w:r w:rsidRPr="00A13C2A">
        <w:rPr>
          <w:rFonts w:ascii="Calibri" w:hAnsi="Calibri" w:cs="Calibri"/>
        </w:rPr>
        <w:t>, 421–425.</w:t>
      </w:r>
    </w:p>
    <w:p w14:paraId="7650EDFB" w14:textId="77777777" w:rsidR="00A13C2A" w:rsidRPr="00A13C2A" w:rsidRDefault="00A13C2A" w:rsidP="00A13C2A">
      <w:pPr>
        <w:pStyle w:val="Bibliography"/>
        <w:rPr>
          <w:rFonts w:ascii="Calibri" w:hAnsi="Calibri" w:cs="Calibri"/>
        </w:rPr>
      </w:pPr>
      <w:r w:rsidRPr="00A13C2A">
        <w:rPr>
          <w:rFonts w:ascii="Calibri" w:hAnsi="Calibri" w:cs="Calibri"/>
        </w:rPr>
        <w:t xml:space="preserve">Hitchcock, C. L., &amp; Cronquist, A. (1973). </w:t>
      </w:r>
      <w:r w:rsidRPr="00A13C2A">
        <w:rPr>
          <w:rFonts w:ascii="Calibri" w:hAnsi="Calibri" w:cs="Calibri"/>
          <w:i/>
          <w:iCs/>
        </w:rPr>
        <w:t>Flora of the Pacific Northwest, an illustrated manual</w:t>
      </w:r>
      <w:r w:rsidRPr="00A13C2A">
        <w:rPr>
          <w:rFonts w:ascii="Calibri" w:hAnsi="Calibri" w:cs="Calibri"/>
        </w:rPr>
        <w:t>. Seattle and London: University of Washington Press.</w:t>
      </w:r>
    </w:p>
    <w:p w14:paraId="19C6A3CE" w14:textId="77777777" w:rsidR="00A13C2A" w:rsidRPr="00A13C2A" w:rsidRDefault="00A13C2A" w:rsidP="00A13C2A">
      <w:pPr>
        <w:pStyle w:val="Bibliography"/>
        <w:rPr>
          <w:rFonts w:ascii="Calibri" w:hAnsi="Calibri" w:cs="Calibri"/>
        </w:rPr>
      </w:pPr>
      <w:r w:rsidRPr="00A13C2A">
        <w:rPr>
          <w:rFonts w:ascii="Calibri" w:hAnsi="Calibri" w:cs="Calibri"/>
        </w:rPr>
        <w:t xml:space="preserve">Hopfensperger, K. N. (2007). A review of similarity between seed bank and standing vegetation across ecosystems. </w:t>
      </w:r>
      <w:r w:rsidRPr="00A13C2A">
        <w:rPr>
          <w:rFonts w:ascii="Calibri" w:hAnsi="Calibri" w:cs="Calibri"/>
          <w:i/>
          <w:iCs/>
        </w:rPr>
        <w:t>Oikos</w:t>
      </w:r>
      <w:r w:rsidRPr="00A13C2A">
        <w:rPr>
          <w:rFonts w:ascii="Calibri" w:hAnsi="Calibri" w:cs="Calibri"/>
        </w:rPr>
        <w:t xml:space="preserve">, </w:t>
      </w:r>
      <w:r w:rsidRPr="00A13C2A">
        <w:rPr>
          <w:rFonts w:ascii="Calibri" w:hAnsi="Calibri" w:cs="Calibri"/>
          <w:i/>
          <w:iCs/>
        </w:rPr>
        <w:t>116</w:t>
      </w:r>
      <w:r w:rsidRPr="00A13C2A">
        <w:rPr>
          <w:rFonts w:ascii="Calibri" w:hAnsi="Calibri" w:cs="Calibri"/>
        </w:rPr>
        <w:t>, 1438–1448.</w:t>
      </w:r>
    </w:p>
    <w:p w14:paraId="7486E5C8" w14:textId="77777777" w:rsidR="00A13C2A" w:rsidRPr="00A13C2A" w:rsidRDefault="00A13C2A" w:rsidP="00A13C2A">
      <w:pPr>
        <w:pStyle w:val="Bibliography"/>
        <w:rPr>
          <w:rFonts w:ascii="Calibri" w:hAnsi="Calibri" w:cs="Calibri"/>
        </w:rPr>
      </w:pPr>
      <w:r w:rsidRPr="00A13C2A">
        <w:rPr>
          <w:rFonts w:ascii="Calibri" w:hAnsi="Calibri" w:cs="Calibri"/>
        </w:rPr>
        <w:t xml:space="preserve">Muench, A., &amp; Elsey‐Quirk, T. (2019). Competitive reversal between plant species is driven by species-specific tolerance to flooding stress and nutrient acquisition during early marsh succession. </w:t>
      </w:r>
      <w:r w:rsidRPr="00A13C2A">
        <w:rPr>
          <w:rFonts w:ascii="Calibri" w:hAnsi="Calibri" w:cs="Calibri"/>
          <w:i/>
          <w:iCs/>
        </w:rPr>
        <w:t>Journal of Applied Ecology</w:t>
      </w:r>
      <w:r w:rsidRPr="00A13C2A">
        <w:rPr>
          <w:rFonts w:ascii="Calibri" w:hAnsi="Calibri" w:cs="Calibri"/>
        </w:rPr>
        <w:t xml:space="preserve">, </w:t>
      </w:r>
      <w:r w:rsidRPr="00A13C2A">
        <w:rPr>
          <w:rFonts w:ascii="Calibri" w:hAnsi="Calibri" w:cs="Calibri"/>
          <w:i/>
          <w:iCs/>
        </w:rPr>
        <w:t>56</w:t>
      </w:r>
      <w:r w:rsidRPr="00A13C2A">
        <w:rPr>
          <w:rFonts w:ascii="Calibri" w:hAnsi="Calibri" w:cs="Calibri"/>
        </w:rPr>
        <w:t>, 2236–2247.</w:t>
      </w:r>
    </w:p>
    <w:p w14:paraId="762A2296" w14:textId="77777777" w:rsidR="00A13C2A" w:rsidRPr="00A13C2A" w:rsidRDefault="00A13C2A" w:rsidP="00A13C2A">
      <w:pPr>
        <w:pStyle w:val="Bibliography"/>
        <w:rPr>
          <w:rFonts w:ascii="Calibri" w:hAnsi="Calibri" w:cs="Calibri"/>
        </w:rPr>
      </w:pPr>
      <w:r w:rsidRPr="00A13C2A">
        <w:rPr>
          <w:rFonts w:ascii="Calibri" w:hAnsi="Calibri" w:cs="Calibri"/>
        </w:rPr>
        <w:t xml:space="preserve">Odum, E. P. (1969). The Strategy of Ecosystem Development. </w:t>
      </w:r>
      <w:r w:rsidRPr="00A13C2A">
        <w:rPr>
          <w:rFonts w:ascii="Calibri" w:hAnsi="Calibri" w:cs="Calibri"/>
          <w:i/>
          <w:iCs/>
        </w:rPr>
        <w:t>Science</w:t>
      </w:r>
      <w:r w:rsidRPr="00A13C2A">
        <w:rPr>
          <w:rFonts w:ascii="Calibri" w:hAnsi="Calibri" w:cs="Calibri"/>
        </w:rPr>
        <w:t xml:space="preserve">, </w:t>
      </w:r>
      <w:r w:rsidRPr="00A13C2A">
        <w:rPr>
          <w:rFonts w:ascii="Calibri" w:hAnsi="Calibri" w:cs="Calibri"/>
          <w:i/>
          <w:iCs/>
        </w:rPr>
        <w:t>164</w:t>
      </w:r>
      <w:r w:rsidRPr="00A13C2A">
        <w:rPr>
          <w:rFonts w:ascii="Calibri" w:hAnsi="Calibri" w:cs="Calibri"/>
        </w:rPr>
        <w:t>, 262–270.</w:t>
      </w:r>
    </w:p>
    <w:p w14:paraId="497DDB4A" w14:textId="77777777" w:rsidR="00A13C2A" w:rsidRPr="00A13C2A" w:rsidRDefault="00A13C2A" w:rsidP="00A13C2A">
      <w:pPr>
        <w:pStyle w:val="Bibliography"/>
        <w:rPr>
          <w:rFonts w:ascii="Calibri" w:hAnsi="Calibri" w:cs="Calibri"/>
        </w:rPr>
      </w:pPr>
      <w:r w:rsidRPr="00A13C2A">
        <w:rPr>
          <w:rFonts w:ascii="Calibri" w:hAnsi="Calibri" w:cs="Calibri"/>
        </w:rPr>
        <w:t xml:space="preserve">Pasternack, G. B. (2009). Chapter 3. Hydrogeomorphology and sedimentation in tidal freshwater wetlands. In A. Barendregt, D. F. Whigham, &amp; A. H. Baldwin (Eds.), </w:t>
      </w:r>
      <w:r w:rsidRPr="00A13C2A">
        <w:rPr>
          <w:rFonts w:ascii="Calibri" w:hAnsi="Calibri" w:cs="Calibri"/>
          <w:i/>
          <w:iCs/>
        </w:rPr>
        <w:t>Tidal Freshwater Wetlands</w:t>
      </w:r>
      <w:r w:rsidRPr="00A13C2A">
        <w:rPr>
          <w:rFonts w:ascii="Calibri" w:hAnsi="Calibri" w:cs="Calibri"/>
        </w:rPr>
        <w:t xml:space="preserve"> (pp. 31–40). Leiden, The Netherlands: Backhuys Publishers.</w:t>
      </w:r>
    </w:p>
    <w:p w14:paraId="7C527707" w14:textId="77777777" w:rsidR="00A13C2A" w:rsidRPr="00A13C2A" w:rsidRDefault="00A13C2A" w:rsidP="00A13C2A">
      <w:pPr>
        <w:pStyle w:val="Bibliography"/>
        <w:rPr>
          <w:rFonts w:ascii="Calibri" w:hAnsi="Calibri" w:cs="Calibri"/>
        </w:rPr>
      </w:pPr>
      <w:r w:rsidRPr="00A13C2A">
        <w:rPr>
          <w:rFonts w:ascii="Calibri" w:hAnsi="Calibri" w:cs="Calibri"/>
        </w:rPr>
        <w:t xml:space="preserve">Srivastava, D. S., &amp; Jefferies, R. L. (1996). A Positive Feedback: Herbivory, Plant Growth, Salinity, and the Desertification of an Arctic Salt-Marsh. </w:t>
      </w:r>
      <w:r w:rsidRPr="00A13C2A">
        <w:rPr>
          <w:rFonts w:ascii="Calibri" w:hAnsi="Calibri" w:cs="Calibri"/>
          <w:i/>
          <w:iCs/>
        </w:rPr>
        <w:t>Journal of Ecology</w:t>
      </w:r>
      <w:r w:rsidRPr="00A13C2A">
        <w:rPr>
          <w:rFonts w:ascii="Calibri" w:hAnsi="Calibri" w:cs="Calibri"/>
        </w:rPr>
        <w:t xml:space="preserve">, </w:t>
      </w:r>
      <w:r w:rsidRPr="00A13C2A">
        <w:rPr>
          <w:rFonts w:ascii="Calibri" w:hAnsi="Calibri" w:cs="Calibri"/>
          <w:i/>
          <w:iCs/>
        </w:rPr>
        <w:t>84</w:t>
      </w:r>
      <w:r w:rsidRPr="00A13C2A">
        <w:rPr>
          <w:rFonts w:ascii="Calibri" w:hAnsi="Calibri" w:cs="Calibri"/>
        </w:rPr>
        <w:t>, 31–42. JSTOR.</w:t>
      </w:r>
    </w:p>
    <w:p w14:paraId="02AD3CE2" w14:textId="77777777" w:rsidR="00A13C2A" w:rsidRPr="00A13C2A" w:rsidRDefault="00A13C2A" w:rsidP="00A13C2A">
      <w:pPr>
        <w:pStyle w:val="Bibliography"/>
        <w:rPr>
          <w:rFonts w:ascii="Calibri" w:hAnsi="Calibri" w:cs="Calibri"/>
        </w:rPr>
      </w:pPr>
      <w:r w:rsidRPr="00A13C2A">
        <w:rPr>
          <w:rFonts w:ascii="Calibri" w:hAnsi="Calibri" w:cs="Calibri"/>
        </w:rPr>
        <w:t xml:space="preserve">Standish, R. J., Hobbs, R. J., Mayfield, M. M., Bestelmeyer, B. T., Suding, K. N., Battaglia, L. L., … Thomas, P. A. (2014). Resilience in ecology: Abstraction, distraction, or where the action is? </w:t>
      </w:r>
      <w:r w:rsidRPr="00A13C2A">
        <w:rPr>
          <w:rFonts w:ascii="Calibri" w:hAnsi="Calibri" w:cs="Calibri"/>
          <w:i/>
          <w:iCs/>
        </w:rPr>
        <w:t>Biological Conservation</w:t>
      </w:r>
      <w:r w:rsidRPr="00A13C2A">
        <w:rPr>
          <w:rFonts w:ascii="Calibri" w:hAnsi="Calibri" w:cs="Calibri"/>
        </w:rPr>
        <w:t xml:space="preserve">, </w:t>
      </w:r>
      <w:r w:rsidRPr="00A13C2A">
        <w:rPr>
          <w:rFonts w:ascii="Calibri" w:hAnsi="Calibri" w:cs="Calibri"/>
          <w:i/>
          <w:iCs/>
        </w:rPr>
        <w:t>177</w:t>
      </w:r>
      <w:r w:rsidRPr="00A13C2A">
        <w:rPr>
          <w:rFonts w:ascii="Calibri" w:hAnsi="Calibri" w:cs="Calibri"/>
        </w:rPr>
        <w:t>, 43–51.</w:t>
      </w:r>
    </w:p>
    <w:p w14:paraId="4B056EF6" w14:textId="77777777" w:rsidR="00A13C2A" w:rsidRPr="00A13C2A" w:rsidRDefault="00A13C2A" w:rsidP="00A13C2A">
      <w:pPr>
        <w:pStyle w:val="Bibliography"/>
        <w:rPr>
          <w:rFonts w:ascii="Calibri" w:hAnsi="Calibri" w:cs="Calibri"/>
        </w:rPr>
      </w:pPr>
      <w:r w:rsidRPr="00A13C2A">
        <w:rPr>
          <w:rFonts w:ascii="Calibri" w:hAnsi="Calibri" w:cs="Calibri"/>
        </w:rPr>
        <w:lastRenderedPageBreak/>
        <w:t xml:space="preserve">Tilman, D. (2004). Niche tradeoffs, neutrality, and community structure: A stochastic theory of resource competition, invasion, and community assembly. </w:t>
      </w:r>
      <w:r w:rsidRPr="00A13C2A">
        <w:rPr>
          <w:rFonts w:ascii="Calibri" w:hAnsi="Calibri" w:cs="Calibri"/>
          <w:i/>
          <w:iCs/>
        </w:rPr>
        <w:t>Proceedings of the National Academy of Sciences</w:t>
      </w:r>
      <w:r w:rsidRPr="00A13C2A">
        <w:rPr>
          <w:rFonts w:ascii="Calibri" w:hAnsi="Calibri" w:cs="Calibri"/>
        </w:rPr>
        <w:t xml:space="preserve">, </w:t>
      </w:r>
      <w:r w:rsidRPr="00A13C2A">
        <w:rPr>
          <w:rFonts w:ascii="Calibri" w:hAnsi="Calibri" w:cs="Calibri"/>
          <w:i/>
          <w:iCs/>
        </w:rPr>
        <w:t>101</w:t>
      </w:r>
      <w:r w:rsidRPr="00A13C2A">
        <w:rPr>
          <w:rFonts w:ascii="Calibri" w:hAnsi="Calibri" w:cs="Calibri"/>
        </w:rPr>
        <w:t>, 10854–10861.</w:t>
      </w:r>
    </w:p>
    <w:p w14:paraId="2A7EAA70" w14:textId="1541163A" w:rsidR="00A13C2A" w:rsidRPr="00A13C2A" w:rsidRDefault="00A13C2A" w:rsidP="00A13C2A">
      <w:pPr>
        <w:pStyle w:val="Bibliography"/>
        <w:rPr>
          <w:rFonts w:ascii="Calibri" w:hAnsi="Calibri" w:cs="Calibri"/>
        </w:rPr>
      </w:pPr>
      <w:r w:rsidRPr="00A13C2A">
        <w:rPr>
          <w:rFonts w:ascii="Calibri" w:hAnsi="Calibri" w:cs="Calibri"/>
        </w:rPr>
        <w:t xml:space="preserve">Waller, L. P., Allen, W. J., Barratt, B. I. P., Condron, L. M., França, F. M., Hunt, J. E., … Dickie, I. A. (2020). Biotic interactions drive ecosystem responses to </w:t>
      </w:r>
      <w:r w:rsidR="004F7DEA">
        <w:rPr>
          <w:rFonts w:ascii="Calibri" w:hAnsi="Calibri" w:cs="Calibri"/>
        </w:rPr>
        <w:t>non-native</w:t>
      </w:r>
      <w:r w:rsidRPr="00A13C2A">
        <w:rPr>
          <w:rFonts w:ascii="Calibri" w:hAnsi="Calibri" w:cs="Calibri"/>
        </w:rPr>
        <w:t xml:space="preserve"> plant invaders. </w:t>
      </w:r>
      <w:r w:rsidRPr="00A13C2A">
        <w:rPr>
          <w:rFonts w:ascii="Calibri" w:hAnsi="Calibri" w:cs="Calibri"/>
          <w:i/>
          <w:iCs/>
        </w:rPr>
        <w:t>Science</w:t>
      </w:r>
      <w:r w:rsidRPr="00A13C2A">
        <w:rPr>
          <w:rFonts w:ascii="Calibri" w:hAnsi="Calibri" w:cs="Calibri"/>
        </w:rPr>
        <w:t xml:space="preserve">, </w:t>
      </w:r>
      <w:r w:rsidRPr="00A13C2A">
        <w:rPr>
          <w:rFonts w:ascii="Calibri" w:hAnsi="Calibri" w:cs="Calibri"/>
          <w:i/>
          <w:iCs/>
        </w:rPr>
        <w:t>368</w:t>
      </w:r>
      <w:r w:rsidRPr="00A13C2A">
        <w:rPr>
          <w:rFonts w:ascii="Calibri" w:hAnsi="Calibri" w:cs="Calibri"/>
        </w:rPr>
        <w:t>, 967–972.</w:t>
      </w:r>
    </w:p>
    <w:p w14:paraId="4E2FF155" w14:textId="585D57B6" w:rsidR="0083125B" w:rsidRPr="0083125B" w:rsidRDefault="0083125B" w:rsidP="0083125B">
      <w:r>
        <w:fldChar w:fldCharType="end"/>
      </w:r>
    </w:p>
    <w:p w14:paraId="42C1F3EA" w14:textId="76AF6C39" w:rsidR="00EF68AC" w:rsidRDefault="00EF68AC" w:rsidP="00EF68AC"/>
    <w:p w14:paraId="7914EB93" w14:textId="661F2CD2" w:rsidR="0054668D" w:rsidRDefault="0054668D"/>
    <w:p w14:paraId="3B48F5C7" w14:textId="77777777" w:rsidR="005071E8" w:rsidRDefault="005071E8" w:rsidP="005071E8">
      <w:pPr>
        <w:pStyle w:val="Heading1"/>
      </w:pPr>
      <w:r>
        <w:t>Supplemental</w:t>
      </w:r>
    </w:p>
    <w:p w14:paraId="7909AB8E" w14:textId="77777777" w:rsidR="005071E8" w:rsidRDefault="005071E8" w:rsidP="005071E8"/>
    <w:p w14:paraId="030765BE" w14:textId="1175E4D6" w:rsidR="005071E8" w:rsidRDefault="005071E8" w:rsidP="005071E8">
      <w:pPr>
        <w:pStyle w:val="Caption"/>
        <w:keepNext/>
      </w:pPr>
      <w:bookmarkStart w:id="1066" w:name="_Ref114246380"/>
      <w:r>
        <w:t xml:space="preserve">Table </w:t>
      </w:r>
      <w:r w:rsidR="00DC4132">
        <w:fldChar w:fldCharType="begin"/>
      </w:r>
      <w:r w:rsidR="00DC4132">
        <w:instrText xml:space="preserve"> SEQ Table \* ARABIC </w:instrText>
      </w:r>
      <w:r w:rsidR="00DC4132">
        <w:fldChar w:fldCharType="separate"/>
      </w:r>
      <w:r w:rsidR="00C534C4">
        <w:rPr>
          <w:noProof/>
        </w:rPr>
        <w:t>3</w:t>
      </w:r>
      <w:r w:rsidR="00DC4132">
        <w:rPr>
          <w:noProof/>
        </w:rPr>
        <w:fldChar w:fldCharType="end"/>
      </w:r>
      <w:bookmarkEnd w:id="1066"/>
      <w:r>
        <w:t>. Frequency (%) of species found in above-ground vegetation plot replicates for Nanaimo and Little Qualicum River Estuaries, combined, ranked by greatest frequency found in undisturbed plots.</w:t>
      </w:r>
    </w:p>
    <w:tbl>
      <w:tblPr>
        <w:tblW w:w="8435" w:type="dxa"/>
        <w:tblLook w:val="04A0" w:firstRow="1" w:lastRow="0" w:firstColumn="1" w:lastColumn="0" w:noHBand="0" w:noVBand="1"/>
      </w:tblPr>
      <w:tblGrid>
        <w:gridCol w:w="2800"/>
        <w:gridCol w:w="1018"/>
        <w:gridCol w:w="1540"/>
        <w:gridCol w:w="1720"/>
        <w:gridCol w:w="1357"/>
      </w:tblGrid>
      <w:tr w:rsidR="005071E8" w:rsidRPr="00073BF2" w14:paraId="5BCA20F7" w14:textId="77777777" w:rsidTr="002835C7">
        <w:trPr>
          <w:trHeight w:val="290"/>
        </w:trPr>
        <w:tc>
          <w:tcPr>
            <w:tcW w:w="2800" w:type="dxa"/>
            <w:tcBorders>
              <w:top w:val="nil"/>
              <w:left w:val="nil"/>
              <w:bottom w:val="nil"/>
              <w:right w:val="nil"/>
            </w:tcBorders>
            <w:shd w:val="clear" w:color="auto" w:fill="auto"/>
            <w:noWrap/>
            <w:vAlign w:val="center"/>
            <w:hideMark/>
          </w:tcPr>
          <w:p w14:paraId="4DD6E6F1"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Species</w:t>
            </w:r>
          </w:p>
        </w:tc>
        <w:tc>
          <w:tcPr>
            <w:tcW w:w="1018" w:type="dxa"/>
            <w:tcBorders>
              <w:top w:val="nil"/>
              <w:left w:val="nil"/>
              <w:bottom w:val="nil"/>
              <w:right w:val="nil"/>
            </w:tcBorders>
            <w:shd w:val="clear" w:color="auto" w:fill="auto"/>
            <w:noWrap/>
            <w:vAlign w:val="center"/>
            <w:hideMark/>
          </w:tcPr>
          <w:p w14:paraId="486678E1"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Grubbed</w:t>
            </w:r>
          </w:p>
        </w:tc>
        <w:tc>
          <w:tcPr>
            <w:tcW w:w="1540" w:type="dxa"/>
            <w:tcBorders>
              <w:top w:val="nil"/>
              <w:left w:val="nil"/>
              <w:bottom w:val="nil"/>
              <w:right w:val="nil"/>
            </w:tcBorders>
            <w:shd w:val="clear" w:color="auto" w:fill="auto"/>
            <w:noWrap/>
            <w:vAlign w:val="center"/>
            <w:hideMark/>
          </w:tcPr>
          <w:p w14:paraId="1E382B9A"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Exclosed 1 Year</w:t>
            </w:r>
          </w:p>
        </w:tc>
        <w:tc>
          <w:tcPr>
            <w:tcW w:w="1720" w:type="dxa"/>
            <w:tcBorders>
              <w:top w:val="nil"/>
              <w:left w:val="nil"/>
              <w:bottom w:val="nil"/>
              <w:right w:val="nil"/>
            </w:tcBorders>
            <w:shd w:val="clear" w:color="auto" w:fill="auto"/>
            <w:noWrap/>
            <w:vAlign w:val="center"/>
            <w:hideMark/>
          </w:tcPr>
          <w:p w14:paraId="6BED80F1"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Exclosed 10 years</w:t>
            </w:r>
          </w:p>
        </w:tc>
        <w:tc>
          <w:tcPr>
            <w:tcW w:w="1357" w:type="dxa"/>
            <w:tcBorders>
              <w:top w:val="nil"/>
              <w:left w:val="nil"/>
              <w:bottom w:val="nil"/>
              <w:right w:val="nil"/>
            </w:tcBorders>
            <w:shd w:val="clear" w:color="auto" w:fill="auto"/>
            <w:noWrap/>
            <w:vAlign w:val="center"/>
            <w:hideMark/>
          </w:tcPr>
          <w:p w14:paraId="1178A121" w14:textId="77777777" w:rsidR="005071E8" w:rsidRPr="00073BF2" w:rsidRDefault="005071E8" w:rsidP="002835C7">
            <w:pPr>
              <w:spacing w:after="0" w:line="240" w:lineRule="auto"/>
              <w:jc w:val="center"/>
              <w:rPr>
                <w:rFonts w:ascii="Calibri" w:eastAsia="Times New Roman" w:hAnsi="Calibri" w:cs="Calibri"/>
                <w:b/>
                <w:bCs/>
                <w:color w:val="000000"/>
              </w:rPr>
            </w:pPr>
            <w:r w:rsidRPr="00073BF2">
              <w:rPr>
                <w:rFonts w:ascii="Calibri" w:eastAsia="Times New Roman" w:hAnsi="Calibri" w:cs="Calibri"/>
                <w:b/>
                <w:bCs/>
                <w:color w:val="000000"/>
              </w:rPr>
              <w:t>Undisturbed</w:t>
            </w:r>
          </w:p>
        </w:tc>
      </w:tr>
      <w:tr w:rsidR="005071E8" w:rsidRPr="00073BF2" w14:paraId="001162FC" w14:textId="77777777" w:rsidTr="002835C7">
        <w:trPr>
          <w:trHeight w:val="290"/>
        </w:trPr>
        <w:tc>
          <w:tcPr>
            <w:tcW w:w="2800" w:type="dxa"/>
            <w:tcBorders>
              <w:top w:val="single" w:sz="4" w:space="0" w:color="auto"/>
              <w:left w:val="nil"/>
              <w:bottom w:val="single" w:sz="4" w:space="0" w:color="auto"/>
              <w:right w:val="nil"/>
            </w:tcBorders>
            <w:shd w:val="clear" w:color="auto" w:fill="auto"/>
            <w:noWrap/>
            <w:vAlign w:val="bottom"/>
            <w:hideMark/>
          </w:tcPr>
          <w:p w14:paraId="745F837C"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Carex lyngbyei</w:t>
            </w:r>
          </w:p>
        </w:tc>
        <w:tc>
          <w:tcPr>
            <w:tcW w:w="1018" w:type="dxa"/>
            <w:tcBorders>
              <w:top w:val="single" w:sz="4" w:space="0" w:color="auto"/>
              <w:left w:val="nil"/>
              <w:bottom w:val="single" w:sz="4" w:space="0" w:color="auto"/>
              <w:right w:val="nil"/>
            </w:tcBorders>
            <w:shd w:val="clear" w:color="auto" w:fill="auto"/>
            <w:noWrap/>
            <w:vAlign w:val="bottom"/>
            <w:hideMark/>
          </w:tcPr>
          <w:p w14:paraId="0F44317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31.3</w:t>
            </w:r>
          </w:p>
        </w:tc>
        <w:tc>
          <w:tcPr>
            <w:tcW w:w="1540" w:type="dxa"/>
            <w:tcBorders>
              <w:top w:val="single" w:sz="4" w:space="0" w:color="auto"/>
              <w:left w:val="nil"/>
              <w:bottom w:val="single" w:sz="4" w:space="0" w:color="auto"/>
              <w:right w:val="nil"/>
            </w:tcBorders>
            <w:shd w:val="clear" w:color="auto" w:fill="auto"/>
            <w:noWrap/>
            <w:vAlign w:val="bottom"/>
            <w:hideMark/>
          </w:tcPr>
          <w:p w14:paraId="462B9BF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720" w:type="dxa"/>
            <w:tcBorders>
              <w:top w:val="single" w:sz="4" w:space="0" w:color="auto"/>
              <w:left w:val="nil"/>
              <w:bottom w:val="single" w:sz="4" w:space="0" w:color="auto"/>
              <w:right w:val="nil"/>
            </w:tcBorders>
            <w:shd w:val="clear" w:color="auto" w:fill="auto"/>
            <w:noWrap/>
            <w:vAlign w:val="bottom"/>
            <w:hideMark/>
          </w:tcPr>
          <w:p w14:paraId="120A5F58"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357" w:type="dxa"/>
            <w:tcBorders>
              <w:top w:val="single" w:sz="4" w:space="0" w:color="auto"/>
              <w:left w:val="nil"/>
              <w:bottom w:val="single" w:sz="4" w:space="0" w:color="auto"/>
              <w:right w:val="nil"/>
            </w:tcBorders>
            <w:shd w:val="clear" w:color="auto" w:fill="auto"/>
            <w:noWrap/>
            <w:vAlign w:val="bottom"/>
            <w:hideMark/>
          </w:tcPr>
          <w:p w14:paraId="32F870F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r>
      <w:tr w:rsidR="005071E8" w:rsidRPr="00073BF2" w14:paraId="7E07C2C8"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360F0F13"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Potentilla pacifica-anserina</w:t>
            </w:r>
          </w:p>
        </w:tc>
        <w:tc>
          <w:tcPr>
            <w:tcW w:w="1018" w:type="dxa"/>
            <w:tcBorders>
              <w:top w:val="nil"/>
              <w:left w:val="nil"/>
              <w:bottom w:val="single" w:sz="4" w:space="0" w:color="auto"/>
              <w:right w:val="nil"/>
            </w:tcBorders>
            <w:shd w:val="clear" w:color="auto" w:fill="auto"/>
            <w:noWrap/>
            <w:vAlign w:val="bottom"/>
            <w:hideMark/>
          </w:tcPr>
          <w:p w14:paraId="7AC22836"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31.3</w:t>
            </w:r>
          </w:p>
        </w:tc>
        <w:tc>
          <w:tcPr>
            <w:tcW w:w="1540" w:type="dxa"/>
            <w:tcBorders>
              <w:top w:val="nil"/>
              <w:left w:val="nil"/>
              <w:bottom w:val="single" w:sz="4" w:space="0" w:color="auto"/>
              <w:right w:val="nil"/>
            </w:tcBorders>
            <w:shd w:val="clear" w:color="auto" w:fill="auto"/>
            <w:noWrap/>
            <w:vAlign w:val="bottom"/>
            <w:hideMark/>
          </w:tcPr>
          <w:p w14:paraId="058DA51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260243FC"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87.5</w:t>
            </w:r>
          </w:p>
        </w:tc>
        <w:tc>
          <w:tcPr>
            <w:tcW w:w="1357" w:type="dxa"/>
            <w:tcBorders>
              <w:top w:val="nil"/>
              <w:left w:val="nil"/>
              <w:bottom w:val="single" w:sz="4" w:space="0" w:color="auto"/>
              <w:right w:val="nil"/>
            </w:tcBorders>
            <w:shd w:val="clear" w:color="auto" w:fill="auto"/>
            <w:noWrap/>
            <w:vAlign w:val="bottom"/>
            <w:hideMark/>
          </w:tcPr>
          <w:p w14:paraId="3FF6E6F9"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87.5</w:t>
            </w:r>
          </w:p>
        </w:tc>
      </w:tr>
      <w:tr w:rsidR="005071E8" w:rsidRPr="00073BF2" w14:paraId="6C688C07"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0AC87B2E"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Agrostis stolonifera</w:t>
            </w:r>
          </w:p>
        </w:tc>
        <w:tc>
          <w:tcPr>
            <w:tcW w:w="1018" w:type="dxa"/>
            <w:tcBorders>
              <w:top w:val="nil"/>
              <w:left w:val="nil"/>
              <w:bottom w:val="single" w:sz="4" w:space="0" w:color="auto"/>
              <w:right w:val="nil"/>
            </w:tcBorders>
            <w:shd w:val="clear" w:color="auto" w:fill="auto"/>
            <w:noWrap/>
            <w:vAlign w:val="bottom"/>
            <w:hideMark/>
          </w:tcPr>
          <w:p w14:paraId="482A4563"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18.8</w:t>
            </w:r>
          </w:p>
        </w:tc>
        <w:tc>
          <w:tcPr>
            <w:tcW w:w="1540" w:type="dxa"/>
            <w:tcBorders>
              <w:top w:val="nil"/>
              <w:left w:val="nil"/>
              <w:bottom w:val="single" w:sz="4" w:space="0" w:color="auto"/>
              <w:right w:val="nil"/>
            </w:tcBorders>
            <w:shd w:val="clear" w:color="auto" w:fill="auto"/>
            <w:noWrap/>
            <w:vAlign w:val="bottom"/>
            <w:hideMark/>
          </w:tcPr>
          <w:p w14:paraId="18B4D13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6BCAF42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357" w:type="dxa"/>
            <w:tcBorders>
              <w:top w:val="nil"/>
              <w:left w:val="nil"/>
              <w:bottom w:val="single" w:sz="4" w:space="0" w:color="auto"/>
              <w:right w:val="nil"/>
            </w:tcBorders>
            <w:shd w:val="clear" w:color="auto" w:fill="auto"/>
            <w:noWrap/>
            <w:vAlign w:val="bottom"/>
            <w:hideMark/>
          </w:tcPr>
          <w:p w14:paraId="64069AA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56.3</w:t>
            </w:r>
          </w:p>
        </w:tc>
      </w:tr>
      <w:tr w:rsidR="005071E8" w:rsidRPr="00073BF2" w14:paraId="4AEF608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01D0D6B1"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Glaux maritima</w:t>
            </w:r>
          </w:p>
        </w:tc>
        <w:tc>
          <w:tcPr>
            <w:tcW w:w="1018" w:type="dxa"/>
            <w:tcBorders>
              <w:top w:val="nil"/>
              <w:left w:val="nil"/>
              <w:bottom w:val="single" w:sz="4" w:space="0" w:color="auto"/>
              <w:right w:val="nil"/>
            </w:tcBorders>
            <w:shd w:val="clear" w:color="auto" w:fill="auto"/>
            <w:noWrap/>
            <w:vAlign w:val="bottom"/>
            <w:hideMark/>
          </w:tcPr>
          <w:p w14:paraId="43C8F86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75</w:t>
            </w:r>
          </w:p>
        </w:tc>
        <w:tc>
          <w:tcPr>
            <w:tcW w:w="1540" w:type="dxa"/>
            <w:tcBorders>
              <w:top w:val="nil"/>
              <w:left w:val="nil"/>
              <w:bottom w:val="single" w:sz="4" w:space="0" w:color="auto"/>
              <w:right w:val="nil"/>
            </w:tcBorders>
            <w:shd w:val="clear" w:color="auto" w:fill="auto"/>
            <w:noWrap/>
            <w:vAlign w:val="bottom"/>
            <w:hideMark/>
          </w:tcPr>
          <w:p w14:paraId="0FED5DF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720" w:type="dxa"/>
            <w:tcBorders>
              <w:top w:val="nil"/>
              <w:left w:val="nil"/>
              <w:bottom w:val="single" w:sz="4" w:space="0" w:color="auto"/>
              <w:right w:val="nil"/>
            </w:tcBorders>
            <w:shd w:val="clear" w:color="auto" w:fill="auto"/>
            <w:noWrap/>
            <w:vAlign w:val="bottom"/>
            <w:hideMark/>
          </w:tcPr>
          <w:p w14:paraId="2039694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75</w:t>
            </w:r>
          </w:p>
        </w:tc>
        <w:tc>
          <w:tcPr>
            <w:tcW w:w="1357" w:type="dxa"/>
            <w:tcBorders>
              <w:top w:val="nil"/>
              <w:left w:val="nil"/>
              <w:bottom w:val="single" w:sz="4" w:space="0" w:color="auto"/>
              <w:right w:val="nil"/>
            </w:tcBorders>
            <w:shd w:val="clear" w:color="auto" w:fill="auto"/>
            <w:noWrap/>
            <w:vAlign w:val="bottom"/>
            <w:hideMark/>
          </w:tcPr>
          <w:p w14:paraId="55878468"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56.3</w:t>
            </w:r>
          </w:p>
        </w:tc>
      </w:tr>
      <w:tr w:rsidR="005071E8" w:rsidRPr="00073BF2" w14:paraId="3D6D2C71"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5C57C1BC"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Juncus balticus</w:t>
            </w:r>
          </w:p>
        </w:tc>
        <w:tc>
          <w:tcPr>
            <w:tcW w:w="1018" w:type="dxa"/>
            <w:tcBorders>
              <w:top w:val="nil"/>
              <w:left w:val="nil"/>
              <w:bottom w:val="single" w:sz="4" w:space="0" w:color="auto"/>
              <w:right w:val="nil"/>
            </w:tcBorders>
            <w:shd w:val="clear" w:color="auto" w:fill="auto"/>
            <w:noWrap/>
            <w:vAlign w:val="bottom"/>
            <w:hideMark/>
          </w:tcPr>
          <w:p w14:paraId="2DB03233"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5B828D64"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720" w:type="dxa"/>
            <w:tcBorders>
              <w:top w:val="nil"/>
              <w:left w:val="nil"/>
              <w:bottom w:val="single" w:sz="4" w:space="0" w:color="auto"/>
              <w:right w:val="nil"/>
            </w:tcBorders>
            <w:shd w:val="clear" w:color="auto" w:fill="auto"/>
            <w:noWrap/>
            <w:vAlign w:val="bottom"/>
            <w:hideMark/>
          </w:tcPr>
          <w:p w14:paraId="3A771E61"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c>
          <w:tcPr>
            <w:tcW w:w="1357" w:type="dxa"/>
            <w:tcBorders>
              <w:top w:val="nil"/>
              <w:left w:val="nil"/>
              <w:bottom w:val="single" w:sz="4" w:space="0" w:color="auto"/>
              <w:right w:val="nil"/>
            </w:tcBorders>
            <w:shd w:val="clear" w:color="auto" w:fill="auto"/>
            <w:noWrap/>
            <w:vAlign w:val="bottom"/>
            <w:hideMark/>
          </w:tcPr>
          <w:p w14:paraId="06D53C0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56.3</w:t>
            </w:r>
          </w:p>
        </w:tc>
      </w:tr>
      <w:tr w:rsidR="005071E8" w:rsidRPr="00073BF2" w14:paraId="7454CF6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04EB89B"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Triglochin maritima</w:t>
            </w:r>
          </w:p>
        </w:tc>
        <w:tc>
          <w:tcPr>
            <w:tcW w:w="1018" w:type="dxa"/>
            <w:tcBorders>
              <w:top w:val="nil"/>
              <w:left w:val="nil"/>
              <w:bottom w:val="single" w:sz="4" w:space="0" w:color="auto"/>
              <w:right w:val="nil"/>
            </w:tcBorders>
            <w:shd w:val="clear" w:color="auto" w:fill="auto"/>
            <w:noWrap/>
            <w:vAlign w:val="bottom"/>
            <w:hideMark/>
          </w:tcPr>
          <w:p w14:paraId="070CC5B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50</w:t>
            </w:r>
          </w:p>
        </w:tc>
        <w:tc>
          <w:tcPr>
            <w:tcW w:w="1540" w:type="dxa"/>
            <w:tcBorders>
              <w:top w:val="nil"/>
              <w:left w:val="nil"/>
              <w:bottom w:val="single" w:sz="4" w:space="0" w:color="auto"/>
              <w:right w:val="nil"/>
            </w:tcBorders>
            <w:shd w:val="clear" w:color="auto" w:fill="auto"/>
            <w:noWrap/>
            <w:vAlign w:val="bottom"/>
            <w:hideMark/>
          </w:tcPr>
          <w:p w14:paraId="1009A1D3"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720" w:type="dxa"/>
            <w:tcBorders>
              <w:top w:val="nil"/>
              <w:left w:val="nil"/>
              <w:bottom w:val="single" w:sz="4" w:space="0" w:color="auto"/>
              <w:right w:val="nil"/>
            </w:tcBorders>
            <w:shd w:val="clear" w:color="auto" w:fill="auto"/>
            <w:noWrap/>
            <w:vAlign w:val="bottom"/>
            <w:hideMark/>
          </w:tcPr>
          <w:p w14:paraId="5C91D2CC"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37.5</w:t>
            </w:r>
          </w:p>
        </w:tc>
        <w:tc>
          <w:tcPr>
            <w:tcW w:w="1357" w:type="dxa"/>
            <w:tcBorders>
              <w:top w:val="nil"/>
              <w:left w:val="nil"/>
              <w:bottom w:val="single" w:sz="4" w:space="0" w:color="auto"/>
              <w:right w:val="nil"/>
            </w:tcBorders>
            <w:shd w:val="clear" w:color="auto" w:fill="auto"/>
            <w:noWrap/>
            <w:vAlign w:val="bottom"/>
            <w:hideMark/>
          </w:tcPr>
          <w:p w14:paraId="6150D05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43.8</w:t>
            </w:r>
          </w:p>
        </w:tc>
      </w:tr>
      <w:tr w:rsidR="005071E8" w:rsidRPr="00073BF2" w14:paraId="61B003D8"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74A6692D" w14:textId="75331431"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 xml:space="preserve">Deschampsia </w:t>
            </w:r>
            <w:r w:rsidR="00CE2AB6" w:rsidRPr="00073BF2">
              <w:rPr>
                <w:rFonts w:ascii="Calibri" w:eastAsia="Times New Roman" w:hAnsi="Calibri" w:cs="Calibri"/>
                <w:i/>
                <w:iCs/>
                <w:color w:val="000000"/>
              </w:rPr>
              <w:t>caespitosa</w:t>
            </w:r>
          </w:p>
        </w:tc>
        <w:tc>
          <w:tcPr>
            <w:tcW w:w="1018" w:type="dxa"/>
            <w:tcBorders>
              <w:top w:val="nil"/>
              <w:left w:val="nil"/>
              <w:bottom w:val="single" w:sz="4" w:space="0" w:color="auto"/>
              <w:right w:val="nil"/>
            </w:tcBorders>
            <w:shd w:val="clear" w:color="auto" w:fill="auto"/>
            <w:noWrap/>
            <w:vAlign w:val="bottom"/>
            <w:hideMark/>
          </w:tcPr>
          <w:p w14:paraId="2F1DE8CC"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540" w:type="dxa"/>
            <w:tcBorders>
              <w:top w:val="nil"/>
              <w:left w:val="nil"/>
              <w:bottom w:val="single" w:sz="4" w:space="0" w:color="auto"/>
              <w:right w:val="nil"/>
            </w:tcBorders>
            <w:shd w:val="clear" w:color="auto" w:fill="auto"/>
            <w:noWrap/>
            <w:vAlign w:val="bottom"/>
            <w:hideMark/>
          </w:tcPr>
          <w:p w14:paraId="2978A0E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37.5</w:t>
            </w:r>
          </w:p>
        </w:tc>
        <w:tc>
          <w:tcPr>
            <w:tcW w:w="1720" w:type="dxa"/>
            <w:tcBorders>
              <w:top w:val="nil"/>
              <w:left w:val="nil"/>
              <w:bottom w:val="single" w:sz="4" w:space="0" w:color="auto"/>
              <w:right w:val="nil"/>
            </w:tcBorders>
            <w:shd w:val="clear" w:color="auto" w:fill="auto"/>
            <w:noWrap/>
            <w:vAlign w:val="bottom"/>
            <w:hideMark/>
          </w:tcPr>
          <w:p w14:paraId="13C223CD"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19E42D71"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25</w:t>
            </w:r>
          </w:p>
        </w:tc>
      </w:tr>
      <w:tr w:rsidR="005071E8" w:rsidRPr="00073BF2" w14:paraId="518299A6"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38904D5C" w14:textId="77777777" w:rsidR="005071E8" w:rsidRPr="00073BF2" w:rsidRDefault="005071E8" w:rsidP="002835C7">
            <w:pPr>
              <w:spacing w:after="0" w:line="240" w:lineRule="auto"/>
              <w:rPr>
                <w:rFonts w:ascii="Calibri" w:eastAsia="Times New Roman" w:hAnsi="Calibri" w:cs="Calibri"/>
                <w:i/>
                <w:iCs/>
                <w:color w:val="000000"/>
              </w:rPr>
            </w:pPr>
            <w:proofErr w:type="spellStart"/>
            <w:r w:rsidRPr="00073BF2">
              <w:rPr>
                <w:rFonts w:ascii="Calibri" w:eastAsia="Times New Roman" w:hAnsi="Calibri" w:cs="Calibri"/>
                <w:i/>
                <w:iCs/>
                <w:color w:val="000000"/>
              </w:rPr>
              <w:t>Atriplex</w:t>
            </w:r>
            <w:proofErr w:type="spellEnd"/>
            <w:r w:rsidRPr="00073BF2">
              <w:rPr>
                <w:rFonts w:ascii="Calibri" w:eastAsia="Times New Roman" w:hAnsi="Calibri" w:cs="Calibri"/>
                <w:i/>
                <w:iCs/>
                <w:color w:val="000000"/>
              </w:rPr>
              <w:t xml:space="preserve"> </w:t>
            </w:r>
            <w:proofErr w:type="spellStart"/>
            <w:r w:rsidRPr="00073BF2">
              <w:rPr>
                <w:rFonts w:ascii="Calibri" w:eastAsia="Times New Roman" w:hAnsi="Calibri" w:cs="Calibri"/>
                <w:i/>
                <w:iCs/>
                <w:color w:val="000000"/>
              </w:rPr>
              <w:t>patula</w:t>
            </w:r>
            <w:proofErr w:type="spellEnd"/>
          </w:p>
        </w:tc>
        <w:tc>
          <w:tcPr>
            <w:tcW w:w="1018" w:type="dxa"/>
            <w:tcBorders>
              <w:top w:val="nil"/>
              <w:left w:val="nil"/>
              <w:bottom w:val="single" w:sz="4" w:space="0" w:color="auto"/>
              <w:right w:val="nil"/>
            </w:tcBorders>
            <w:shd w:val="clear" w:color="auto" w:fill="auto"/>
            <w:noWrap/>
            <w:vAlign w:val="bottom"/>
            <w:hideMark/>
          </w:tcPr>
          <w:p w14:paraId="12F49EBD"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4D7A63BE"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6B515ADE"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2B17F79A"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18.8</w:t>
            </w:r>
          </w:p>
        </w:tc>
      </w:tr>
      <w:tr w:rsidR="005071E8" w:rsidRPr="00073BF2" w14:paraId="08C9148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1A4D52D1"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Eleocharis parvula</w:t>
            </w:r>
          </w:p>
        </w:tc>
        <w:tc>
          <w:tcPr>
            <w:tcW w:w="1018" w:type="dxa"/>
            <w:tcBorders>
              <w:top w:val="nil"/>
              <w:left w:val="nil"/>
              <w:bottom w:val="single" w:sz="4" w:space="0" w:color="auto"/>
              <w:right w:val="nil"/>
            </w:tcBorders>
            <w:shd w:val="clear" w:color="auto" w:fill="auto"/>
            <w:noWrap/>
            <w:vAlign w:val="bottom"/>
            <w:hideMark/>
          </w:tcPr>
          <w:p w14:paraId="236EE9C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540" w:type="dxa"/>
            <w:tcBorders>
              <w:top w:val="nil"/>
              <w:left w:val="nil"/>
              <w:bottom w:val="single" w:sz="4" w:space="0" w:color="auto"/>
              <w:right w:val="nil"/>
            </w:tcBorders>
            <w:shd w:val="clear" w:color="auto" w:fill="auto"/>
            <w:noWrap/>
            <w:vAlign w:val="bottom"/>
            <w:hideMark/>
          </w:tcPr>
          <w:p w14:paraId="710B469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75</w:t>
            </w:r>
          </w:p>
        </w:tc>
        <w:tc>
          <w:tcPr>
            <w:tcW w:w="1720" w:type="dxa"/>
            <w:tcBorders>
              <w:top w:val="nil"/>
              <w:left w:val="nil"/>
              <w:bottom w:val="single" w:sz="4" w:space="0" w:color="auto"/>
              <w:right w:val="nil"/>
            </w:tcBorders>
            <w:shd w:val="clear" w:color="auto" w:fill="auto"/>
            <w:noWrap/>
            <w:vAlign w:val="bottom"/>
            <w:hideMark/>
          </w:tcPr>
          <w:p w14:paraId="589F094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6833080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r>
      <w:tr w:rsidR="005071E8" w:rsidRPr="00073BF2" w14:paraId="0BC7302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5260452"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Symphyotrichum subspicatum</w:t>
            </w:r>
          </w:p>
        </w:tc>
        <w:tc>
          <w:tcPr>
            <w:tcW w:w="1018" w:type="dxa"/>
            <w:tcBorders>
              <w:top w:val="nil"/>
              <w:left w:val="nil"/>
              <w:bottom w:val="single" w:sz="4" w:space="0" w:color="auto"/>
              <w:right w:val="nil"/>
            </w:tcBorders>
            <w:shd w:val="clear" w:color="auto" w:fill="auto"/>
            <w:noWrap/>
            <w:vAlign w:val="bottom"/>
            <w:hideMark/>
          </w:tcPr>
          <w:p w14:paraId="3E807FE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62B69628"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11AB57F2"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7559A97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r>
      <w:tr w:rsidR="005071E8" w:rsidRPr="00073BF2" w14:paraId="28FDA809"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738FB7DC" w14:textId="77777777" w:rsidR="005071E8" w:rsidRPr="00073BF2" w:rsidRDefault="005071E8" w:rsidP="002835C7">
            <w:pPr>
              <w:spacing w:after="0" w:line="240" w:lineRule="auto"/>
              <w:rPr>
                <w:rFonts w:ascii="Calibri" w:eastAsia="Times New Roman" w:hAnsi="Calibri" w:cs="Calibri"/>
                <w:i/>
                <w:iCs/>
                <w:color w:val="000000"/>
              </w:rPr>
            </w:pPr>
            <w:proofErr w:type="spellStart"/>
            <w:r w:rsidRPr="00073BF2">
              <w:rPr>
                <w:rFonts w:ascii="Calibri" w:eastAsia="Times New Roman" w:hAnsi="Calibri" w:cs="Calibri"/>
                <w:i/>
                <w:iCs/>
                <w:color w:val="000000"/>
              </w:rPr>
              <w:t>Agropyron</w:t>
            </w:r>
            <w:proofErr w:type="spellEnd"/>
            <w:r w:rsidRPr="00073BF2">
              <w:rPr>
                <w:rFonts w:ascii="Calibri" w:eastAsia="Times New Roman" w:hAnsi="Calibri" w:cs="Calibri"/>
                <w:i/>
                <w:iCs/>
                <w:color w:val="000000"/>
              </w:rPr>
              <w:t xml:space="preserve"> </w:t>
            </w:r>
            <w:proofErr w:type="spellStart"/>
            <w:r w:rsidRPr="00073BF2">
              <w:rPr>
                <w:rFonts w:ascii="Calibri" w:eastAsia="Times New Roman" w:hAnsi="Calibri" w:cs="Calibri"/>
                <w:i/>
                <w:iCs/>
                <w:color w:val="000000"/>
              </w:rPr>
              <w:t>repens</w:t>
            </w:r>
            <w:proofErr w:type="spellEnd"/>
          </w:p>
        </w:tc>
        <w:tc>
          <w:tcPr>
            <w:tcW w:w="1018" w:type="dxa"/>
            <w:tcBorders>
              <w:top w:val="nil"/>
              <w:left w:val="nil"/>
              <w:bottom w:val="single" w:sz="4" w:space="0" w:color="auto"/>
              <w:right w:val="nil"/>
            </w:tcBorders>
            <w:shd w:val="clear" w:color="auto" w:fill="auto"/>
            <w:noWrap/>
            <w:vAlign w:val="bottom"/>
            <w:hideMark/>
          </w:tcPr>
          <w:p w14:paraId="6B8D75B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2CEAFFEC"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4E68CAFD"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254025FA"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35088CED"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6242E4C"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Distichlis spicata</w:t>
            </w:r>
          </w:p>
        </w:tc>
        <w:tc>
          <w:tcPr>
            <w:tcW w:w="1018" w:type="dxa"/>
            <w:tcBorders>
              <w:top w:val="nil"/>
              <w:left w:val="nil"/>
              <w:bottom w:val="single" w:sz="4" w:space="0" w:color="auto"/>
              <w:right w:val="nil"/>
            </w:tcBorders>
            <w:shd w:val="clear" w:color="auto" w:fill="auto"/>
            <w:noWrap/>
            <w:vAlign w:val="bottom"/>
            <w:hideMark/>
          </w:tcPr>
          <w:p w14:paraId="5510E8F5"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540" w:type="dxa"/>
            <w:tcBorders>
              <w:top w:val="nil"/>
              <w:left w:val="nil"/>
              <w:bottom w:val="single" w:sz="4" w:space="0" w:color="auto"/>
              <w:right w:val="nil"/>
            </w:tcBorders>
            <w:shd w:val="clear" w:color="auto" w:fill="auto"/>
            <w:noWrap/>
            <w:vAlign w:val="bottom"/>
            <w:hideMark/>
          </w:tcPr>
          <w:p w14:paraId="04C5E68F"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25</w:t>
            </w:r>
          </w:p>
        </w:tc>
        <w:tc>
          <w:tcPr>
            <w:tcW w:w="1720" w:type="dxa"/>
            <w:tcBorders>
              <w:top w:val="nil"/>
              <w:left w:val="nil"/>
              <w:bottom w:val="single" w:sz="4" w:space="0" w:color="auto"/>
              <w:right w:val="nil"/>
            </w:tcBorders>
            <w:shd w:val="clear" w:color="auto" w:fill="auto"/>
            <w:noWrap/>
            <w:vAlign w:val="bottom"/>
            <w:hideMark/>
          </w:tcPr>
          <w:p w14:paraId="372AB07A"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7BC0F875"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7146E420"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241333A5"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Salicornia depressa</w:t>
            </w:r>
          </w:p>
        </w:tc>
        <w:tc>
          <w:tcPr>
            <w:tcW w:w="1018" w:type="dxa"/>
            <w:tcBorders>
              <w:top w:val="nil"/>
              <w:left w:val="nil"/>
              <w:bottom w:val="single" w:sz="4" w:space="0" w:color="auto"/>
              <w:right w:val="nil"/>
            </w:tcBorders>
            <w:shd w:val="clear" w:color="auto" w:fill="auto"/>
            <w:noWrap/>
            <w:vAlign w:val="bottom"/>
            <w:hideMark/>
          </w:tcPr>
          <w:p w14:paraId="0FB108BA"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c>
          <w:tcPr>
            <w:tcW w:w="1540" w:type="dxa"/>
            <w:tcBorders>
              <w:top w:val="nil"/>
              <w:left w:val="nil"/>
              <w:bottom w:val="single" w:sz="4" w:space="0" w:color="auto"/>
              <w:right w:val="nil"/>
            </w:tcBorders>
            <w:shd w:val="clear" w:color="auto" w:fill="auto"/>
            <w:noWrap/>
            <w:vAlign w:val="bottom"/>
            <w:hideMark/>
          </w:tcPr>
          <w:p w14:paraId="15A87B8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25</w:t>
            </w:r>
          </w:p>
        </w:tc>
        <w:tc>
          <w:tcPr>
            <w:tcW w:w="1720" w:type="dxa"/>
            <w:tcBorders>
              <w:top w:val="nil"/>
              <w:left w:val="nil"/>
              <w:bottom w:val="single" w:sz="4" w:space="0" w:color="auto"/>
              <w:right w:val="nil"/>
            </w:tcBorders>
            <w:shd w:val="clear" w:color="auto" w:fill="auto"/>
            <w:noWrap/>
            <w:vAlign w:val="bottom"/>
            <w:hideMark/>
          </w:tcPr>
          <w:p w14:paraId="7B968C4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598F80A3"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44FF9710"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47AA8394"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Spergularia canadensis</w:t>
            </w:r>
          </w:p>
        </w:tc>
        <w:tc>
          <w:tcPr>
            <w:tcW w:w="1018" w:type="dxa"/>
            <w:tcBorders>
              <w:top w:val="nil"/>
              <w:left w:val="nil"/>
              <w:bottom w:val="single" w:sz="4" w:space="0" w:color="auto"/>
              <w:right w:val="nil"/>
            </w:tcBorders>
            <w:shd w:val="clear" w:color="auto" w:fill="auto"/>
            <w:noWrap/>
            <w:vAlign w:val="bottom"/>
            <w:hideMark/>
          </w:tcPr>
          <w:p w14:paraId="7386AA9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540" w:type="dxa"/>
            <w:tcBorders>
              <w:top w:val="nil"/>
              <w:left w:val="nil"/>
              <w:bottom w:val="single" w:sz="4" w:space="0" w:color="auto"/>
              <w:right w:val="nil"/>
            </w:tcBorders>
            <w:shd w:val="clear" w:color="auto" w:fill="auto"/>
            <w:noWrap/>
            <w:vAlign w:val="bottom"/>
            <w:hideMark/>
          </w:tcPr>
          <w:p w14:paraId="104B5D4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100</w:t>
            </w:r>
          </w:p>
        </w:tc>
        <w:tc>
          <w:tcPr>
            <w:tcW w:w="1720" w:type="dxa"/>
            <w:tcBorders>
              <w:top w:val="nil"/>
              <w:left w:val="nil"/>
              <w:bottom w:val="single" w:sz="4" w:space="0" w:color="auto"/>
              <w:right w:val="nil"/>
            </w:tcBorders>
            <w:shd w:val="clear" w:color="auto" w:fill="auto"/>
            <w:noWrap/>
            <w:vAlign w:val="bottom"/>
            <w:hideMark/>
          </w:tcPr>
          <w:p w14:paraId="3646B23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51304CD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3143C5DC"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1C530FF0"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Trifolium wormskioldii</w:t>
            </w:r>
          </w:p>
        </w:tc>
        <w:tc>
          <w:tcPr>
            <w:tcW w:w="1018" w:type="dxa"/>
            <w:tcBorders>
              <w:top w:val="nil"/>
              <w:left w:val="nil"/>
              <w:bottom w:val="single" w:sz="4" w:space="0" w:color="auto"/>
              <w:right w:val="nil"/>
            </w:tcBorders>
            <w:shd w:val="clear" w:color="auto" w:fill="auto"/>
            <w:noWrap/>
            <w:vAlign w:val="bottom"/>
            <w:hideMark/>
          </w:tcPr>
          <w:p w14:paraId="39973CD6"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7A059EA0"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44A36BDE"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4C6DF459"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6.25</w:t>
            </w:r>
          </w:p>
        </w:tc>
      </w:tr>
      <w:tr w:rsidR="005071E8" w:rsidRPr="00073BF2" w14:paraId="7C7D8CEE" w14:textId="77777777" w:rsidTr="002835C7">
        <w:trPr>
          <w:trHeight w:val="290"/>
        </w:trPr>
        <w:tc>
          <w:tcPr>
            <w:tcW w:w="2800" w:type="dxa"/>
            <w:tcBorders>
              <w:top w:val="nil"/>
              <w:left w:val="nil"/>
              <w:bottom w:val="single" w:sz="4" w:space="0" w:color="auto"/>
              <w:right w:val="nil"/>
            </w:tcBorders>
            <w:shd w:val="clear" w:color="auto" w:fill="auto"/>
            <w:noWrap/>
            <w:vAlign w:val="bottom"/>
            <w:hideMark/>
          </w:tcPr>
          <w:p w14:paraId="100A665C" w14:textId="77777777" w:rsidR="005071E8" w:rsidRPr="00073BF2" w:rsidRDefault="005071E8" w:rsidP="002835C7">
            <w:pPr>
              <w:spacing w:after="0" w:line="240" w:lineRule="auto"/>
              <w:rPr>
                <w:rFonts w:ascii="Calibri" w:eastAsia="Times New Roman" w:hAnsi="Calibri" w:cs="Calibri"/>
                <w:i/>
                <w:iCs/>
                <w:color w:val="000000"/>
              </w:rPr>
            </w:pPr>
            <w:r w:rsidRPr="00073BF2">
              <w:rPr>
                <w:rFonts w:ascii="Calibri" w:eastAsia="Times New Roman" w:hAnsi="Calibri" w:cs="Calibri"/>
                <w:i/>
                <w:iCs/>
                <w:color w:val="000000"/>
              </w:rPr>
              <w:t>Cotula coronopifolia</w:t>
            </w:r>
          </w:p>
        </w:tc>
        <w:tc>
          <w:tcPr>
            <w:tcW w:w="1018" w:type="dxa"/>
            <w:tcBorders>
              <w:top w:val="nil"/>
              <w:left w:val="nil"/>
              <w:bottom w:val="single" w:sz="4" w:space="0" w:color="auto"/>
              <w:right w:val="nil"/>
            </w:tcBorders>
            <w:shd w:val="clear" w:color="auto" w:fill="auto"/>
            <w:noWrap/>
            <w:vAlign w:val="bottom"/>
            <w:hideMark/>
          </w:tcPr>
          <w:p w14:paraId="7A059E4D"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68.8</w:t>
            </w:r>
          </w:p>
        </w:tc>
        <w:tc>
          <w:tcPr>
            <w:tcW w:w="1540" w:type="dxa"/>
            <w:tcBorders>
              <w:top w:val="nil"/>
              <w:left w:val="nil"/>
              <w:bottom w:val="single" w:sz="4" w:space="0" w:color="auto"/>
              <w:right w:val="nil"/>
            </w:tcBorders>
            <w:shd w:val="clear" w:color="auto" w:fill="auto"/>
            <w:noWrap/>
            <w:vAlign w:val="bottom"/>
            <w:hideMark/>
          </w:tcPr>
          <w:p w14:paraId="4496E9B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12.5</w:t>
            </w:r>
          </w:p>
        </w:tc>
        <w:tc>
          <w:tcPr>
            <w:tcW w:w="1720" w:type="dxa"/>
            <w:tcBorders>
              <w:top w:val="nil"/>
              <w:left w:val="nil"/>
              <w:bottom w:val="single" w:sz="4" w:space="0" w:color="auto"/>
              <w:right w:val="nil"/>
            </w:tcBorders>
            <w:shd w:val="clear" w:color="auto" w:fill="auto"/>
            <w:noWrap/>
            <w:vAlign w:val="bottom"/>
            <w:hideMark/>
          </w:tcPr>
          <w:p w14:paraId="6C918B37"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2696A67B" w14:textId="77777777" w:rsidR="005071E8" w:rsidRPr="00073BF2" w:rsidRDefault="005071E8" w:rsidP="002835C7">
            <w:pPr>
              <w:spacing w:after="0" w:line="240" w:lineRule="auto"/>
              <w:jc w:val="center"/>
              <w:rPr>
                <w:rFonts w:ascii="Calibri" w:eastAsia="Times New Roman" w:hAnsi="Calibri" w:cs="Calibri"/>
                <w:color w:val="000000"/>
              </w:rPr>
            </w:pPr>
            <w:r w:rsidRPr="00073BF2">
              <w:rPr>
                <w:rFonts w:ascii="Calibri" w:eastAsia="Times New Roman" w:hAnsi="Calibri" w:cs="Calibri"/>
                <w:color w:val="000000"/>
              </w:rPr>
              <w:t>0</w:t>
            </w:r>
          </w:p>
        </w:tc>
      </w:tr>
    </w:tbl>
    <w:p w14:paraId="779474E7" w14:textId="77777777" w:rsidR="005071E8" w:rsidRPr="009D0E88" w:rsidRDefault="005071E8" w:rsidP="005071E8"/>
    <w:p w14:paraId="1555B83C" w14:textId="77777777" w:rsidR="005071E8" w:rsidRDefault="005071E8" w:rsidP="005071E8"/>
    <w:p w14:paraId="14898215" w14:textId="77777777" w:rsidR="005071E8" w:rsidRDefault="005071E8" w:rsidP="005071E8">
      <w:pPr>
        <w:rPr>
          <w:i/>
          <w:iCs/>
          <w:color w:val="44546A" w:themeColor="text2"/>
          <w:sz w:val="18"/>
          <w:szCs w:val="18"/>
        </w:rPr>
      </w:pPr>
      <w:bookmarkStart w:id="1067" w:name="_Ref114246431"/>
      <w:r>
        <w:br w:type="page"/>
      </w:r>
    </w:p>
    <w:p w14:paraId="7A502083" w14:textId="39054938" w:rsidR="005071E8" w:rsidRDefault="005071E8" w:rsidP="005071E8">
      <w:pPr>
        <w:pStyle w:val="Caption"/>
        <w:keepNext/>
      </w:pPr>
      <w:bookmarkStart w:id="1068" w:name="_Ref116647893"/>
      <w:r>
        <w:lastRenderedPageBreak/>
        <w:t xml:space="preserve">Table </w:t>
      </w:r>
      <w:r w:rsidR="00DC4132">
        <w:fldChar w:fldCharType="begin"/>
      </w:r>
      <w:r w:rsidR="00DC4132">
        <w:instrText xml:space="preserve"> SEQ Table \* ARABIC </w:instrText>
      </w:r>
      <w:r w:rsidR="00DC4132">
        <w:fldChar w:fldCharType="separate"/>
      </w:r>
      <w:r w:rsidR="00C534C4">
        <w:rPr>
          <w:noProof/>
        </w:rPr>
        <w:t>4</w:t>
      </w:r>
      <w:r w:rsidR="00DC4132">
        <w:rPr>
          <w:noProof/>
        </w:rPr>
        <w:fldChar w:fldCharType="end"/>
      </w:r>
      <w:bookmarkEnd w:id="1067"/>
      <w:bookmarkEnd w:id="1068"/>
      <w:r>
        <w:t xml:space="preserve">. </w:t>
      </w:r>
      <w:r w:rsidRPr="00261794">
        <w:t>Frequency</w:t>
      </w:r>
      <w:r>
        <w:t xml:space="preserve"> (%)</w:t>
      </w:r>
      <w:r w:rsidRPr="00261794">
        <w:t xml:space="preserve"> of species found in seed germination replicates for Nanaimo and Little Qualicum River Estuaries, combined</w:t>
      </w:r>
      <w:r>
        <w:t xml:space="preserve">, ranked by greatest frequency found in undisturbed samples. </w:t>
      </w:r>
    </w:p>
    <w:tbl>
      <w:tblPr>
        <w:tblW w:w="8635" w:type="dxa"/>
        <w:tblLook w:val="04A0" w:firstRow="1" w:lastRow="0" w:firstColumn="1" w:lastColumn="0" w:noHBand="0" w:noVBand="1"/>
      </w:tblPr>
      <w:tblGrid>
        <w:gridCol w:w="3000"/>
        <w:gridCol w:w="1018"/>
        <w:gridCol w:w="1540"/>
        <w:gridCol w:w="1720"/>
        <w:gridCol w:w="1357"/>
      </w:tblGrid>
      <w:tr w:rsidR="005071E8" w:rsidRPr="009B20C2" w14:paraId="37A1591A" w14:textId="77777777" w:rsidTr="002835C7">
        <w:trPr>
          <w:trHeight w:val="290"/>
        </w:trPr>
        <w:tc>
          <w:tcPr>
            <w:tcW w:w="3000" w:type="dxa"/>
            <w:tcBorders>
              <w:top w:val="nil"/>
              <w:left w:val="nil"/>
              <w:bottom w:val="nil"/>
              <w:right w:val="nil"/>
            </w:tcBorders>
            <w:shd w:val="clear" w:color="auto" w:fill="auto"/>
            <w:noWrap/>
            <w:vAlign w:val="center"/>
            <w:hideMark/>
          </w:tcPr>
          <w:p w14:paraId="6EFC4D54"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Species</w:t>
            </w:r>
          </w:p>
        </w:tc>
        <w:tc>
          <w:tcPr>
            <w:tcW w:w="1018" w:type="dxa"/>
            <w:tcBorders>
              <w:top w:val="nil"/>
              <w:left w:val="nil"/>
              <w:bottom w:val="nil"/>
              <w:right w:val="nil"/>
            </w:tcBorders>
            <w:shd w:val="clear" w:color="auto" w:fill="auto"/>
            <w:noWrap/>
            <w:vAlign w:val="center"/>
            <w:hideMark/>
          </w:tcPr>
          <w:p w14:paraId="602F8693"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Grubbed</w:t>
            </w:r>
          </w:p>
        </w:tc>
        <w:tc>
          <w:tcPr>
            <w:tcW w:w="1540" w:type="dxa"/>
            <w:tcBorders>
              <w:top w:val="nil"/>
              <w:left w:val="nil"/>
              <w:bottom w:val="nil"/>
              <w:right w:val="nil"/>
            </w:tcBorders>
            <w:shd w:val="clear" w:color="auto" w:fill="auto"/>
            <w:noWrap/>
            <w:vAlign w:val="center"/>
            <w:hideMark/>
          </w:tcPr>
          <w:p w14:paraId="1A4AA75F"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Exclosed 1 Year</w:t>
            </w:r>
          </w:p>
        </w:tc>
        <w:tc>
          <w:tcPr>
            <w:tcW w:w="1720" w:type="dxa"/>
            <w:tcBorders>
              <w:top w:val="nil"/>
              <w:left w:val="nil"/>
              <w:bottom w:val="nil"/>
              <w:right w:val="nil"/>
            </w:tcBorders>
            <w:shd w:val="clear" w:color="auto" w:fill="auto"/>
            <w:noWrap/>
            <w:vAlign w:val="center"/>
            <w:hideMark/>
          </w:tcPr>
          <w:p w14:paraId="3D03A58E"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Exclosed 10 years</w:t>
            </w:r>
          </w:p>
        </w:tc>
        <w:tc>
          <w:tcPr>
            <w:tcW w:w="1357" w:type="dxa"/>
            <w:tcBorders>
              <w:top w:val="nil"/>
              <w:left w:val="nil"/>
              <w:bottom w:val="nil"/>
              <w:right w:val="nil"/>
            </w:tcBorders>
            <w:shd w:val="clear" w:color="auto" w:fill="auto"/>
            <w:noWrap/>
            <w:vAlign w:val="center"/>
            <w:hideMark/>
          </w:tcPr>
          <w:p w14:paraId="4FF2FB59" w14:textId="77777777" w:rsidR="005071E8" w:rsidRPr="009B20C2" w:rsidRDefault="005071E8" w:rsidP="002835C7">
            <w:pPr>
              <w:spacing w:after="0" w:line="240" w:lineRule="auto"/>
              <w:jc w:val="center"/>
              <w:rPr>
                <w:rFonts w:ascii="Calibri" w:eastAsia="Times New Roman" w:hAnsi="Calibri" w:cs="Calibri"/>
                <w:b/>
                <w:bCs/>
                <w:color w:val="000000"/>
              </w:rPr>
            </w:pPr>
            <w:r w:rsidRPr="009B20C2">
              <w:rPr>
                <w:rFonts w:ascii="Calibri" w:eastAsia="Times New Roman" w:hAnsi="Calibri" w:cs="Calibri"/>
                <w:b/>
                <w:bCs/>
                <w:color w:val="000000"/>
              </w:rPr>
              <w:t>Undisturbed</w:t>
            </w:r>
          </w:p>
        </w:tc>
      </w:tr>
      <w:tr w:rsidR="005071E8" w:rsidRPr="009B20C2" w14:paraId="483A06D9"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43E41722"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Agrostis stolonifera</w:t>
            </w:r>
          </w:p>
        </w:tc>
        <w:tc>
          <w:tcPr>
            <w:tcW w:w="1018" w:type="dxa"/>
            <w:tcBorders>
              <w:top w:val="single" w:sz="4" w:space="0" w:color="auto"/>
              <w:left w:val="nil"/>
              <w:bottom w:val="single" w:sz="4" w:space="0" w:color="auto"/>
              <w:right w:val="nil"/>
            </w:tcBorders>
            <w:shd w:val="clear" w:color="auto" w:fill="auto"/>
            <w:noWrap/>
            <w:vAlign w:val="bottom"/>
            <w:hideMark/>
          </w:tcPr>
          <w:p w14:paraId="2058414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c>
          <w:tcPr>
            <w:tcW w:w="1540" w:type="dxa"/>
            <w:tcBorders>
              <w:top w:val="single" w:sz="4" w:space="0" w:color="auto"/>
              <w:left w:val="nil"/>
              <w:bottom w:val="single" w:sz="4" w:space="0" w:color="auto"/>
              <w:right w:val="nil"/>
            </w:tcBorders>
            <w:shd w:val="clear" w:color="auto" w:fill="auto"/>
            <w:noWrap/>
            <w:vAlign w:val="bottom"/>
            <w:hideMark/>
          </w:tcPr>
          <w:p w14:paraId="74CD170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c>
          <w:tcPr>
            <w:tcW w:w="1720" w:type="dxa"/>
            <w:tcBorders>
              <w:top w:val="single" w:sz="4" w:space="0" w:color="auto"/>
              <w:left w:val="nil"/>
              <w:bottom w:val="single" w:sz="4" w:space="0" w:color="auto"/>
              <w:right w:val="nil"/>
            </w:tcBorders>
            <w:shd w:val="clear" w:color="auto" w:fill="auto"/>
            <w:noWrap/>
            <w:vAlign w:val="bottom"/>
            <w:hideMark/>
          </w:tcPr>
          <w:p w14:paraId="7AF990BA"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357" w:type="dxa"/>
            <w:tcBorders>
              <w:top w:val="single" w:sz="4" w:space="0" w:color="auto"/>
              <w:left w:val="nil"/>
              <w:bottom w:val="single" w:sz="4" w:space="0" w:color="auto"/>
              <w:right w:val="nil"/>
            </w:tcBorders>
            <w:shd w:val="clear" w:color="auto" w:fill="auto"/>
            <w:noWrap/>
            <w:vAlign w:val="bottom"/>
            <w:hideMark/>
          </w:tcPr>
          <w:p w14:paraId="5332357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r>
      <w:tr w:rsidR="005071E8" w:rsidRPr="009B20C2" w14:paraId="09D4992A" w14:textId="77777777" w:rsidTr="002835C7">
        <w:trPr>
          <w:trHeight w:val="290"/>
        </w:trPr>
        <w:tc>
          <w:tcPr>
            <w:tcW w:w="3000" w:type="dxa"/>
            <w:tcBorders>
              <w:top w:val="nil"/>
              <w:left w:val="nil"/>
              <w:bottom w:val="nil"/>
              <w:right w:val="nil"/>
            </w:tcBorders>
            <w:shd w:val="clear" w:color="auto" w:fill="auto"/>
            <w:noWrap/>
            <w:vAlign w:val="bottom"/>
            <w:hideMark/>
          </w:tcPr>
          <w:p w14:paraId="75258CE5"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Juncus balticus</w:t>
            </w:r>
          </w:p>
        </w:tc>
        <w:tc>
          <w:tcPr>
            <w:tcW w:w="1018" w:type="dxa"/>
            <w:tcBorders>
              <w:top w:val="nil"/>
              <w:left w:val="nil"/>
              <w:bottom w:val="nil"/>
              <w:right w:val="nil"/>
            </w:tcBorders>
            <w:shd w:val="clear" w:color="auto" w:fill="auto"/>
            <w:noWrap/>
            <w:vAlign w:val="bottom"/>
            <w:hideMark/>
          </w:tcPr>
          <w:p w14:paraId="3C9B13C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62.5</w:t>
            </w:r>
          </w:p>
        </w:tc>
        <w:tc>
          <w:tcPr>
            <w:tcW w:w="1540" w:type="dxa"/>
            <w:tcBorders>
              <w:top w:val="nil"/>
              <w:left w:val="nil"/>
              <w:bottom w:val="nil"/>
              <w:right w:val="nil"/>
            </w:tcBorders>
            <w:shd w:val="clear" w:color="auto" w:fill="auto"/>
            <w:noWrap/>
            <w:vAlign w:val="bottom"/>
            <w:hideMark/>
          </w:tcPr>
          <w:p w14:paraId="245239A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75</w:t>
            </w:r>
          </w:p>
        </w:tc>
        <w:tc>
          <w:tcPr>
            <w:tcW w:w="1720" w:type="dxa"/>
            <w:tcBorders>
              <w:top w:val="nil"/>
              <w:left w:val="nil"/>
              <w:bottom w:val="nil"/>
              <w:right w:val="nil"/>
            </w:tcBorders>
            <w:shd w:val="clear" w:color="auto" w:fill="auto"/>
            <w:noWrap/>
            <w:vAlign w:val="bottom"/>
            <w:hideMark/>
          </w:tcPr>
          <w:p w14:paraId="017B2B7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357" w:type="dxa"/>
            <w:tcBorders>
              <w:top w:val="nil"/>
              <w:left w:val="nil"/>
              <w:bottom w:val="nil"/>
              <w:right w:val="nil"/>
            </w:tcBorders>
            <w:shd w:val="clear" w:color="auto" w:fill="auto"/>
            <w:noWrap/>
            <w:vAlign w:val="bottom"/>
            <w:hideMark/>
          </w:tcPr>
          <w:p w14:paraId="6D3E4B1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r>
      <w:tr w:rsidR="005071E8" w:rsidRPr="009B20C2" w14:paraId="7E1EEC3A"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3C04A86A"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Spergularia canadensis</w:t>
            </w:r>
          </w:p>
        </w:tc>
        <w:tc>
          <w:tcPr>
            <w:tcW w:w="1018" w:type="dxa"/>
            <w:tcBorders>
              <w:top w:val="single" w:sz="4" w:space="0" w:color="auto"/>
              <w:left w:val="nil"/>
              <w:bottom w:val="single" w:sz="4" w:space="0" w:color="auto"/>
              <w:right w:val="nil"/>
            </w:tcBorders>
            <w:shd w:val="clear" w:color="auto" w:fill="auto"/>
            <w:noWrap/>
            <w:vAlign w:val="bottom"/>
            <w:hideMark/>
          </w:tcPr>
          <w:p w14:paraId="19BDC14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540" w:type="dxa"/>
            <w:tcBorders>
              <w:top w:val="single" w:sz="4" w:space="0" w:color="auto"/>
              <w:left w:val="nil"/>
              <w:bottom w:val="single" w:sz="4" w:space="0" w:color="auto"/>
              <w:right w:val="nil"/>
            </w:tcBorders>
            <w:shd w:val="clear" w:color="auto" w:fill="auto"/>
            <w:noWrap/>
            <w:vAlign w:val="bottom"/>
            <w:hideMark/>
          </w:tcPr>
          <w:p w14:paraId="1FAC814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720" w:type="dxa"/>
            <w:tcBorders>
              <w:top w:val="single" w:sz="4" w:space="0" w:color="auto"/>
              <w:left w:val="nil"/>
              <w:bottom w:val="single" w:sz="4" w:space="0" w:color="auto"/>
              <w:right w:val="nil"/>
            </w:tcBorders>
            <w:shd w:val="clear" w:color="auto" w:fill="auto"/>
            <w:noWrap/>
            <w:vAlign w:val="bottom"/>
            <w:hideMark/>
          </w:tcPr>
          <w:p w14:paraId="37E9763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87.5</w:t>
            </w:r>
          </w:p>
        </w:tc>
        <w:tc>
          <w:tcPr>
            <w:tcW w:w="1357" w:type="dxa"/>
            <w:tcBorders>
              <w:top w:val="single" w:sz="4" w:space="0" w:color="auto"/>
              <w:left w:val="nil"/>
              <w:bottom w:val="single" w:sz="4" w:space="0" w:color="auto"/>
              <w:right w:val="nil"/>
            </w:tcBorders>
            <w:shd w:val="clear" w:color="auto" w:fill="auto"/>
            <w:noWrap/>
            <w:vAlign w:val="bottom"/>
            <w:hideMark/>
          </w:tcPr>
          <w:p w14:paraId="1269C10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r>
      <w:tr w:rsidR="005071E8" w:rsidRPr="009B20C2" w14:paraId="001BC455" w14:textId="77777777" w:rsidTr="002835C7">
        <w:trPr>
          <w:trHeight w:val="290"/>
        </w:trPr>
        <w:tc>
          <w:tcPr>
            <w:tcW w:w="3000" w:type="dxa"/>
            <w:tcBorders>
              <w:top w:val="nil"/>
              <w:left w:val="nil"/>
              <w:bottom w:val="nil"/>
              <w:right w:val="nil"/>
            </w:tcBorders>
            <w:shd w:val="clear" w:color="auto" w:fill="auto"/>
            <w:noWrap/>
            <w:vAlign w:val="bottom"/>
            <w:hideMark/>
          </w:tcPr>
          <w:p w14:paraId="0359603D"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Eleocharis parvula</w:t>
            </w:r>
          </w:p>
        </w:tc>
        <w:tc>
          <w:tcPr>
            <w:tcW w:w="1018" w:type="dxa"/>
            <w:tcBorders>
              <w:top w:val="nil"/>
              <w:left w:val="nil"/>
              <w:bottom w:val="nil"/>
              <w:right w:val="nil"/>
            </w:tcBorders>
            <w:shd w:val="clear" w:color="auto" w:fill="auto"/>
            <w:noWrap/>
            <w:vAlign w:val="bottom"/>
            <w:hideMark/>
          </w:tcPr>
          <w:p w14:paraId="16CDBEA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540" w:type="dxa"/>
            <w:tcBorders>
              <w:top w:val="nil"/>
              <w:left w:val="nil"/>
              <w:bottom w:val="nil"/>
              <w:right w:val="nil"/>
            </w:tcBorders>
            <w:shd w:val="clear" w:color="auto" w:fill="auto"/>
            <w:noWrap/>
            <w:vAlign w:val="bottom"/>
            <w:hideMark/>
          </w:tcPr>
          <w:p w14:paraId="6E18EDBA"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100</w:t>
            </w:r>
          </w:p>
        </w:tc>
        <w:tc>
          <w:tcPr>
            <w:tcW w:w="1720" w:type="dxa"/>
            <w:tcBorders>
              <w:top w:val="nil"/>
              <w:left w:val="nil"/>
              <w:bottom w:val="nil"/>
              <w:right w:val="nil"/>
            </w:tcBorders>
            <w:shd w:val="clear" w:color="auto" w:fill="auto"/>
            <w:noWrap/>
            <w:vAlign w:val="bottom"/>
            <w:hideMark/>
          </w:tcPr>
          <w:p w14:paraId="4D64F493"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50</w:t>
            </w:r>
          </w:p>
        </w:tc>
        <w:tc>
          <w:tcPr>
            <w:tcW w:w="1357" w:type="dxa"/>
            <w:tcBorders>
              <w:top w:val="nil"/>
              <w:left w:val="nil"/>
              <w:bottom w:val="nil"/>
              <w:right w:val="nil"/>
            </w:tcBorders>
            <w:shd w:val="clear" w:color="auto" w:fill="auto"/>
            <w:noWrap/>
            <w:vAlign w:val="bottom"/>
            <w:hideMark/>
          </w:tcPr>
          <w:p w14:paraId="35079CE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56.3</w:t>
            </w:r>
          </w:p>
        </w:tc>
      </w:tr>
      <w:tr w:rsidR="005071E8" w:rsidRPr="009B20C2" w14:paraId="3341D820"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4447A601"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Cotula coronopifolia</w:t>
            </w:r>
          </w:p>
        </w:tc>
        <w:tc>
          <w:tcPr>
            <w:tcW w:w="1018" w:type="dxa"/>
            <w:tcBorders>
              <w:top w:val="single" w:sz="4" w:space="0" w:color="auto"/>
              <w:left w:val="nil"/>
              <w:bottom w:val="single" w:sz="4" w:space="0" w:color="auto"/>
              <w:right w:val="nil"/>
            </w:tcBorders>
            <w:shd w:val="clear" w:color="auto" w:fill="auto"/>
            <w:noWrap/>
            <w:vAlign w:val="bottom"/>
            <w:hideMark/>
          </w:tcPr>
          <w:p w14:paraId="0BB845E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56.3</w:t>
            </w:r>
          </w:p>
        </w:tc>
        <w:tc>
          <w:tcPr>
            <w:tcW w:w="1540" w:type="dxa"/>
            <w:tcBorders>
              <w:top w:val="single" w:sz="4" w:space="0" w:color="auto"/>
              <w:left w:val="nil"/>
              <w:bottom w:val="single" w:sz="4" w:space="0" w:color="auto"/>
              <w:right w:val="nil"/>
            </w:tcBorders>
            <w:shd w:val="clear" w:color="auto" w:fill="auto"/>
            <w:noWrap/>
            <w:vAlign w:val="bottom"/>
            <w:hideMark/>
          </w:tcPr>
          <w:p w14:paraId="375DEF4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c>
          <w:tcPr>
            <w:tcW w:w="1720" w:type="dxa"/>
            <w:tcBorders>
              <w:top w:val="single" w:sz="4" w:space="0" w:color="auto"/>
              <w:left w:val="nil"/>
              <w:bottom w:val="single" w:sz="4" w:space="0" w:color="auto"/>
              <w:right w:val="nil"/>
            </w:tcBorders>
            <w:shd w:val="clear" w:color="auto" w:fill="auto"/>
            <w:noWrap/>
            <w:vAlign w:val="bottom"/>
            <w:hideMark/>
          </w:tcPr>
          <w:p w14:paraId="29B2550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c>
          <w:tcPr>
            <w:tcW w:w="1357" w:type="dxa"/>
            <w:tcBorders>
              <w:top w:val="single" w:sz="4" w:space="0" w:color="auto"/>
              <w:left w:val="nil"/>
              <w:bottom w:val="single" w:sz="4" w:space="0" w:color="auto"/>
              <w:right w:val="nil"/>
            </w:tcBorders>
            <w:shd w:val="clear" w:color="auto" w:fill="auto"/>
            <w:noWrap/>
            <w:vAlign w:val="bottom"/>
            <w:hideMark/>
          </w:tcPr>
          <w:p w14:paraId="3974071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50</w:t>
            </w:r>
          </w:p>
        </w:tc>
      </w:tr>
      <w:tr w:rsidR="005071E8" w:rsidRPr="009B20C2" w14:paraId="1F8CA85F" w14:textId="77777777" w:rsidTr="002835C7">
        <w:trPr>
          <w:trHeight w:val="290"/>
        </w:trPr>
        <w:tc>
          <w:tcPr>
            <w:tcW w:w="3000" w:type="dxa"/>
            <w:tcBorders>
              <w:top w:val="nil"/>
              <w:left w:val="nil"/>
              <w:bottom w:val="nil"/>
              <w:right w:val="nil"/>
            </w:tcBorders>
            <w:shd w:val="clear" w:color="auto" w:fill="auto"/>
            <w:noWrap/>
            <w:vAlign w:val="bottom"/>
            <w:hideMark/>
          </w:tcPr>
          <w:p w14:paraId="000D0F62"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Carex lyngbyei</w:t>
            </w:r>
          </w:p>
        </w:tc>
        <w:tc>
          <w:tcPr>
            <w:tcW w:w="1018" w:type="dxa"/>
            <w:tcBorders>
              <w:top w:val="nil"/>
              <w:left w:val="nil"/>
              <w:bottom w:val="nil"/>
              <w:right w:val="nil"/>
            </w:tcBorders>
            <w:shd w:val="clear" w:color="auto" w:fill="auto"/>
            <w:noWrap/>
            <w:vAlign w:val="bottom"/>
            <w:hideMark/>
          </w:tcPr>
          <w:p w14:paraId="1013C83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6.25</w:t>
            </w:r>
          </w:p>
        </w:tc>
        <w:tc>
          <w:tcPr>
            <w:tcW w:w="1540" w:type="dxa"/>
            <w:tcBorders>
              <w:top w:val="nil"/>
              <w:left w:val="nil"/>
              <w:bottom w:val="nil"/>
              <w:right w:val="nil"/>
            </w:tcBorders>
            <w:shd w:val="clear" w:color="auto" w:fill="auto"/>
            <w:noWrap/>
            <w:vAlign w:val="bottom"/>
            <w:hideMark/>
          </w:tcPr>
          <w:p w14:paraId="61F4C6D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c>
          <w:tcPr>
            <w:tcW w:w="1720" w:type="dxa"/>
            <w:tcBorders>
              <w:top w:val="nil"/>
              <w:left w:val="nil"/>
              <w:bottom w:val="nil"/>
              <w:right w:val="nil"/>
            </w:tcBorders>
            <w:shd w:val="clear" w:color="auto" w:fill="auto"/>
            <w:noWrap/>
            <w:vAlign w:val="bottom"/>
            <w:hideMark/>
          </w:tcPr>
          <w:p w14:paraId="067DEE7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c>
          <w:tcPr>
            <w:tcW w:w="1357" w:type="dxa"/>
            <w:tcBorders>
              <w:top w:val="nil"/>
              <w:left w:val="nil"/>
              <w:bottom w:val="nil"/>
              <w:right w:val="nil"/>
            </w:tcBorders>
            <w:shd w:val="clear" w:color="auto" w:fill="auto"/>
            <w:noWrap/>
            <w:vAlign w:val="bottom"/>
            <w:hideMark/>
          </w:tcPr>
          <w:p w14:paraId="2831F4E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43.8</w:t>
            </w:r>
          </w:p>
        </w:tc>
      </w:tr>
      <w:tr w:rsidR="005071E8" w:rsidRPr="009B20C2" w14:paraId="056AC089"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7223FA4F"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Juncus tenuis</w:t>
            </w:r>
          </w:p>
        </w:tc>
        <w:tc>
          <w:tcPr>
            <w:tcW w:w="1018" w:type="dxa"/>
            <w:tcBorders>
              <w:top w:val="single" w:sz="4" w:space="0" w:color="auto"/>
              <w:left w:val="nil"/>
              <w:bottom w:val="single" w:sz="4" w:space="0" w:color="auto"/>
              <w:right w:val="nil"/>
            </w:tcBorders>
            <w:shd w:val="clear" w:color="auto" w:fill="auto"/>
            <w:noWrap/>
            <w:vAlign w:val="bottom"/>
            <w:hideMark/>
          </w:tcPr>
          <w:p w14:paraId="6946929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50</w:t>
            </w:r>
          </w:p>
        </w:tc>
        <w:tc>
          <w:tcPr>
            <w:tcW w:w="1540" w:type="dxa"/>
            <w:tcBorders>
              <w:top w:val="single" w:sz="4" w:space="0" w:color="auto"/>
              <w:left w:val="nil"/>
              <w:bottom w:val="single" w:sz="4" w:space="0" w:color="auto"/>
              <w:right w:val="nil"/>
            </w:tcBorders>
            <w:shd w:val="clear" w:color="auto" w:fill="auto"/>
            <w:noWrap/>
            <w:vAlign w:val="bottom"/>
            <w:hideMark/>
          </w:tcPr>
          <w:p w14:paraId="5371DE3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87.5</w:t>
            </w:r>
          </w:p>
        </w:tc>
        <w:tc>
          <w:tcPr>
            <w:tcW w:w="1720" w:type="dxa"/>
            <w:tcBorders>
              <w:top w:val="single" w:sz="4" w:space="0" w:color="auto"/>
              <w:left w:val="nil"/>
              <w:bottom w:val="single" w:sz="4" w:space="0" w:color="auto"/>
              <w:right w:val="nil"/>
            </w:tcBorders>
            <w:shd w:val="clear" w:color="auto" w:fill="auto"/>
            <w:noWrap/>
            <w:vAlign w:val="bottom"/>
            <w:hideMark/>
          </w:tcPr>
          <w:p w14:paraId="526651B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single" w:sz="4" w:space="0" w:color="auto"/>
              <w:left w:val="nil"/>
              <w:bottom w:val="single" w:sz="4" w:space="0" w:color="auto"/>
              <w:right w:val="nil"/>
            </w:tcBorders>
            <w:shd w:val="clear" w:color="auto" w:fill="auto"/>
            <w:noWrap/>
            <w:vAlign w:val="bottom"/>
            <w:hideMark/>
          </w:tcPr>
          <w:p w14:paraId="3A590D9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r>
      <w:tr w:rsidR="005071E8" w:rsidRPr="009B20C2" w14:paraId="0930073B" w14:textId="77777777" w:rsidTr="002835C7">
        <w:trPr>
          <w:trHeight w:val="290"/>
        </w:trPr>
        <w:tc>
          <w:tcPr>
            <w:tcW w:w="3000" w:type="dxa"/>
            <w:tcBorders>
              <w:top w:val="nil"/>
              <w:left w:val="nil"/>
              <w:bottom w:val="nil"/>
              <w:right w:val="nil"/>
            </w:tcBorders>
            <w:shd w:val="clear" w:color="auto" w:fill="auto"/>
            <w:noWrap/>
            <w:vAlign w:val="bottom"/>
            <w:hideMark/>
          </w:tcPr>
          <w:p w14:paraId="6B68EC1C"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Potentilla pacifica-anserina</w:t>
            </w:r>
          </w:p>
        </w:tc>
        <w:tc>
          <w:tcPr>
            <w:tcW w:w="1018" w:type="dxa"/>
            <w:tcBorders>
              <w:top w:val="nil"/>
              <w:left w:val="nil"/>
              <w:bottom w:val="nil"/>
              <w:right w:val="nil"/>
            </w:tcBorders>
            <w:shd w:val="clear" w:color="auto" w:fill="auto"/>
            <w:noWrap/>
            <w:vAlign w:val="bottom"/>
            <w:hideMark/>
          </w:tcPr>
          <w:p w14:paraId="3336CBA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c>
          <w:tcPr>
            <w:tcW w:w="1540" w:type="dxa"/>
            <w:tcBorders>
              <w:top w:val="nil"/>
              <w:left w:val="nil"/>
              <w:bottom w:val="nil"/>
              <w:right w:val="nil"/>
            </w:tcBorders>
            <w:shd w:val="clear" w:color="auto" w:fill="auto"/>
            <w:noWrap/>
            <w:vAlign w:val="bottom"/>
            <w:hideMark/>
          </w:tcPr>
          <w:p w14:paraId="5830C66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623912D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c>
          <w:tcPr>
            <w:tcW w:w="1357" w:type="dxa"/>
            <w:tcBorders>
              <w:top w:val="nil"/>
              <w:left w:val="nil"/>
              <w:bottom w:val="nil"/>
              <w:right w:val="nil"/>
            </w:tcBorders>
            <w:shd w:val="clear" w:color="auto" w:fill="auto"/>
            <w:noWrap/>
            <w:vAlign w:val="bottom"/>
            <w:hideMark/>
          </w:tcPr>
          <w:p w14:paraId="4295D59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31.3</w:t>
            </w:r>
          </w:p>
        </w:tc>
      </w:tr>
      <w:tr w:rsidR="005071E8" w:rsidRPr="009B20C2" w14:paraId="45923671"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12922233"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Glaux maritima</w:t>
            </w:r>
          </w:p>
        </w:tc>
        <w:tc>
          <w:tcPr>
            <w:tcW w:w="1018" w:type="dxa"/>
            <w:tcBorders>
              <w:top w:val="single" w:sz="4" w:space="0" w:color="auto"/>
              <w:left w:val="nil"/>
              <w:bottom w:val="single" w:sz="4" w:space="0" w:color="auto"/>
              <w:right w:val="nil"/>
            </w:tcBorders>
            <w:shd w:val="clear" w:color="auto" w:fill="auto"/>
            <w:noWrap/>
            <w:vAlign w:val="bottom"/>
            <w:hideMark/>
          </w:tcPr>
          <w:p w14:paraId="0B36C81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43.8</w:t>
            </w:r>
          </w:p>
        </w:tc>
        <w:tc>
          <w:tcPr>
            <w:tcW w:w="1540" w:type="dxa"/>
            <w:tcBorders>
              <w:top w:val="single" w:sz="4" w:space="0" w:color="auto"/>
              <w:left w:val="nil"/>
              <w:bottom w:val="single" w:sz="4" w:space="0" w:color="auto"/>
              <w:right w:val="nil"/>
            </w:tcBorders>
            <w:shd w:val="clear" w:color="auto" w:fill="auto"/>
            <w:noWrap/>
            <w:vAlign w:val="bottom"/>
            <w:hideMark/>
          </w:tcPr>
          <w:p w14:paraId="4FA79BE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c>
          <w:tcPr>
            <w:tcW w:w="1720" w:type="dxa"/>
            <w:tcBorders>
              <w:top w:val="single" w:sz="4" w:space="0" w:color="auto"/>
              <w:left w:val="nil"/>
              <w:bottom w:val="single" w:sz="4" w:space="0" w:color="auto"/>
              <w:right w:val="nil"/>
            </w:tcBorders>
            <w:shd w:val="clear" w:color="auto" w:fill="auto"/>
            <w:noWrap/>
            <w:vAlign w:val="bottom"/>
            <w:hideMark/>
          </w:tcPr>
          <w:p w14:paraId="6C14126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c>
          <w:tcPr>
            <w:tcW w:w="1357" w:type="dxa"/>
            <w:tcBorders>
              <w:top w:val="single" w:sz="4" w:space="0" w:color="auto"/>
              <w:left w:val="nil"/>
              <w:bottom w:val="single" w:sz="4" w:space="0" w:color="auto"/>
              <w:right w:val="nil"/>
            </w:tcBorders>
            <w:shd w:val="clear" w:color="auto" w:fill="auto"/>
            <w:noWrap/>
            <w:vAlign w:val="bottom"/>
            <w:hideMark/>
          </w:tcPr>
          <w:p w14:paraId="5912E96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r>
      <w:tr w:rsidR="005071E8" w:rsidRPr="009B20C2" w14:paraId="6FE19136"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153F7534"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Juncus articulatus</w:t>
            </w:r>
          </w:p>
        </w:tc>
        <w:tc>
          <w:tcPr>
            <w:tcW w:w="1018" w:type="dxa"/>
            <w:tcBorders>
              <w:top w:val="nil"/>
              <w:left w:val="nil"/>
              <w:bottom w:val="single" w:sz="4" w:space="0" w:color="auto"/>
              <w:right w:val="nil"/>
            </w:tcBorders>
            <w:shd w:val="clear" w:color="auto" w:fill="auto"/>
            <w:noWrap/>
            <w:vAlign w:val="bottom"/>
            <w:hideMark/>
          </w:tcPr>
          <w:p w14:paraId="3E8011C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5237AB0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3CA834C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1BFDBA5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r>
      <w:tr w:rsidR="005071E8" w:rsidRPr="009B20C2" w14:paraId="7BB0C9E6" w14:textId="77777777" w:rsidTr="002835C7">
        <w:trPr>
          <w:trHeight w:val="290"/>
        </w:trPr>
        <w:tc>
          <w:tcPr>
            <w:tcW w:w="3000" w:type="dxa"/>
            <w:tcBorders>
              <w:top w:val="nil"/>
              <w:left w:val="nil"/>
              <w:bottom w:val="nil"/>
              <w:right w:val="nil"/>
            </w:tcBorders>
            <w:shd w:val="clear" w:color="auto" w:fill="auto"/>
            <w:noWrap/>
            <w:vAlign w:val="bottom"/>
            <w:hideMark/>
          </w:tcPr>
          <w:p w14:paraId="3B8CB203"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Symphyotrichum subspicatum</w:t>
            </w:r>
          </w:p>
        </w:tc>
        <w:tc>
          <w:tcPr>
            <w:tcW w:w="1018" w:type="dxa"/>
            <w:tcBorders>
              <w:top w:val="nil"/>
              <w:left w:val="nil"/>
              <w:bottom w:val="nil"/>
              <w:right w:val="nil"/>
            </w:tcBorders>
            <w:shd w:val="clear" w:color="auto" w:fill="auto"/>
            <w:noWrap/>
            <w:vAlign w:val="bottom"/>
            <w:hideMark/>
          </w:tcPr>
          <w:p w14:paraId="1F95FE6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c>
          <w:tcPr>
            <w:tcW w:w="1540" w:type="dxa"/>
            <w:tcBorders>
              <w:top w:val="nil"/>
              <w:left w:val="nil"/>
              <w:bottom w:val="nil"/>
              <w:right w:val="nil"/>
            </w:tcBorders>
            <w:shd w:val="clear" w:color="auto" w:fill="auto"/>
            <w:noWrap/>
            <w:vAlign w:val="bottom"/>
            <w:hideMark/>
          </w:tcPr>
          <w:p w14:paraId="584E4D33"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4EF480C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nil"/>
              <w:right w:val="nil"/>
            </w:tcBorders>
            <w:shd w:val="clear" w:color="auto" w:fill="auto"/>
            <w:noWrap/>
            <w:vAlign w:val="bottom"/>
            <w:hideMark/>
          </w:tcPr>
          <w:p w14:paraId="14FE5287"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18.8</w:t>
            </w:r>
          </w:p>
        </w:tc>
      </w:tr>
      <w:tr w:rsidR="005071E8" w:rsidRPr="009B20C2" w14:paraId="4729EFCE"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483E79FC"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Juncus </w:t>
            </w:r>
            <w:proofErr w:type="spellStart"/>
            <w:r w:rsidRPr="009B20C2">
              <w:rPr>
                <w:rFonts w:ascii="Calibri" w:eastAsia="Times New Roman" w:hAnsi="Calibri" w:cs="Calibri"/>
                <w:i/>
                <w:iCs/>
                <w:color w:val="000000"/>
              </w:rPr>
              <w:t>ensifolius</w:t>
            </w:r>
            <w:proofErr w:type="spellEnd"/>
          </w:p>
        </w:tc>
        <w:tc>
          <w:tcPr>
            <w:tcW w:w="1018" w:type="dxa"/>
            <w:tcBorders>
              <w:top w:val="single" w:sz="4" w:space="0" w:color="auto"/>
              <w:left w:val="nil"/>
              <w:bottom w:val="single" w:sz="4" w:space="0" w:color="auto"/>
              <w:right w:val="nil"/>
            </w:tcBorders>
            <w:shd w:val="clear" w:color="auto" w:fill="auto"/>
            <w:noWrap/>
            <w:vAlign w:val="bottom"/>
            <w:hideMark/>
          </w:tcPr>
          <w:p w14:paraId="1FDA951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single" w:sz="4" w:space="0" w:color="auto"/>
              <w:left w:val="nil"/>
              <w:bottom w:val="single" w:sz="4" w:space="0" w:color="auto"/>
              <w:right w:val="nil"/>
            </w:tcBorders>
            <w:shd w:val="clear" w:color="auto" w:fill="auto"/>
            <w:noWrap/>
            <w:vAlign w:val="bottom"/>
            <w:hideMark/>
          </w:tcPr>
          <w:p w14:paraId="1F962CF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single" w:sz="4" w:space="0" w:color="auto"/>
              <w:left w:val="nil"/>
              <w:bottom w:val="single" w:sz="4" w:space="0" w:color="auto"/>
              <w:right w:val="nil"/>
            </w:tcBorders>
            <w:shd w:val="clear" w:color="auto" w:fill="auto"/>
            <w:noWrap/>
            <w:vAlign w:val="bottom"/>
            <w:hideMark/>
          </w:tcPr>
          <w:p w14:paraId="5F4877A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single" w:sz="4" w:space="0" w:color="auto"/>
              <w:left w:val="nil"/>
              <w:bottom w:val="single" w:sz="4" w:space="0" w:color="auto"/>
              <w:right w:val="nil"/>
            </w:tcBorders>
            <w:shd w:val="clear" w:color="auto" w:fill="auto"/>
            <w:noWrap/>
            <w:vAlign w:val="bottom"/>
            <w:hideMark/>
          </w:tcPr>
          <w:p w14:paraId="7A23B6D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r>
      <w:tr w:rsidR="005071E8" w:rsidRPr="009B20C2" w14:paraId="61A41591"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2EE1975D"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Achillea millefolium</w:t>
            </w:r>
          </w:p>
        </w:tc>
        <w:tc>
          <w:tcPr>
            <w:tcW w:w="1018" w:type="dxa"/>
            <w:tcBorders>
              <w:top w:val="nil"/>
              <w:left w:val="nil"/>
              <w:bottom w:val="single" w:sz="4" w:space="0" w:color="auto"/>
              <w:right w:val="nil"/>
            </w:tcBorders>
            <w:shd w:val="clear" w:color="auto" w:fill="auto"/>
            <w:noWrap/>
            <w:vAlign w:val="bottom"/>
            <w:hideMark/>
          </w:tcPr>
          <w:p w14:paraId="1F78A959"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730577A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33CBFD9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33CD2F80"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0E0597DA" w14:textId="77777777" w:rsidTr="002835C7">
        <w:trPr>
          <w:trHeight w:val="290"/>
        </w:trPr>
        <w:tc>
          <w:tcPr>
            <w:tcW w:w="3000" w:type="dxa"/>
            <w:tcBorders>
              <w:top w:val="nil"/>
              <w:left w:val="nil"/>
              <w:bottom w:val="nil"/>
              <w:right w:val="nil"/>
            </w:tcBorders>
            <w:shd w:val="clear" w:color="auto" w:fill="auto"/>
            <w:noWrap/>
            <w:vAlign w:val="bottom"/>
            <w:hideMark/>
          </w:tcPr>
          <w:p w14:paraId="6EDC543C"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Epilobium </w:t>
            </w:r>
            <w:proofErr w:type="spellStart"/>
            <w:r w:rsidRPr="009B20C2">
              <w:rPr>
                <w:rFonts w:ascii="Calibri" w:eastAsia="Times New Roman" w:hAnsi="Calibri" w:cs="Calibri"/>
                <w:i/>
                <w:iCs/>
                <w:color w:val="000000"/>
              </w:rPr>
              <w:t>ciliatum</w:t>
            </w:r>
            <w:proofErr w:type="spellEnd"/>
          </w:p>
        </w:tc>
        <w:tc>
          <w:tcPr>
            <w:tcW w:w="1018" w:type="dxa"/>
            <w:tcBorders>
              <w:top w:val="nil"/>
              <w:left w:val="nil"/>
              <w:bottom w:val="nil"/>
              <w:right w:val="nil"/>
            </w:tcBorders>
            <w:shd w:val="clear" w:color="auto" w:fill="auto"/>
            <w:noWrap/>
            <w:vAlign w:val="bottom"/>
            <w:hideMark/>
          </w:tcPr>
          <w:p w14:paraId="1598659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c>
          <w:tcPr>
            <w:tcW w:w="1540" w:type="dxa"/>
            <w:tcBorders>
              <w:top w:val="nil"/>
              <w:left w:val="nil"/>
              <w:bottom w:val="nil"/>
              <w:right w:val="nil"/>
            </w:tcBorders>
            <w:shd w:val="clear" w:color="auto" w:fill="auto"/>
            <w:noWrap/>
            <w:vAlign w:val="bottom"/>
            <w:hideMark/>
          </w:tcPr>
          <w:p w14:paraId="127E9CB0"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1E4DDA5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2BBD08C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2291D783"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079F4178"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Epilobium </w:t>
            </w:r>
            <w:proofErr w:type="spellStart"/>
            <w:r w:rsidRPr="009B20C2">
              <w:rPr>
                <w:rFonts w:ascii="Calibri" w:eastAsia="Times New Roman" w:hAnsi="Calibri" w:cs="Calibri"/>
                <w:i/>
                <w:iCs/>
                <w:color w:val="000000"/>
              </w:rPr>
              <w:t>glaberrimum</w:t>
            </w:r>
            <w:proofErr w:type="spellEnd"/>
          </w:p>
        </w:tc>
        <w:tc>
          <w:tcPr>
            <w:tcW w:w="1018" w:type="dxa"/>
            <w:tcBorders>
              <w:top w:val="single" w:sz="4" w:space="0" w:color="auto"/>
              <w:left w:val="nil"/>
              <w:bottom w:val="single" w:sz="4" w:space="0" w:color="auto"/>
              <w:right w:val="nil"/>
            </w:tcBorders>
            <w:shd w:val="clear" w:color="auto" w:fill="auto"/>
            <w:noWrap/>
            <w:vAlign w:val="bottom"/>
            <w:hideMark/>
          </w:tcPr>
          <w:p w14:paraId="039F3FB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single" w:sz="4" w:space="0" w:color="auto"/>
              <w:left w:val="nil"/>
              <w:bottom w:val="single" w:sz="4" w:space="0" w:color="auto"/>
              <w:right w:val="nil"/>
            </w:tcBorders>
            <w:shd w:val="clear" w:color="auto" w:fill="auto"/>
            <w:noWrap/>
            <w:vAlign w:val="bottom"/>
            <w:hideMark/>
          </w:tcPr>
          <w:p w14:paraId="0F5BD58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single" w:sz="4" w:space="0" w:color="auto"/>
              <w:left w:val="nil"/>
              <w:bottom w:val="single" w:sz="4" w:space="0" w:color="auto"/>
              <w:right w:val="nil"/>
            </w:tcBorders>
            <w:shd w:val="clear" w:color="auto" w:fill="auto"/>
            <w:noWrap/>
            <w:vAlign w:val="bottom"/>
            <w:hideMark/>
          </w:tcPr>
          <w:p w14:paraId="511C510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465E167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410CA019"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50057A1B"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Grindelia sp. </w:t>
            </w:r>
          </w:p>
        </w:tc>
        <w:tc>
          <w:tcPr>
            <w:tcW w:w="1018" w:type="dxa"/>
            <w:tcBorders>
              <w:top w:val="nil"/>
              <w:left w:val="nil"/>
              <w:bottom w:val="single" w:sz="4" w:space="0" w:color="auto"/>
              <w:right w:val="nil"/>
            </w:tcBorders>
            <w:shd w:val="clear" w:color="auto" w:fill="auto"/>
            <w:noWrap/>
            <w:vAlign w:val="bottom"/>
            <w:hideMark/>
          </w:tcPr>
          <w:p w14:paraId="7D2A3C8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5860849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single" w:sz="4" w:space="0" w:color="auto"/>
              <w:right w:val="nil"/>
            </w:tcBorders>
            <w:shd w:val="clear" w:color="auto" w:fill="auto"/>
            <w:noWrap/>
            <w:vAlign w:val="bottom"/>
            <w:hideMark/>
          </w:tcPr>
          <w:p w14:paraId="09CAAF2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3FAF3EE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06BD2F20" w14:textId="77777777" w:rsidTr="002835C7">
        <w:trPr>
          <w:trHeight w:val="290"/>
        </w:trPr>
        <w:tc>
          <w:tcPr>
            <w:tcW w:w="3000" w:type="dxa"/>
            <w:tcBorders>
              <w:top w:val="nil"/>
              <w:left w:val="nil"/>
              <w:bottom w:val="nil"/>
              <w:right w:val="nil"/>
            </w:tcBorders>
            <w:shd w:val="clear" w:color="auto" w:fill="auto"/>
            <w:noWrap/>
            <w:vAlign w:val="bottom"/>
            <w:hideMark/>
          </w:tcPr>
          <w:p w14:paraId="1C66AECF"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Isolepis cernua</w:t>
            </w:r>
          </w:p>
        </w:tc>
        <w:tc>
          <w:tcPr>
            <w:tcW w:w="1018" w:type="dxa"/>
            <w:tcBorders>
              <w:top w:val="nil"/>
              <w:left w:val="nil"/>
              <w:bottom w:val="nil"/>
              <w:right w:val="nil"/>
            </w:tcBorders>
            <w:shd w:val="clear" w:color="auto" w:fill="auto"/>
            <w:noWrap/>
            <w:vAlign w:val="bottom"/>
            <w:hideMark/>
          </w:tcPr>
          <w:p w14:paraId="2A4CF8D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18.8</w:t>
            </w:r>
          </w:p>
        </w:tc>
        <w:tc>
          <w:tcPr>
            <w:tcW w:w="1540" w:type="dxa"/>
            <w:tcBorders>
              <w:top w:val="nil"/>
              <w:left w:val="nil"/>
              <w:bottom w:val="nil"/>
              <w:right w:val="nil"/>
            </w:tcBorders>
            <w:shd w:val="clear" w:color="auto" w:fill="auto"/>
            <w:noWrap/>
            <w:vAlign w:val="bottom"/>
            <w:hideMark/>
          </w:tcPr>
          <w:p w14:paraId="65F422E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61ECECD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5946A88E"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r>
      <w:tr w:rsidR="005071E8" w:rsidRPr="009B20C2" w14:paraId="71C18F7F"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22C58271"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Triglochin maritima</w:t>
            </w:r>
          </w:p>
        </w:tc>
        <w:tc>
          <w:tcPr>
            <w:tcW w:w="1018" w:type="dxa"/>
            <w:tcBorders>
              <w:top w:val="single" w:sz="4" w:space="0" w:color="auto"/>
              <w:left w:val="nil"/>
              <w:bottom w:val="single" w:sz="4" w:space="0" w:color="auto"/>
              <w:right w:val="nil"/>
            </w:tcBorders>
            <w:shd w:val="clear" w:color="auto" w:fill="auto"/>
            <w:noWrap/>
            <w:vAlign w:val="bottom"/>
            <w:hideMark/>
          </w:tcPr>
          <w:p w14:paraId="0E29FC2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single" w:sz="4" w:space="0" w:color="auto"/>
              <w:left w:val="nil"/>
              <w:bottom w:val="single" w:sz="4" w:space="0" w:color="auto"/>
              <w:right w:val="nil"/>
            </w:tcBorders>
            <w:shd w:val="clear" w:color="auto" w:fill="auto"/>
            <w:noWrap/>
            <w:vAlign w:val="bottom"/>
            <w:hideMark/>
          </w:tcPr>
          <w:p w14:paraId="7BBB0223"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single" w:sz="4" w:space="0" w:color="auto"/>
              <w:left w:val="nil"/>
              <w:bottom w:val="single" w:sz="4" w:space="0" w:color="auto"/>
              <w:right w:val="nil"/>
            </w:tcBorders>
            <w:shd w:val="clear" w:color="auto" w:fill="auto"/>
            <w:noWrap/>
            <w:vAlign w:val="bottom"/>
            <w:hideMark/>
          </w:tcPr>
          <w:p w14:paraId="504DEBBB"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25</w:t>
            </w:r>
          </w:p>
        </w:tc>
        <w:tc>
          <w:tcPr>
            <w:tcW w:w="1357" w:type="dxa"/>
            <w:tcBorders>
              <w:top w:val="nil"/>
              <w:left w:val="nil"/>
              <w:bottom w:val="single" w:sz="4" w:space="0" w:color="auto"/>
              <w:right w:val="nil"/>
            </w:tcBorders>
            <w:shd w:val="clear" w:color="auto" w:fill="auto"/>
            <w:noWrap/>
            <w:vAlign w:val="bottom"/>
            <w:hideMark/>
          </w:tcPr>
          <w:p w14:paraId="585937E1"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r w:rsidR="005071E8" w:rsidRPr="009B20C2" w14:paraId="49A02017"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29AAF665"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 xml:space="preserve">Deschampsia </w:t>
            </w:r>
            <w:proofErr w:type="spellStart"/>
            <w:r w:rsidRPr="009B20C2">
              <w:rPr>
                <w:rFonts w:ascii="Calibri" w:eastAsia="Times New Roman" w:hAnsi="Calibri" w:cs="Calibri"/>
                <w:i/>
                <w:iCs/>
                <w:color w:val="000000"/>
              </w:rPr>
              <w:t>cespitosa</w:t>
            </w:r>
            <w:proofErr w:type="spellEnd"/>
          </w:p>
        </w:tc>
        <w:tc>
          <w:tcPr>
            <w:tcW w:w="1018" w:type="dxa"/>
            <w:tcBorders>
              <w:top w:val="nil"/>
              <w:left w:val="nil"/>
              <w:bottom w:val="single" w:sz="4" w:space="0" w:color="auto"/>
              <w:right w:val="nil"/>
            </w:tcBorders>
            <w:shd w:val="clear" w:color="auto" w:fill="auto"/>
            <w:noWrap/>
            <w:vAlign w:val="bottom"/>
            <w:hideMark/>
          </w:tcPr>
          <w:p w14:paraId="1EBB52E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single" w:sz="4" w:space="0" w:color="auto"/>
              <w:right w:val="nil"/>
            </w:tcBorders>
            <w:shd w:val="clear" w:color="auto" w:fill="auto"/>
            <w:noWrap/>
            <w:vAlign w:val="bottom"/>
            <w:hideMark/>
          </w:tcPr>
          <w:p w14:paraId="1367B24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12.5</w:t>
            </w:r>
          </w:p>
        </w:tc>
        <w:tc>
          <w:tcPr>
            <w:tcW w:w="1720" w:type="dxa"/>
            <w:tcBorders>
              <w:top w:val="nil"/>
              <w:left w:val="nil"/>
              <w:bottom w:val="single" w:sz="4" w:space="0" w:color="auto"/>
              <w:right w:val="nil"/>
            </w:tcBorders>
            <w:shd w:val="clear" w:color="auto" w:fill="auto"/>
            <w:noWrap/>
            <w:vAlign w:val="bottom"/>
            <w:hideMark/>
          </w:tcPr>
          <w:p w14:paraId="0C2ED8D0"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7C404B9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r w:rsidR="005071E8" w:rsidRPr="009B20C2" w14:paraId="711B50E5" w14:textId="77777777" w:rsidTr="002835C7">
        <w:trPr>
          <w:trHeight w:val="290"/>
        </w:trPr>
        <w:tc>
          <w:tcPr>
            <w:tcW w:w="3000" w:type="dxa"/>
            <w:tcBorders>
              <w:top w:val="nil"/>
              <w:left w:val="nil"/>
              <w:bottom w:val="nil"/>
              <w:right w:val="nil"/>
            </w:tcBorders>
            <w:shd w:val="clear" w:color="auto" w:fill="auto"/>
            <w:noWrap/>
            <w:vAlign w:val="bottom"/>
            <w:hideMark/>
          </w:tcPr>
          <w:p w14:paraId="1EFBFC88"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Distichlis spicata</w:t>
            </w:r>
          </w:p>
        </w:tc>
        <w:tc>
          <w:tcPr>
            <w:tcW w:w="1018" w:type="dxa"/>
            <w:tcBorders>
              <w:top w:val="nil"/>
              <w:left w:val="nil"/>
              <w:bottom w:val="nil"/>
              <w:right w:val="nil"/>
            </w:tcBorders>
            <w:shd w:val="clear" w:color="auto" w:fill="auto"/>
            <w:noWrap/>
            <w:vAlign w:val="bottom"/>
            <w:hideMark/>
          </w:tcPr>
          <w:p w14:paraId="4413AFA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540" w:type="dxa"/>
            <w:tcBorders>
              <w:top w:val="nil"/>
              <w:left w:val="nil"/>
              <w:bottom w:val="nil"/>
              <w:right w:val="nil"/>
            </w:tcBorders>
            <w:shd w:val="clear" w:color="auto" w:fill="auto"/>
            <w:noWrap/>
            <w:vAlign w:val="bottom"/>
            <w:hideMark/>
          </w:tcPr>
          <w:p w14:paraId="4246164C"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nil"/>
              <w:left w:val="nil"/>
              <w:bottom w:val="nil"/>
              <w:right w:val="nil"/>
            </w:tcBorders>
            <w:shd w:val="clear" w:color="auto" w:fill="auto"/>
            <w:noWrap/>
            <w:vAlign w:val="bottom"/>
            <w:hideMark/>
          </w:tcPr>
          <w:p w14:paraId="15D234C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nil"/>
              <w:right w:val="nil"/>
            </w:tcBorders>
            <w:shd w:val="clear" w:color="auto" w:fill="auto"/>
            <w:noWrap/>
            <w:vAlign w:val="bottom"/>
            <w:hideMark/>
          </w:tcPr>
          <w:p w14:paraId="3C3FA7F6"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r w:rsidR="005071E8" w:rsidRPr="009B20C2" w14:paraId="2FBB231D" w14:textId="77777777" w:rsidTr="002835C7">
        <w:trPr>
          <w:trHeight w:val="290"/>
        </w:trPr>
        <w:tc>
          <w:tcPr>
            <w:tcW w:w="3000" w:type="dxa"/>
            <w:tcBorders>
              <w:top w:val="single" w:sz="4" w:space="0" w:color="auto"/>
              <w:left w:val="nil"/>
              <w:bottom w:val="single" w:sz="4" w:space="0" w:color="auto"/>
              <w:right w:val="nil"/>
            </w:tcBorders>
            <w:shd w:val="clear" w:color="auto" w:fill="auto"/>
            <w:noWrap/>
            <w:vAlign w:val="bottom"/>
            <w:hideMark/>
          </w:tcPr>
          <w:p w14:paraId="3FFB5ACD"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Poa palustris</w:t>
            </w:r>
          </w:p>
        </w:tc>
        <w:tc>
          <w:tcPr>
            <w:tcW w:w="1018" w:type="dxa"/>
            <w:tcBorders>
              <w:top w:val="single" w:sz="4" w:space="0" w:color="auto"/>
              <w:left w:val="nil"/>
              <w:bottom w:val="single" w:sz="4" w:space="0" w:color="auto"/>
              <w:right w:val="nil"/>
            </w:tcBorders>
            <w:shd w:val="clear" w:color="auto" w:fill="auto"/>
            <w:noWrap/>
            <w:vAlign w:val="bottom"/>
            <w:hideMark/>
          </w:tcPr>
          <w:p w14:paraId="28D73CD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6.3</w:t>
            </w:r>
          </w:p>
        </w:tc>
        <w:tc>
          <w:tcPr>
            <w:tcW w:w="1540" w:type="dxa"/>
            <w:tcBorders>
              <w:top w:val="single" w:sz="4" w:space="0" w:color="auto"/>
              <w:left w:val="nil"/>
              <w:bottom w:val="single" w:sz="4" w:space="0" w:color="auto"/>
              <w:right w:val="nil"/>
            </w:tcBorders>
            <w:shd w:val="clear" w:color="auto" w:fill="auto"/>
            <w:noWrap/>
            <w:vAlign w:val="bottom"/>
            <w:hideMark/>
          </w:tcPr>
          <w:p w14:paraId="64450FAA"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720" w:type="dxa"/>
            <w:tcBorders>
              <w:top w:val="single" w:sz="4" w:space="0" w:color="auto"/>
              <w:left w:val="nil"/>
              <w:bottom w:val="single" w:sz="4" w:space="0" w:color="auto"/>
              <w:right w:val="nil"/>
            </w:tcBorders>
            <w:shd w:val="clear" w:color="auto" w:fill="auto"/>
            <w:noWrap/>
            <w:vAlign w:val="bottom"/>
            <w:hideMark/>
          </w:tcPr>
          <w:p w14:paraId="4876E29F"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single" w:sz="4" w:space="0" w:color="auto"/>
              <w:left w:val="nil"/>
              <w:bottom w:val="single" w:sz="4" w:space="0" w:color="auto"/>
              <w:right w:val="nil"/>
            </w:tcBorders>
            <w:shd w:val="clear" w:color="auto" w:fill="auto"/>
            <w:noWrap/>
            <w:vAlign w:val="bottom"/>
            <w:hideMark/>
          </w:tcPr>
          <w:p w14:paraId="13E0BCE4"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r w:rsidR="005071E8" w:rsidRPr="009B20C2" w14:paraId="62377B08" w14:textId="77777777" w:rsidTr="002835C7">
        <w:trPr>
          <w:trHeight w:val="290"/>
        </w:trPr>
        <w:tc>
          <w:tcPr>
            <w:tcW w:w="3000" w:type="dxa"/>
            <w:tcBorders>
              <w:top w:val="nil"/>
              <w:left w:val="nil"/>
              <w:bottom w:val="single" w:sz="4" w:space="0" w:color="auto"/>
              <w:right w:val="nil"/>
            </w:tcBorders>
            <w:shd w:val="clear" w:color="auto" w:fill="auto"/>
            <w:noWrap/>
            <w:vAlign w:val="bottom"/>
            <w:hideMark/>
          </w:tcPr>
          <w:p w14:paraId="393ED06C" w14:textId="77777777" w:rsidR="005071E8" w:rsidRPr="009B20C2" w:rsidRDefault="005071E8" w:rsidP="002835C7">
            <w:pPr>
              <w:spacing w:after="0" w:line="240" w:lineRule="auto"/>
              <w:rPr>
                <w:rFonts w:ascii="Calibri" w:eastAsia="Times New Roman" w:hAnsi="Calibri" w:cs="Calibri"/>
                <w:i/>
                <w:iCs/>
                <w:color w:val="000000"/>
              </w:rPr>
            </w:pPr>
            <w:r w:rsidRPr="009B20C2">
              <w:rPr>
                <w:rFonts w:ascii="Calibri" w:eastAsia="Times New Roman" w:hAnsi="Calibri" w:cs="Calibri"/>
                <w:i/>
                <w:iCs/>
                <w:color w:val="000000"/>
              </w:rPr>
              <w:t>Salicornia depressa</w:t>
            </w:r>
          </w:p>
        </w:tc>
        <w:tc>
          <w:tcPr>
            <w:tcW w:w="1018" w:type="dxa"/>
            <w:tcBorders>
              <w:top w:val="nil"/>
              <w:left w:val="nil"/>
              <w:bottom w:val="single" w:sz="4" w:space="0" w:color="auto"/>
              <w:right w:val="nil"/>
            </w:tcBorders>
            <w:shd w:val="clear" w:color="auto" w:fill="auto"/>
            <w:noWrap/>
            <w:vAlign w:val="bottom"/>
            <w:hideMark/>
          </w:tcPr>
          <w:p w14:paraId="39CEA49D"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43.8</w:t>
            </w:r>
          </w:p>
        </w:tc>
        <w:tc>
          <w:tcPr>
            <w:tcW w:w="1540" w:type="dxa"/>
            <w:tcBorders>
              <w:top w:val="nil"/>
              <w:left w:val="nil"/>
              <w:bottom w:val="single" w:sz="4" w:space="0" w:color="auto"/>
              <w:right w:val="nil"/>
            </w:tcBorders>
            <w:shd w:val="clear" w:color="auto" w:fill="auto"/>
            <w:noWrap/>
            <w:vAlign w:val="bottom"/>
            <w:hideMark/>
          </w:tcPr>
          <w:p w14:paraId="478DEBA8"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37.5</w:t>
            </w:r>
          </w:p>
        </w:tc>
        <w:tc>
          <w:tcPr>
            <w:tcW w:w="1720" w:type="dxa"/>
            <w:tcBorders>
              <w:top w:val="nil"/>
              <w:left w:val="nil"/>
              <w:bottom w:val="single" w:sz="4" w:space="0" w:color="auto"/>
              <w:right w:val="nil"/>
            </w:tcBorders>
            <w:shd w:val="clear" w:color="auto" w:fill="auto"/>
            <w:noWrap/>
            <w:vAlign w:val="bottom"/>
            <w:hideMark/>
          </w:tcPr>
          <w:p w14:paraId="2A9676F5"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c>
          <w:tcPr>
            <w:tcW w:w="1357" w:type="dxa"/>
            <w:tcBorders>
              <w:top w:val="nil"/>
              <w:left w:val="nil"/>
              <w:bottom w:val="single" w:sz="4" w:space="0" w:color="auto"/>
              <w:right w:val="nil"/>
            </w:tcBorders>
            <w:shd w:val="clear" w:color="auto" w:fill="auto"/>
            <w:noWrap/>
            <w:vAlign w:val="bottom"/>
            <w:hideMark/>
          </w:tcPr>
          <w:p w14:paraId="695E5032" w14:textId="77777777" w:rsidR="005071E8" w:rsidRPr="009B20C2" w:rsidRDefault="005071E8" w:rsidP="002835C7">
            <w:pPr>
              <w:spacing w:after="0" w:line="240" w:lineRule="auto"/>
              <w:jc w:val="center"/>
              <w:rPr>
                <w:rFonts w:ascii="Calibri" w:eastAsia="Times New Roman" w:hAnsi="Calibri" w:cs="Calibri"/>
                <w:color w:val="000000"/>
              </w:rPr>
            </w:pPr>
            <w:r w:rsidRPr="009B20C2">
              <w:rPr>
                <w:rFonts w:ascii="Calibri" w:eastAsia="Times New Roman" w:hAnsi="Calibri" w:cs="Calibri"/>
                <w:color w:val="000000"/>
              </w:rPr>
              <w:t>0</w:t>
            </w:r>
          </w:p>
        </w:tc>
      </w:tr>
    </w:tbl>
    <w:p w14:paraId="0577DF31" w14:textId="77777777" w:rsidR="005071E8" w:rsidRDefault="005071E8" w:rsidP="005071E8"/>
    <w:p w14:paraId="62BA02E3" w14:textId="77777777" w:rsidR="005071E8" w:rsidRDefault="005071E8" w:rsidP="005071E8"/>
    <w:p w14:paraId="150D9F20" w14:textId="687D6D8D" w:rsidR="005071E8" w:rsidRDefault="008B1B48" w:rsidP="005071E8">
      <w:r w:rsidRPr="008B1B48">
        <w:rPr>
          <w:noProof/>
        </w:rPr>
        <w:lastRenderedPageBreak/>
        <w:drawing>
          <wp:inline distT="0" distB="0" distL="0" distR="0" wp14:anchorId="2EE0BB7A" wp14:editId="69BD03B8">
            <wp:extent cx="5943600" cy="314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49600"/>
                    </a:xfrm>
                    <a:prstGeom prst="rect">
                      <a:avLst/>
                    </a:prstGeom>
                  </pic:spPr>
                </pic:pic>
              </a:graphicData>
            </a:graphic>
          </wp:inline>
        </w:drawing>
      </w:r>
    </w:p>
    <w:p w14:paraId="469E4E3D" w14:textId="3FE06C02" w:rsidR="005071E8" w:rsidRDefault="005071E8" w:rsidP="005071E8">
      <w:pPr>
        <w:keepNext/>
        <w:jc w:val="center"/>
      </w:pPr>
    </w:p>
    <w:p w14:paraId="422C5C2B" w14:textId="53F1EE60" w:rsidR="005071E8" w:rsidRDefault="005071E8" w:rsidP="005071E8">
      <w:pPr>
        <w:pStyle w:val="Caption"/>
      </w:pPr>
      <w:r>
        <w:t xml:space="preserve">Figure </w:t>
      </w:r>
      <w:r w:rsidR="00DC4132">
        <w:fldChar w:fldCharType="begin"/>
      </w:r>
      <w:r w:rsidR="00DC4132">
        <w:instrText xml:space="preserve"> SEQ Figure \* ARABIC </w:instrText>
      </w:r>
      <w:r w:rsidR="00DC4132">
        <w:fldChar w:fldCharType="separate"/>
      </w:r>
      <w:ins w:id="1069" w:author="Stefanie Lane" w:date="2023-01-04T14:50:00Z">
        <w:r w:rsidR="00C534C4">
          <w:rPr>
            <w:noProof/>
          </w:rPr>
          <w:t>5</w:t>
        </w:r>
      </w:ins>
      <w:del w:id="1070" w:author="Stefanie Lane" w:date="2023-01-04T13:23:00Z">
        <w:r w:rsidR="009C177C" w:rsidDel="002174A9">
          <w:rPr>
            <w:noProof/>
          </w:rPr>
          <w:delText>4</w:delText>
        </w:r>
      </w:del>
      <w:r w:rsidR="00DC4132">
        <w:rPr>
          <w:noProof/>
        </w:rPr>
        <w:fldChar w:fldCharType="end"/>
      </w:r>
      <w:r>
        <w:t>. Native species richness</w:t>
      </w:r>
      <w:r w:rsidR="00453C60">
        <w:t xml:space="preserve"> is consistently greater than </w:t>
      </w:r>
      <w:r w:rsidR="004F7DEA">
        <w:t>non-native</w:t>
      </w:r>
      <w:r w:rsidR="00453C60">
        <w:t xml:space="preserve"> species richness</w:t>
      </w:r>
      <w:r>
        <w:t xml:space="preserve"> in </w:t>
      </w:r>
      <w:r w:rsidR="00453C60">
        <w:t xml:space="preserve">both </w:t>
      </w:r>
      <w:r>
        <w:t>above-ground vegetation</w:t>
      </w:r>
      <w:r w:rsidR="00453C60">
        <w:t xml:space="preserve"> and surface seed banks for</w:t>
      </w:r>
      <w:r>
        <w:t xml:space="preserve"> both estuaries and across all disturbance categories. </w:t>
      </w:r>
    </w:p>
    <w:p w14:paraId="3AD8A793" w14:textId="77777777" w:rsidR="005071E8" w:rsidRDefault="005071E8" w:rsidP="005071E8"/>
    <w:p w14:paraId="24A196F5" w14:textId="364BF520" w:rsidR="005071E8" w:rsidRDefault="005071E8" w:rsidP="005071E8">
      <w:pPr>
        <w:keepNext/>
        <w:jc w:val="center"/>
        <w:rPr>
          <w:noProof/>
        </w:rPr>
      </w:pPr>
    </w:p>
    <w:p w14:paraId="1B07984E" w14:textId="6DF2E86C" w:rsidR="00A97F7D" w:rsidRDefault="00A97F7D" w:rsidP="005071E8">
      <w:pPr>
        <w:keepNext/>
        <w:jc w:val="center"/>
      </w:pPr>
      <w:r w:rsidRPr="00A97F7D">
        <w:rPr>
          <w:noProof/>
        </w:rPr>
        <w:drawing>
          <wp:inline distT="0" distB="0" distL="0" distR="0" wp14:anchorId="1ACB7544" wp14:editId="49DF1BD7">
            <wp:extent cx="5943600" cy="314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49600"/>
                    </a:xfrm>
                    <a:prstGeom prst="rect">
                      <a:avLst/>
                    </a:prstGeom>
                  </pic:spPr>
                </pic:pic>
              </a:graphicData>
            </a:graphic>
          </wp:inline>
        </w:drawing>
      </w:r>
    </w:p>
    <w:p w14:paraId="132E161D" w14:textId="77777777" w:rsidR="00A97F7D" w:rsidRDefault="00A97F7D" w:rsidP="005071E8">
      <w:pPr>
        <w:keepNext/>
        <w:jc w:val="center"/>
      </w:pPr>
    </w:p>
    <w:p w14:paraId="662905B3" w14:textId="7668717C" w:rsidR="005071E8" w:rsidRDefault="005071E8" w:rsidP="005071E8">
      <w:pPr>
        <w:pStyle w:val="Caption"/>
      </w:pPr>
      <w:r>
        <w:t xml:space="preserve">Figure </w:t>
      </w:r>
      <w:r w:rsidR="00DC4132">
        <w:fldChar w:fldCharType="begin"/>
      </w:r>
      <w:r w:rsidR="00DC4132">
        <w:instrText xml:space="preserve"> SEQ Figure \* ARABIC </w:instrText>
      </w:r>
      <w:r w:rsidR="00DC4132">
        <w:fldChar w:fldCharType="separate"/>
      </w:r>
      <w:ins w:id="1071" w:author="Stefanie Lane" w:date="2023-01-04T14:50:00Z">
        <w:r w:rsidR="00C534C4">
          <w:rPr>
            <w:noProof/>
          </w:rPr>
          <w:t>6</w:t>
        </w:r>
      </w:ins>
      <w:del w:id="1072" w:author="Stefanie Lane" w:date="2023-01-04T13:23:00Z">
        <w:r w:rsidR="009C177C" w:rsidDel="002174A9">
          <w:rPr>
            <w:noProof/>
          </w:rPr>
          <w:delText>5</w:delText>
        </w:r>
      </w:del>
      <w:r w:rsidR="00DC4132">
        <w:rPr>
          <w:noProof/>
        </w:rPr>
        <w:fldChar w:fldCharType="end"/>
      </w:r>
      <w:r>
        <w:t xml:space="preserve">. Above-ground cover abundance of all native species is always significantly greater than all </w:t>
      </w:r>
      <w:r w:rsidR="004F7DEA">
        <w:t>non-native</w:t>
      </w:r>
      <w:r>
        <w:t xml:space="preserve"> species cover, except in 10-year old exclosures in Little Qualicum River Estuary. </w:t>
      </w:r>
      <w:r w:rsidR="00453C60">
        <w:t xml:space="preserve">Notably, </w:t>
      </w:r>
      <w:r w:rsidR="004F7DEA">
        <w:t>non-native</w:t>
      </w:r>
      <w:r w:rsidR="00453C60">
        <w:t xml:space="preserve"> species abundance in the surface seed</w:t>
      </w:r>
      <w:r w:rsidR="00A86920">
        <w:t xml:space="preserve"> </w:t>
      </w:r>
      <w:r w:rsidR="00453C60">
        <w:t xml:space="preserve">bank </w:t>
      </w:r>
      <w:r w:rsidR="00A86920">
        <w:t>is low across all disturbance conditions in Nanaimo</w:t>
      </w:r>
      <w:r w:rsidR="008406DA">
        <w:t xml:space="preserve"> Estuary</w:t>
      </w:r>
      <w:r w:rsidR="00A86920">
        <w:t xml:space="preserve">, but equal to or greater than native species in 10-year old exclosures or undisturbed sites, respectively, in Little Qualicum River Estuary. </w:t>
      </w:r>
    </w:p>
    <w:p w14:paraId="4ECC95EB" w14:textId="77777777" w:rsidR="005071E8" w:rsidRDefault="005071E8" w:rsidP="005071E8"/>
    <w:p w14:paraId="19A035CF" w14:textId="77777777" w:rsidR="005071E8" w:rsidRDefault="005071E8" w:rsidP="005071E8">
      <w:pPr>
        <w:keepNext/>
      </w:pPr>
      <w:r>
        <w:rPr>
          <w:noProof/>
        </w:rPr>
        <w:lastRenderedPageBreak/>
        <w:drawing>
          <wp:inline distT="0" distB="0" distL="0" distR="0" wp14:anchorId="4658FEAE" wp14:editId="5F2F3FDC">
            <wp:extent cx="6363585" cy="424239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373860" cy="4249240"/>
                    </a:xfrm>
                    <a:prstGeom prst="rect">
                      <a:avLst/>
                    </a:prstGeom>
                    <a:noFill/>
                    <a:ln>
                      <a:noFill/>
                    </a:ln>
                  </pic:spPr>
                </pic:pic>
              </a:graphicData>
            </a:graphic>
          </wp:inline>
        </w:drawing>
      </w:r>
    </w:p>
    <w:p w14:paraId="323D0D15" w14:textId="0382B522" w:rsidR="005071E8" w:rsidRPr="0054668D" w:rsidRDefault="005071E8" w:rsidP="005071E8">
      <w:pPr>
        <w:pStyle w:val="Caption"/>
      </w:pPr>
      <w:r>
        <w:t xml:space="preserve">Figure </w:t>
      </w:r>
      <w:r w:rsidR="00DC4132">
        <w:fldChar w:fldCharType="begin"/>
      </w:r>
      <w:r w:rsidR="00DC4132">
        <w:instrText xml:space="preserve"> SEQ Figure \* ARABIC </w:instrText>
      </w:r>
      <w:r w:rsidR="00DC4132">
        <w:fldChar w:fldCharType="separate"/>
      </w:r>
      <w:ins w:id="1073" w:author="Stefanie Lane" w:date="2023-01-04T14:50:00Z">
        <w:r w:rsidR="00C534C4">
          <w:rPr>
            <w:noProof/>
          </w:rPr>
          <w:t>7</w:t>
        </w:r>
      </w:ins>
      <w:del w:id="1074" w:author="Stefanie Lane" w:date="2023-01-04T13:23:00Z">
        <w:r w:rsidR="009C177C" w:rsidDel="002174A9">
          <w:rPr>
            <w:noProof/>
          </w:rPr>
          <w:delText>6</w:delText>
        </w:r>
      </w:del>
      <w:r w:rsidR="00DC4132">
        <w:rPr>
          <w:noProof/>
        </w:rPr>
        <w:fldChar w:fldCharType="end"/>
      </w:r>
      <w:r>
        <w:t xml:space="preserve">. Recently grubbed and 1-year-old exclosures are dominated by &gt; 50% mean cover of bare ground, with species relative abundance dominated by short perennial graminoid </w:t>
      </w:r>
      <w:r>
        <w:rPr>
          <w:i w:val="0"/>
        </w:rPr>
        <w:t>Eleocharis parvula</w:t>
      </w:r>
      <w:r>
        <w:t xml:space="preserve"> and forbs in both above-ground vegetation and surface seed bank. After 1 year of exclosure, all plant functional groups have similar dominance in above ground vegetation, but surface seed banks do not show increased representation from perennial forbs or perennial graminoids &gt; 10 cm.  Bare ground significantly decreases after 10 years of exclosure, while relative abundance of perennial graminoids (&gt; 10 cm) significantly increases in both above-ground vegetation and surface seed banks, not significantly different from undisturbed sites. </w:t>
      </w:r>
    </w:p>
    <w:p w14:paraId="6B2BB206" w14:textId="77777777" w:rsidR="005071E8" w:rsidRPr="00B66B96" w:rsidRDefault="005071E8" w:rsidP="005071E8"/>
    <w:p w14:paraId="0FEE49D0" w14:textId="5196938E" w:rsidR="00790A97" w:rsidRDefault="00790A97">
      <w:r>
        <w:br w:type="page"/>
      </w:r>
    </w:p>
    <w:p w14:paraId="1835BAEB" w14:textId="7C391AF8" w:rsidR="00501084" w:rsidRDefault="00790A97" w:rsidP="00790A97">
      <w:pPr>
        <w:keepNext/>
      </w:pPr>
      <w:r>
        <w:rPr>
          <w:noProof/>
        </w:rPr>
        <w:lastRenderedPageBreak/>
        <w:drawing>
          <wp:inline distT="0" distB="0" distL="0" distR="0" wp14:anchorId="6C21C98D" wp14:editId="5532116B">
            <wp:extent cx="6226116" cy="28067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40310" cy="2813099"/>
                    </a:xfrm>
                    <a:prstGeom prst="rect">
                      <a:avLst/>
                    </a:prstGeom>
                    <a:noFill/>
                  </pic:spPr>
                </pic:pic>
              </a:graphicData>
            </a:graphic>
          </wp:inline>
        </w:drawing>
      </w:r>
    </w:p>
    <w:p w14:paraId="0EEE732D" w14:textId="0AB32112" w:rsidR="00501084" w:rsidRDefault="00501084" w:rsidP="00790A97">
      <w:pPr>
        <w:keepNext/>
      </w:pPr>
      <w:r>
        <w:rPr>
          <w:noProof/>
        </w:rPr>
        <w:drawing>
          <wp:inline distT="0" distB="0" distL="0" distR="0" wp14:anchorId="15086783" wp14:editId="7E77DA5D">
            <wp:extent cx="5876709" cy="3879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94386" cy="3891521"/>
                    </a:xfrm>
                    <a:prstGeom prst="rect">
                      <a:avLst/>
                    </a:prstGeom>
                    <a:noFill/>
                  </pic:spPr>
                </pic:pic>
              </a:graphicData>
            </a:graphic>
          </wp:inline>
        </w:drawing>
      </w:r>
    </w:p>
    <w:p w14:paraId="1A464D67" w14:textId="57106D6C" w:rsidR="00501084" w:rsidRDefault="00501084" w:rsidP="00790A97">
      <w:pPr>
        <w:keepNext/>
      </w:pPr>
    </w:p>
    <w:p w14:paraId="2C429EDA" w14:textId="77777777" w:rsidR="00501084" w:rsidRDefault="00501084" w:rsidP="00790A97">
      <w:pPr>
        <w:keepNext/>
      </w:pPr>
    </w:p>
    <w:p w14:paraId="18A7873B" w14:textId="26DFCA75" w:rsidR="005D38C8" w:rsidRDefault="00790A97" w:rsidP="00790A97">
      <w:pPr>
        <w:pStyle w:val="Caption"/>
      </w:pPr>
      <w:bookmarkStart w:id="1075" w:name="_Ref119066111"/>
      <w:r>
        <w:t xml:space="preserve">Figure </w:t>
      </w:r>
      <w:r w:rsidR="00DC4132">
        <w:fldChar w:fldCharType="begin"/>
      </w:r>
      <w:r w:rsidR="00DC4132">
        <w:instrText xml:space="preserve"> SEQ Figure \* ARABIC </w:instrText>
      </w:r>
      <w:r w:rsidR="00DC4132">
        <w:fldChar w:fldCharType="separate"/>
      </w:r>
      <w:ins w:id="1076" w:author="Stefanie Lane" w:date="2023-01-04T14:50:00Z">
        <w:r w:rsidR="00C534C4">
          <w:rPr>
            <w:noProof/>
          </w:rPr>
          <w:t>8</w:t>
        </w:r>
      </w:ins>
      <w:del w:id="1077" w:author="Stefanie Lane" w:date="2023-01-04T13:23:00Z">
        <w:r w:rsidR="009C177C" w:rsidDel="002174A9">
          <w:rPr>
            <w:noProof/>
          </w:rPr>
          <w:delText>7</w:delText>
        </w:r>
      </w:del>
      <w:r w:rsidR="00DC4132">
        <w:rPr>
          <w:noProof/>
        </w:rPr>
        <w:fldChar w:fldCharType="end"/>
      </w:r>
      <w:bookmarkEnd w:id="1075"/>
      <w:r>
        <w:t>. TEMP FIG -</w:t>
      </w:r>
      <w:r w:rsidR="00DC126D">
        <w:t xml:space="preserve"> </w:t>
      </w:r>
      <w:r>
        <w:t xml:space="preserve">code output </w:t>
      </w:r>
      <w:r w:rsidR="00DC126D">
        <w:t xml:space="preserve">for </w:t>
      </w:r>
      <w:r>
        <w:t>in-text Results reporting</w:t>
      </w:r>
      <w:r w:rsidR="00DC126D">
        <w:t xml:space="preserve"> </w:t>
      </w:r>
      <w:proofErr w:type="spellStart"/>
      <w:r w:rsidR="00DC126D">
        <w:t>glm</w:t>
      </w:r>
      <w:proofErr w:type="spellEnd"/>
      <w:r w:rsidR="00DC126D">
        <w:t xml:space="preserve"> trends in </w:t>
      </w:r>
      <w:r w:rsidR="00112623">
        <w:t>ABOVE-GROUND VEGETATION</w:t>
      </w:r>
      <w:r w:rsidR="00501084">
        <w:t xml:space="preserve">. Outliers </w:t>
      </w:r>
      <w:r w:rsidR="0083713B">
        <w:t xml:space="preserve">are individual plots heavily dominated by perennial forbs (especially Douglas aster). </w:t>
      </w:r>
    </w:p>
    <w:p w14:paraId="317C0A73" w14:textId="6E6E5710" w:rsidR="00112623" w:rsidRDefault="008B19D7" w:rsidP="00112623">
      <w:pPr>
        <w:keepNext/>
      </w:pPr>
      <w:r>
        <w:rPr>
          <w:noProof/>
        </w:rPr>
        <w:lastRenderedPageBreak/>
        <w:drawing>
          <wp:inline distT="0" distB="0" distL="0" distR="0" wp14:anchorId="010C8604" wp14:editId="1B205597">
            <wp:extent cx="6221213" cy="28194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05034" cy="2857387"/>
                    </a:xfrm>
                    <a:prstGeom prst="rect">
                      <a:avLst/>
                    </a:prstGeom>
                    <a:noFill/>
                  </pic:spPr>
                </pic:pic>
              </a:graphicData>
            </a:graphic>
          </wp:inline>
        </w:drawing>
      </w:r>
    </w:p>
    <w:p w14:paraId="1A0EFB06" w14:textId="4BC0D28C" w:rsidR="0083713B" w:rsidRDefault="0083713B" w:rsidP="00112623">
      <w:pPr>
        <w:keepNext/>
      </w:pPr>
      <w:r>
        <w:rPr>
          <w:noProof/>
        </w:rPr>
        <w:drawing>
          <wp:inline distT="0" distB="0" distL="0" distR="0" wp14:anchorId="3F5A15A2" wp14:editId="4AAA350A">
            <wp:extent cx="5943600" cy="41624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162415"/>
                    </a:xfrm>
                    <a:prstGeom prst="rect">
                      <a:avLst/>
                    </a:prstGeom>
                    <a:noFill/>
                  </pic:spPr>
                </pic:pic>
              </a:graphicData>
            </a:graphic>
          </wp:inline>
        </w:drawing>
      </w:r>
    </w:p>
    <w:p w14:paraId="09DEE7F3" w14:textId="753114AC" w:rsidR="008B19D7" w:rsidRDefault="00112623" w:rsidP="00112623">
      <w:pPr>
        <w:pStyle w:val="Caption"/>
      </w:pPr>
      <w:bookmarkStart w:id="1078" w:name="_Ref119066255"/>
      <w:r>
        <w:t xml:space="preserve">Figure </w:t>
      </w:r>
      <w:r w:rsidR="00DC4132">
        <w:fldChar w:fldCharType="begin"/>
      </w:r>
      <w:r w:rsidR="00DC4132">
        <w:instrText xml:space="preserve"> SEQ Figure \* ARABIC </w:instrText>
      </w:r>
      <w:r w:rsidR="00DC4132">
        <w:fldChar w:fldCharType="separate"/>
      </w:r>
      <w:ins w:id="1079" w:author="Stefanie Lane" w:date="2023-01-04T14:50:00Z">
        <w:r w:rsidR="00C534C4">
          <w:rPr>
            <w:noProof/>
          </w:rPr>
          <w:t>9</w:t>
        </w:r>
      </w:ins>
      <w:del w:id="1080" w:author="Stefanie Lane" w:date="2023-01-04T13:23:00Z">
        <w:r w:rsidR="009C177C" w:rsidDel="002174A9">
          <w:rPr>
            <w:noProof/>
          </w:rPr>
          <w:delText>8</w:delText>
        </w:r>
      </w:del>
      <w:r w:rsidR="00DC4132">
        <w:rPr>
          <w:noProof/>
        </w:rPr>
        <w:fldChar w:fldCharType="end"/>
      </w:r>
      <w:bookmarkEnd w:id="1078"/>
      <w:r>
        <w:t xml:space="preserve">. TEMP FIG - code output for in-text Results reporting </w:t>
      </w:r>
      <w:proofErr w:type="spellStart"/>
      <w:r>
        <w:t>glm</w:t>
      </w:r>
      <w:proofErr w:type="spellEnd"/>
      <w:r>
        <w:t xml:space="preserve"> trends in SURFACE SEED BANK</w:t>
      </w:r>
      <w:r w:rsidR="0083713B">
        <w:t xml:space="preserve">. Outliers are samples dominated by forbs (especially Spergularia canadensis). </w:t>
      </w:r>
    </w:p>
    <w:p w14:paraId="12B80668" w14:textId="4F223594" w:rsidR="008B19D7" w:rsidRPr="008B19D7" w:rsidRDefault="008B19D7" w:rsidP="0083713B"/>
    <w:sectPr w:rsidR="008B19D7" w:rsidRPr="008B19D7">
      <w:headerReference w:type="default" r:id="rId25"/>
      <w:footerReference w:type="default" r:id="rId2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 w:author="Stefanie Lane" w:date="2023-01-03T12:32:00Z" w:initials="SLL">
    <w:p w14:paraId="4F4F89F1" w14:textId="15028B23" w:rsidR="00DC4132" w:rsidRDefault="00DC4132">
      <w:pPr>
        <w:pStyle w:val="CommentText"/>
      </w:pPr>
      <w:r>
        <w:rPr>
          <w:rStyle w:val="CommentReference"/>
        </w:rPr>
        <w:annotationRef/>
      </w:r>
      <w:r>
        <w:t>methods</w:t>
      </w:r>
    </w:p>
  </w:comment>
  <w:comment w:id="68" w:author="Stefanie Lane" w:date="2023-01-03T12:32:00Z" w:initials="SLL">
    <w:p w14:paraId="550AF55B" w14:textId="77777777" w:rsidR="00DC4132" w:rsidRDefault="00DC4132" w:rsidP="00CB5091">
      <w:pPr>
        <w:pStyle w:val="CommentText"/>
      </w:pPr>
      <w:r>
        <w:rPr>
          <w:rStyle w:val="CommentReference"/>
        </w:rPr>
        <w:annotationRef/>
      </w:r>
      <w:r>
        <w:t>methods</w:t>
      </w:r>
    </w:p>
  </w:comment>
  <w:comment w:id="100" w:author="Stefanie Lane" w:date="2023-01-03T12:32:00Z" w:initials="SLL">
    <w:p w14:paraId="665ECA5F" w14:textId="77777777" w:rsidR="00DC4132" w:rsidRPr="009B265B" w:rsidRDefault="00DC4132" w:rsidP="009B265B">
      <w:pPr>
        <w:pStyle w:val="CommentText"/>
        <w:rPr>
          <w:u w:val="single"/>
        </w:rPr>
      </w:pPr>
      <w:r>
        <w:rPr>
          <w:rStyle w:val="CommentReference"/>
        </w:rPr>
        <w:annotationRef/>
      </w:r>
      <w:r w:rsidRPr="009B265B">
        <w:rPr>
          <w:u w:val="single"/>
        </w:rPr>
        <w:t>methods</w:t>
      </w:r>
    </w:p>
  </w:comment>
  <w:comment w:id="106" w:author="Stefanie Lane" w:date="2023-01-03T11:19:00Z" w:initials="SLL">
    <w:p w14:paraId="7C5DE34A" w14:textId="77777777" w:rsidR="00DC4132" w:rsidRDefault="00DC4132" w:rsidP="00B921D9">
      <w:pPr>
        <w:pStyle w:val="CommentText"/>
      </w:pPr>
      <w:r>
        <w:rPr>
          <w:rStyle w:val="CommentReference"/>
        </w:rPr>
        <w:annotationRef/>
      </w:r>
      <w:r>
        <w:t>Want to indicate reduced resilience to “natural” (expected) stressors</w:t>
      </w:r>
    </w:p>
  </w:comment>
  <w:comment w:id="118" w:author="Stefanie Lane" w:date="2023-01-03T11:19:00Z" w:initials="SLL">
    <w:p w14:paraId="37980998" w14:textId="7630127B" w:rsidR="00DC4132" w:rsidRDefault="00DC4132">
      <w:pPr>
        <w:pStyle w:val="CommentText"/>
      </w:pPr>
      <w:r>
        <w:rPr>
          <w:rStyle w:val="CommentReference"/>
        </w:rPr>
        <w:annotationRef/>
      </w:r>
      <w:r>
        <w:t>Want to indicate reduced resilience to “natural” (</w:t>
      </w:r>
      <w:proofErr w:type="gramStart"/>
      <w:r w:rsidR="008732F3">
        <w:t>endemic?,</w:t>
      </w:r>
      <w:proofErr w:type="gramEnd"/>
      <w:r w:rsidR="008732F3">
        <w:t xml:space="preserve"> non-human?</w:t>
      </w:r>
      <w:r>
        <w:t>) stressors</w:t>
      </w:r>
    </w:p>
  </w:comment>
  <w:comment w:id="131" w:author="Stefanie Lane" w:date="2023-01-03T11:39:00Z" w:initials="SLL">
    <w:p w14:paraId="51851D9A" w14:textId="7451457D" w:rsidR="00DC4132" w:rsidRDefault="00DC4132">
      <w:pPr>
        <w:pStyle w:val="CommentText"/>
      </w:pPr>
      <w:r>
        <w:rPr>
          <w:rStyle w:val="CommentReference"/>
        </w:rPr>
        <w:annotationRef/>
      </w:r>
      <w:r w:rsidR="009E594D">
        <w:t>Tilman = n</w:t>
      </w:r>
      <w:r>
        <w:t>iche tradeoffs &amp; stochastic resource competition; tangential?</w:t>
      </w:r>
    </w:p>
  </w:comment>
  <w:comment w:id="157" w:author="Stefanie Lane" w:date="2023-01-03T12:16:00Z" w:initials="SLL">
    <w:p w14:paraId="7673A21C" w14:textId="3AD45481" w:rsidR="00DC4132" w:rsidRDefault="00DC4132">
      <w:pPr>
        <w:pStyle w:val="CommentText"/>
      </w:pPr>
      <w:r>
        <w:rPr>
          <w:rStyle w:val="CommentReference"/>
        </w:rPr>
        <w:annotationRef/>
      </w:r>
      <w:r>
        <w:rPr>
          <w:sz w:val="22"/>
          <w:szCs w:val="22"/>
        </w:rPr>
        <w:t>That is, if a species is able to compete by both clonal and sexual reproduction, its seed retained in the surface seed bank offers a competitive advantage over seed-limited clonally reproducing species in the event of disturbance that removes all clonally-reproductive vegetation.</w:t>
      </w:r>
    </w:p>
  </w:comment>
  <w:comment w:id="179" w:author="Stefanie Lane" w:date="2023-01-04T10:09:00Z" w:initials="SLL">
    <w:p w14:paraId="323C2D38" w14:textId="08B1E443" w:rsidR="00946227" w:rsidRDefault="00946227">
      <w:pPr>
        <w:pStyle w:val="CommentText"/>
      </w:pPr>
      <w:r>
        <w:rPr>
          <w:rStyle w:val="CommentReference"/>
        </w:rPr>
        <w:annotationRef/>
      </w:r>
      <w:r w:rsidR="008D5E85">
        <w:t>How/</w:t>
      </w:r>
      <w:r>
        <w:t>why?</w:t>
      </w:r>
    </w:p>
  </w:comment>
  <w:comment w:id="245" w:author="Stefanie Lane" w:date="2023-01-03T12:15:00Z" w:initials="SLL">
    <w:p w14:paraId="485BEBCE" w14:textId="14EB182B" w:rsidR="00DC4132" w:rsidRDefault="00DC4132">
      <w:pPr>
        <w:pStyle w:val="CommentText"/>
      </w:pPr>
      <w:r>
        <w:rPr>
          <w:rStyle w:val="CommentReference"/>
        </w:rPr>
        <w:annotationRef/>
      </w:r>
      <w:r>
        <w:t>Important for hypo</w:t>
      </w:r>
    </w:p>
  </w:comment>
  <w:comment w:id="401" w:author="Stefanie Lane" w:date="2023-01-04T10:12:00Z" w:initials="SLL">
    <w:p w14:paraId="3841FC23" w14:textId="5C52E37C" w:rsidR="00F20505" w:rsidRDefault="00F20505">
      <w:pPr>
        <w:pStyle w:val="CommentText"/>
      </w:pPr>
      <w:r>
        <w:rPr>
          <w:rStyle w:val="CommentReference"/>
        </w:rPr>
        <w:annotationRef/>
      </w:r>
      <w:r>
        <w:t>Not useful here? Move to Disc to emphasize spatial restriction makes</w:t>
      </w:r>
      <w:r w:rsidR="00A13108">
        <w:t xml:space="preserve"> habitat loss from</w:t>
      </w:r>
      <w:r>
        <w:t xml:space="preserve"> grazing all the more </w:t>
      </w:r>
      <w:r w:rsidR="00A13108">
        <w:t>important</w:t>
      </w:r>
      <w:r>
        <w:t>?</w:t>
      </w:r>
    </w:p>
  </w:comment>
  <w:comment w:id="500" w:author="Stefanie Lane" w:date="2023-01-03T14:09:00Z" w:initials="SLL">
    <w:p w14:paraId="5452BC51" w14:textId="50EDF9AB" w:rsidR="00DC4132" w:rsidRDefault="00DC4132">
      <w:pPr>
        <w:pStyle w:val="CommentText"/>
      </w:pPr>
      <w:r>
        <w:rPr>
          <w:rStyle w:val="CommentReference"/>
        </w:rPr>
        <w:annotationRef/>
      </w:r>
      <w:r>
        <w:t>4 panes: Salish sea context, zoom to LQRE/NRE along VI, then insets of each LQRE and NRE where sampling occurred</w:t>
      </w:r>
      <w:r w:rsidR="00EF6E1A">
        <w:t xml:space="preserve"> (show exclosures?)</w:t>
      </w:r>
      <w:r>
        <w:t xml:space="preserve">. </w:t>
      </w:r>
    </w:p>
  </w:comment>
  <w:comment w:id="529" w:author="Stefanie Lane" w:date="2023-01-04T10:38:00Z" w:initials="SLL">
    <w:p w14:paraId="3865FA9B" w14:textId="10C91614" w:rsidR="00FE5959" w:rsidRDefault="00FE5959">
      <w:pPr>
        <w:pStyle w:val="CommentText"/>
      </w:pPr>
      <w:r>
        <w:rPr>
          <w:rStyle w:val="CommentReference"/>
        </w:rPr>
        <w:annotationRef/>
      </w:r>
      <w:r w:rsidR="00EE5CD0">
        <w:t>What s</w:t>
      </w:r>
      <w:r>
        <w:t xml:space="preserve">tatus/protection </w:t>
      </w:r>
      <w:r w:rsidR="005A1F9B">
        <w:t>does this confer</w:t>
      </w:r>
      <w:r>
        <w:t>, boundary</w:t>
      </w:r>
      <w:r w:rsidR="00EB1D6B">
        <w:t>?</w:t>
      </w:r>
    </w:p>
  </w:comment>
  <w:comment w:id="538" w:author="Stefanie Lane" w:date="2023-01-04T10:40:00Z" w:initials="SLL">
    <w:p w14:paraId="62DFDC63" w14:textId="76C41529" w:rsidR="00893D5F" w:rsidRDefault="00893D5F">
      <w:pPr>
        <w:pStyle w:val="CommentText"/>
      </w:pPr>
      <w:r>
        <w:rPr>
          <w:rStyle w:val="CommentReference"/>
        </w:rPr>
        <w:annotationRef/>
      </w:r>
      <w:r w:rsidR="00ED0746">
        <w:t xml:space="preserve">DUC estuary ranking </w:t>
      </w:r>
    </w:p>
  </w:comment>
  <w:comment w:id="595" w:author="Stefanie Lane" w:date="2022-06-17T14:35:00Z" w:initials="SLL">
    <w:p w14:paraId="35B51660" w14:textId="77777777" w:rsidR="00DC4132" w:rsidRDefault="00DC4132" w:rsidP="008A0234">
      <w:pPr>
        <w:pStyle w:val="CommentText"/>
      </w:pPr>
      <w:r>
        <w:rPr>
          <w:rStyle w:val="CommentReference"/>
        </w:rPr>
        <w:annotationRef/>
      </w:r>
      <w:r>
        <w:t>Accession to UBC herbarium as part of dissertation?</w:t>
      </w:r>
    </w:p>
  </w:comment>
  <w:comment w:id="596" w:author="Stefanie Lane" w:date="2022-11-20T11:30:00Z" w:initials="SLL">
    <w:p w14:paraId="4A6519EE" w14:textId="59A800D9" w:rsidR="00DC4132" w:rsidRDefault="00DC4132" w:rsidP="00B574A6">
      <w:r>
        <w:rPr>
          <w:rStyle w:val="CommentReference"/>
        </w:rPr>
        <w:annotationRef/>
      </w:r>
      <w:r w:rsidRPr="003F6954">
        <w:t>Needs to clearly answer original questions, be explicit about how these two methods accomplish that.</w:t>
      </w:r>
    </w:p>
  </w:comment>
  <w:comment w:id="597" w:author="Stefanie Lane" w:date="2023-01-04T15:09:00Z" w:initials="SLL">
    <w:p w14:paraId="3138D005" w14:textId="6D049E87" w:rsidR="00313013" w:rsidRPr="00980B18" w:rsidRDefault="00313013">
      <w:pPr>
        <w:pStyle w:val="CommentText"/>
      </w:pPr>
      <w:r>
        <w:rPr>
          <w:rStyle w:val="CommentReference"/>
        </w:rPr>
        <w:annotationRef/>
      </w:r>
      <w:r>
        <w:rPr>
          <w:i/>
        </w:rPr>
        <w:t>Dominant</w:t>
      </w:r>
      <w:r>
        <w:t xml:space="preserve"> species can be shown by indicator </w:t>
      </w:r>
      <w:r w:rsidR="00980B18">
        <w:t xml:space="preserve">analysis; how can I be sure to demonstrate </w:t>
      </w:r>
      <w:r w:rsidR="00980B18">
        <w:rPr>
          <w:i/>
        </w:rPr>
        <w:t>similarity</w:t>
      </w:r>
      <w:r w:rsidR="00980B18">
        <w:t xml:space="preserve"> between AG and BG?</w:t>
      </w:r>
    </w:p>
  </w:comment>
  <w:comment w:id="750" w:author="Stefanie Lane" w:date="2023-01-04T16:25:00Z" w:initials="SLL">
    <w:p w14:paraId="1953AD21" w14:textId="50220521" w:rsidR="00A53A87" w:rsidRDefault="00A53A87">
      <w:pPr>
        <w:pStyle w:val="CommentText"/>
      </w:pPr>
      <w:r>
        <w:rPr>
          <w:rStyle w:val="CommentReference"/>
        </w:rPr>
        <w:annotationRef/>
      </w:r>
      <w:r>
        <w:t xml:space="preserve">I feel this paragraph is struggling </w:t>
      </w:r>
      <w:proofErr w:type="spellStart"/>
      <w:r>
        <w:t>bc</w:t>
      </w:r>
      <w:proofErr w:type="spellEnd"/>
      <w:r>
        <w:t xml:space="preserve"> I want to explain similarity between seed bank and vegetation, but </w:t>
      </w:r>
      <w:r w:rsidR="00326C2A">
        <w:t xml:space="preserve">I’m awkwardly talking around it by referencing the table and figure. </w:t>
      </w:r>
    </w:p>
  </w:comment>
  <w:comment w:id="942" w:author="Stefanie Lane" w:date="2022-10-28T14:51:00Z" w:initials="SLL">
    <w:p w14:paraId="1C0BDDC7" w14:textId="03996F58" w:rsidR="00DC4132" w:rsidRDefault="00DC4132" w:rsidP="00B424B5">
      <w:pPr>
        <w:pStyle w:val="CommentText"/>
      </w:pPr>
      <w:r>
        <w:rPr>
          <w:rStyle w:val="CommentReference"/>
        </w:rPr>
        <w:annotationRef/>
      </w:r>
      <w:r>
        <w:t>Revise: increase font size for species, legend. Move legend to “left” for more room to expand x-axis (increase sp font size)</w:t>
      </w:r>
    </w:p>
  </w:comment>
  <w:comment w:id="943" w:author="n" w:date="2022-11-17T10:09:00Z" w:initials="n">
    <w:p w14:paraId="5AB0BD55" w14:textId="5D7CA819" w:rsidR="00DC4132" w:rsidRDefault="00DC4132">
      <w:pPr>
        <w:pStyle w:val="CommentText"/>
      </w:pPr>
      <w:r>
        <w:rPr>
          <w:rStyle w:val="CommentReference"/>
        </w:rPr>
        <w:annotationRef/>
      </w:r>
      <w:r>
        <w:t>This is looking so cool!</w:t>
      </w:r>
    </w:p>
  </w:comment>
  <w:comment w:id="952" w:author="Stefanie Lane" w:date="2022-11-10T15:40:00Z" w:initials="SLL">
    <w:p w14:paraId="7F65BBD4" w14:textId="77777777" w:rsidR="00DC4132" w:rsidRDefault="00DC4132">
      <w:pPr>
        <w:pStyle w:val="CommentText"/>
      </w:pPr>
      <w:r>
        <w:rPr>
          <w:rStyle w:val="CommentReference"/>
        </w:rPr>
        <w:annotationRef/>
      </w:r>
      <w:r>
        <w:t xml:space="preserve">Revise: increase font size, point/line size </w:t>
      </w:r>
    </w:p>
    <w:p w14:paraId="7B1AC318" w14:textId="1CC91913" w:rsidR="00DC4132" w:rsidRDefault="00DC4132">
      <w:pPr>
        <w:pStyle w:val="CommentText"/>
      </w:pPr>
      <w:r>
        <w:t>Confirm: useful for error bars to be color-coded by estuary?</w:t>
      </w:r>
    </w:p>
  </w:comment>
  <w:comment w:id="953" w:author="n" w:date="2022-11-17T10:10:00Z" w:initials="n">
    <w:p w14:paraId="6D4C629B" w14:textId="733D767B" w:rsidR="00DC4132" w:rsidRDefault="00DC4132" w:rsidP="00C9088E">
      <w:pPr>
        <w:pStyle w:val="CommentText"/>
      </w:pPr>
      <w:r>
        <w:rPr>
          <w:rStyle w:val="CommentReference"/>
        </w:rPr>
        <w:annotationRef/>
      </w:r>
      <w:r>
        <w:t xml:space="preserve">Coloring error bars looks fine to me, though decrease how wide they are </w:t>
      </w:r>
    </w:p>
  </w:comment>
  <w:comment w:id="981" w:author="Stefanie Lane" w:date="2023-01-04T16:27:00Z" w:initials="SLL">
    <w:p w14:paraId="4B90890F" w14:textId="27A68B64" w:rsidR="0073395A" w:rsidRDefault="0073395A">
      <w:pPr>
        <w:pStyle w:val="CommentText"/>
      </w:pPr>
      <w:r>
        <w:rPr>
          <w:rStyle w:val="CommentReference"/>
        </w:rPr>
        <w:annotationRef/>
      </w:r>
      <w:r>
        <w:t xml:space="preserve">Vague; </w:t>
      </w:r>
      <w:r w:rsidR="006908E8">
        <w:t>also, explain what this means/’so what?’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F4F89F1" w15:done="0"/>
  <w15:commentEx w15:paraId="550AF55B" w15:done="0"/>
  <w15:commentEx w15:paraId="665ECA5F" w15:done="0"/>
  <w15:commentEx w15:paraId="7C5DE34A" w15:done="0"/>
  <w15:commentEx w15:paraId="37980998" w15:done="0"/>
  <w15:commentEx w15:paraId="51851D9A" w15:done="0"/>
  <w15:commentEx w15:paraId="7673A21C" w15:done="0"/>
  <w15:commentEx w15:paraId="323C2D38" w15:done="0"/>
  <w15:commentEx w15:paraId="485BEBCE" w15:done="0"/>
  <w15:commentEx w15:paraId="3841FC23" w15:done="0"/>
  <w15:commentEx w15:paraId="5452BC51" w15:done="0"/>
  <w15:commentEx w15:paraId="3865FA9B" w15:done="0"/>
  <w15:commentEx w15:paraId="62DFDC63" w15:done="0"/>
  <w15:commentEx w15:paraId="35B51660" w15:done="0"/>
  <w15:commentEx w15:paraId="4A6519EE" w15:done="0"/>
  <w15:commentEx w15:paraId="3138D005" w15:paraIdParent="4A6519EE" w15:done="0"/>
  <w15:commentEx w15:paraId="1953AD21" w15:done="0"/>
  <w15:commentEx w15:paraId="1C0BDDC7" w15:done="0"/>
  <w15:commentEx w15:paraId="5AB0BD55" w15:paraIdParent="1C0BDDC7" w15:done="0"/>
  <w15:commentEx w15:paraId="7B1AC318" w15:done="0"/>
  <w15:commentEx w15:paraId="6D4C629B" w15:paraIdParent="7B1AC318" w15:done="0"/>
  <w15:commentEx w15:paraId="4B90890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07C98" w16cex:dateUtc="2022-11-17T17:25:00Z"/>
  <w16cex:commentExtensible w16cex:durableId="27207CDE" w16cex:dateUtc="2022-11-17T17:26:00Z"/>
  <w16cex:commentExtensible w16cex:durableId="27207D0B" w16cex:dateUtc="2022-11-17T17:27:00Z"/>
  <w16cex:commentExtensible w16cex:durableId="2720816C" w16cex:dateUtc="2022-11-17T17:46:00Z"/>
  <w16cex:commentExtensible w16cex:durableId="272083EB" w16cex:dateUtc="2022-11-17T17:56:00Z"/>
  <w16cex:commentExtensible w16cex:durableId="272086DC" w16cex:dateUtc="2022-11-17T18:09:00Z"/>
  <w16cex:commentExtensible w16cex:durableId="2720872E" w16cex:dateUtc="2022-11-17T18:10:00Z"/>
  <w16cex:commentExtensible w16cex:durableId="272088BC" w16cex:dateUtc="2022-11-17T18:17:00Z"/>
  <w16cex:commentExtensible w16cex:durableId="2720888B" w16cex:dateUtc="2022-11-17T18: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F4F89F1" w16cid:durableId="275E9EE1"/>
  <w16cid:commentId w16cid:paraId="550AF55B" w16cid:durableId="275EB4E3"/>
  <w16cid:commentId w16cid:paraId="665ECA5F" w16cid:durableId="275EB500"/>
  <w16cid:commentId w16cid:paraId="7C5DE34A" w16cid:durableId="275E8EF8"/>
  <w16cid:commentId w16cid:paraId="37980998" w16cid:durableId="275E8DCE"/>
  <w16cid:commentId w16cid:paraId="51851D9A" w16cid:durableId="275E925F"/>
  <w16cid:commentId w16cid:paraId="7673A21C" w16cid:durableId="275E9B1B"/>
  <w16cid:commentId w16cid:paraId="323C2D38" w16cid:durableId="275FCED3"/>
  <w16cid:commentId w16cid:paraId="485BEBCE" w16cid:durableId="275E9ADA"/>
  <w16cid:commentId w16cid:paraId="3841FC23" w16cid:durableId="275FCF75"/>
  <w16cid:commentId w16cid:paraId="5452BC51" w16cid:durableId="275EB5A0"/>
  <w16cid:commentId w16cid:paraId="3865FA9B" w16cid:durableId="275FD58B"/>
  <w16cid:commentId w16cid:paraId="62DFDC63" w16cid:durableId="275FD60B"/>
  <w16cid:commentId w16cid:paraId="35B51660" w16cid:durableId="26570F9F"/>
  <w16cid:commentId w16cid:paraId="4A6519EE" w16cid:durableId="27248E71"/>
  <w16cid:commentId w16cid:paraId="3138D005" w16cid:durableId="27601535"/>
  <w16cid:commentId w16cid:paraId="1953AD21" w16cid:durableId="27602703"/>
  <w16cid:commentId w16cid:paraId="1C0BDDC7" w16cid:durableId="27066B03"/>
  <w16cid:commentId w16cid:paraId="5AB0BD55" w16cid:durableId="272086DC"/>
  <w16cid:commentId w16cid:paraId="7B1AC318" w16cid:durableId="271799FC"/>
  <w16cid:commentId w16cid:paraId="6D4C629B" w16cid:durableId="2720872E"/>
  <w16cid:commentId w16cid:paraId="4B90890F" w16cid:durableId="276027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11CD7B" w14:textId="77777777" w:rsidR="00347602" w:rsidRDefault="00347602" w:rsidP="003A4BCE">
      <w:pPr>
        <w:spacing w:after="0" w:line="240" w:lineRule="auto"/>
      </w:pPr>
      <w:r>
        <w:separator/>
      </w:r>
    </w:p>
  </w:endnote>
  <w:endnote w:type="continuationSeparator" w:id="0">
    <w:p w14:paraId="385715DD" w14:textId="77777777" w:rsidR="00347602" w:rsidRDefault="00347602" w:rsidP="003A4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4797752"/>
      <w:docPartObj>
        <w:docPartGallery w:val="Page Numbers (Bottom of Page)"/>
        <w:docPartUnique/>
      </w:docPartObj>
    </w:sdtPr>
    <w:sdtEndPr>
      <w:rPr>
        <w:noProof/>
      </w:rPr>
    </w:sdtEndPr>
    <w:sdtContent>
      <w:p w14:paraId="2E383EA6" w14:textId="1F18CDBE" w:rsidR="00DC4132" w:rsidRDefault="00DC41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4BB4A4" w14:textId="77777777" w:rsidR="00DC4132" w:rsidRDefault="00DC41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AAAA59" w14:textId="77777777" w:rsidR="00347602" w:rsidRDefault="00347602" w:rsidP="003A4BCE">
      <w:pPr>
        <w:spacing w:after="0" w:line="240" w:lineRule="auto"/>
      </w:pPr>
      <w:r>
        <w:separator/>
      </w:r>
    </w:p>
  </w:footnote>
  <w:footnote w:type="continuationSeparator" w:id="0">
    <w:p w14:paraId="5F08F9B8" w14:textId="77777777" w:rsidR="00347602" w:rsidRDefault="00347602" w:rsidP="003A4B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13083" w14:textId="3D4B9F4C" w:rsidR="00DC4132" w:rsidRDefault="00DC4132">
    <w:pPr>
      <w:pStyle w:val="Header"/>
    </w:pPr>
    <w:r>
      <w:t xml:space="preserve">Lane, Chapter 4: post-grazing habitat recovery </w:t>
    </w:r>
  </w:p>
  <w:p w14:paraId="49B6B0E4" w14:textId="77777777" w:rsidR="00DC4132" w:rsidRDefault="00DC41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6E7593"/>
    <w:multiLevelType w:val="hybridMultilevel"/>
    <w:tmpl w:val="28D249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9D631A"/>
    <w:multiLevelType w:val="hybridMultilevel"/>
    <w:tmpl w:val="6AD25C16"/>
    <w:lvl w:ilvl="0" w:tplc="DCE26D80">
      <w:start w:val="4"/>
      <w:numFmt w:val="bullet"/>
      <w:lvlText w:val=""/>
      <w:lvlJc w:val="left"/>
      <w:pPr>
        <w:ind w:left="720" w:hanging="360"/>
      </w:pPr>
      <w:rPr>
        <w:rFonts w:ascii="Symbol" w:eastAsiaTheme="minorHAnsi" w:hAnsi="Symbol" w:cstheme="minorBidi" w:hint="default"/>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CF63043"/>
    <w:multiLevelType w:val="hybridMultilevel"/>
    <w:tmpl w:val="A9DE5BAA"/>
    <w:lvl w:ilvl="0" w:tplc="CC3836B8">
      <w:start w:val="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B65A3D"/>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E246134"/>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2FA80796"/>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374D3F42"/>
    <w:multiLevelType w:val="hybridMultilevel"/>
    <w:tmpl w:val="4A54DBAC"/>
    <w:lvl w:ilvl="0" w:tplc="DCE26D80">
      <w:start w:val="4"/>
      <w:numFmt w:val="bullet"/>
      <w:lvlText w:val=""/>
      <w:lvlJc w:val="left"/>
      <w:pPr>
        <w:ind w:left="720" w:hanging="360"/>
      </w:pPr>
      <w:rPr>
        <w:rFonts w:ascii="Symbol" w:eastAsiaTheme="minorHAnsi" w:hAnsi="Symbol" w:cstheme="minorBid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5761B7"/>
    <w:multiLevelType w:val="hybridMultilevel"/>
    <w:tmpl w:val="CEF65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EA6AD5"/>
    <w:multiLevelType w:val="hybridMultilevel"/>
    <w:tmpl w:val="7A6E4D2C"/>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607912"/>
    <w:multiLevelType w:val="hybridMultilevel"/>
    <w:tmpl w:val="B5B42ADC"/>
    <w:lvl w:ilvl="0" w:tplc="AD32FC8C">
      <w:start w:val="1"/>
      <w:numFmt w:val="decimal"/>
      <w:lvlText w:val="%1."/>
      <w:lvlJc w:val="left"/>
      <w:pPr>
        <w:tabs>
          <w:tab w:val="num" w:pos="720"/>
        </w:tabs>
        <w:ind w:left="720" w:hanging="360"/>
      </w:pPr>
      <w:rPr>
        <w:rFonts w:asciiTheme="minorHAnsi" w:eastAsiaTheme="minorHAnsi" w:hAnsiTheme="minorHAnsi" w:cstheme="minorBidi"/>
      </w:rPr>
    </w:lvl>
    <w:lvl w:ilvl="1" w:tplc="BB4E4830">
      <w:numFmt w:val="bullet"/>
      <w:lvlText w:val="•"/>
      <w:lvlJc w:val="left"/>
      <w:pPr>
        <w:tabs>
          <w:tab w:val="num" w:pos="1440"/>
        </w:tabs>
        <w:ind w:left="1440" w:hanging="360"/>
      </w:pPr>
      <w:rPr>
        <w:rFonts w:ascii="Arial" w:hAnsi="Arial" w:hint="default"/>
      </w:rPr>
    </w:lvl>
    <w:lvl w:ilvl="2" w:tplc="ED26545C" w:tentative="1">
      <w:start w:val="1"/>
      <w:numFmt w:val="decimal"/>
      <w:lvlText w:val="%3."/>
      <w:lvlJc w:val="left"/>
      <w:pPr>
        <w:tabs>
          <w:tab w:val="num" w:pos="2160"/>
        </w:tabs>
        <w:ind w:left="2160" w:hanging="360"/>
      </w:pPr>
    </w:lvl>
    <w:lvl w:ilvl="3" w:tplc="A8B2599C" w:tentative="1">
      <w:start w:val="1"/>
      <w:numFmt w:val="decimal"/>
      <w:lvlText w:val="%4."/>
      <w:lvlJc w:val="left"/>
      <w:pPr>
        <w:tabs>
          <w:tab w:val="num" w:pos="2880"/>
        </w:tabs>
        <w:ind w:left="2880" w:hanging="360"/>
      </w:pPr>
    </w:lvl>
    <w:lvl w:ilvl="4" w:tplc="3EE68F6E" w:tentative="1">
      <w:start w:val="1"/>
      <w:numFmt w:val="decimal"/>
      <w:lvlText w:val="%5."/>
      <w:lvlJc w:val="left"/>
      <w:pPr>
        <w:tabs>
          <w:tab w:val="num" w:pos="3600"/>
        </w:tabs>
        <w:ind w:left="3600" w:hanging="360"/>
      </w:pPr>
    </w:lvl>
    <w:lvl w:ilvl="5" w:tplc="EE90A57A" w:tentative="1">
      <w:start w:val="1"/>
      <w:numFmt w:val="decimal"/>
      <w:lvlText w:val="%6."/>
      <w:lvlJc w:val="left"/>
      <w:pPr>
        <w:tabs>
          <w:tab w:val="num" w:pos="4320"/>
        </w:tabs>
        <w:ind w:left="4320" w:hanging="360"/>
      </w:pPr>
    </w:lvl>
    <w:lvl w:ilvl="6" w:tplc="B66A7CD4" w:tentative="1">
      <w:start w:val="1"/>
      <w:numFmt w:val="decimal"/>
      <w:lvlText w:val="%7."/>
      <w:lvlJc w:val="left"/>
      <w:pPr>
        <w:tabs>
          <w:tab w:val="num" w:pos="5040"/>
        </w:tabs>
        <w:ind w:left="5040" w:hanging="360"/>
      </w:pPr>
    </w:lvl>
    <w:lvl w:ilvl="7" w:tplc="73922EDC" w:tentative="1">
      <w:start w:val="1"/>
      <w:numFmt w:val="decimal"/>
      <w:lvlText w:val="%8."/>
      <w:lvlJc w:val="left"/>
      <w:pPr>
        <w:tabs>
          <w:tab w:val="num" w:pos="5760"/>
        </w:tabs>
        <w:ind w:left="5760" w:hanging="360"/>
      </w:pPr>
    </w:lvl>
    <w:lvl w:ilvl="8" w:tplc="1FDEC9DE" w:tentative="1">
      <w:start w:val="1"/>
      <w:numFmt w:val="decimal"/>
      <w:lvlText w:val="%9."/>
      <w:lvlJc w:val="left"/>
      <w:pPr>
        <w:tabs>
          <w:tab w:val="num" w:pos="6480"/>
        </w:tabs>
        <w:ind w:left="6480" w:hanging="360"/>
      </w:pPr>
    </w:lvl>
  </w:abstractNum>
  <w:abstractNum w:abstractNumId="10" w15:restartNumberingAfterBreak="0">
    <w:nsid w:val="40EB4A72"/>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44732958"/>
    <w:multiLevelType w:val="hybridMultilevel"/>
    <w:tmpl w:val="98A443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1B1086"/>
    <w:multiLevelType w:val="hybridMultilevel"/>
    <w:tmpl w:val="331C43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571B37"/>
    <w:multiLevelType w:val="hybridMultilevel"/>
    <w:tmpl w:val="212284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61FA04EC"/>
    <w:multiLevelType w:val="hybridMultilevel"/>
    <w:tmpl w:val="70725222"/>
    <w:lvl w:ilvl="0" w:tplc="A1C0B1E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1C5A8D"/>
    <w:multiLevelType w:val="hybridMultilevel"/>
    <w:tmpl w:val="3364E83E"/>
    <w:lvl w:ilvl="0" w:tplc="5A0E6518">
      <w:start w:val="1"/>
      <w:numFmt w:val="decimal"/>
      <w:lvlText w:val="%1."/>
      <w:lvlJc w:val="left"/>
      <w:pPr>
        <w:tabs>
          <w:tab w:val="num" w:pos="720"/>
        </w:tabs>
        <w:ind w:left="720" w:hanging="360"/>
      </w:pPr>
    </w:lvl>
    <w:lvl w:ilvl="1" w:tplc="DCDC7948" w:tentative="1">
      <w:start w:val="1"/>
      <w:numFmt w:val="decimal"/>
      <w:lvlText w:val="%2."/>
      <w:lvlJc w:val="left"/>
      <w:pPr>
        <w:tabs>
          <w:tab w:val="num" w:pos="1440"/>
        </w:tabs>
        <w:ind w:left="1440" w:hanging="360"/>
      </w:pPr>
    </w:lvl>
    <w:lvl w:ilvl="2" w:tplc="3F6C65C8" w:tentative="1">
      <w:start w:val="1"/>
      <w:numFmt w:val="decimal"/>
      <w:lvlText w:val="%3."/>
      <w:lvlJc w:val="left"/>
      <w:pPr>
        <w:tabs>
          <w:tab w:val="num" w:pos="2160"/>
        </w:tabs>
        <w:ind w:left="2160" w:hanging="360"/>
      </w:pPr>
    </w:lvl>
    <w:lvl w:ilvl="3" w:tplc="325ECADE" w:tentative="1">
      <w:start w:val="1"/>
      <w:numFmt w:val="decimal"/>
      <w:lvlText w:val="%4."/>
      <w:lvlJc w:val="left"/>
      <w:pPr>
        <w:tabs>
          <w:tab w:val="num" w:pos="2880"/>
        </w:tabs>
        <w:ind w:left="2880" w:hanging="360"/>
      </w:pPr>
    </w:lvl>
    <w:lvl w:ilvl="4" w:tplc="65ACDFA2" w:tentative="1">
      <w:start w:val="1"/>
      <w:numFmt w:val="decimal"/>
      <w:lvlText w:val="%5."/>
      <w:lvlJc w:val="left"/>
      <w:pPr>
        <w:tabs>
          <w:tab w:val="num" w:pos="3600"/>
        </w:tabs>
        <w:ind w:left="3600" w:hanging="360"/>
      </w:pPr>
    </w:lvl>
    <w:lvl w:ilvl="5" w:tplc="DB7A5686" w:tentative="1">
      <w:start w:val="1"/>
      <w:numFmt w:val="decimal"/>
      <w:lvlText w:val="%6."/>
      <w:lvlJc w:val="left"/>
      <w:pPr>
        <w:tabs>
          <w:tab w:val="num" w:pos="4320"/>
        </w:tabs>
        <w:ind w:left="4320" w:hanging="360"/>
      </w:pPr>
    </w:lvl>
    <w:lvl w:ilvl="6" w:tplc="E392E8DC" w:tentative="1">
      <w:start w:val="1"/>
      <w:numFmt w:val="decimal"/>
      <w:lvlText w:val="%7."/>
      <w:lvlJc w:val="left"/>
      <w:pPr>
        <w:tabs>
          <w:tab w:val="num" w:pos="5040"/>
        </w:tabs>
        <w:ind w:left="5040" w:hanging="360"/>
      </w:pPr>
    </w:lvl>
    <w:lvl w:ilvl="7" w:tplc="C512E906" w:tentative="1">
      <w:start w:val="1"/>
      <w:numFmt w:val="decimal"/>
      <w:lvlText w:val="%8."/>
      <w:lvlJc w:val="left"/>
      <w:pPr>
        <w:tabs>
          <w:tab w:val="num" w:pos="5760"/>
        </w:tabs>
        <w:ind w:left="5760" w:hanging="360"/>
      </w:pPr>
    </w:lvl>
    <w:lvl w:ilvl="8" w:tplc="33583C38" w:tentative="1">
      <w:start w:val="1"/>
      <w:numFmt w:val="decimal"/>
      <w:lvlText w:val="%9."/>
      <w:lvlJc w:val="left"/>
      <w:pPr>
        <w:tabs>
          <w:tab w:val="num" w:pos="6480"/>
        </w:tabs>
        <w:ind w:left="6480" w:hanging="360"/>
      </w:pPr>
    </w:lvl>
  </w:abstractNum>
  <w:num w:numId="1">
    <w:abstractNumId w:val="9"/>
  </w:num>
  <w:num w:numId="2">
    <w:abstractNumId w:val="16"/>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0"/>
  </w:num>
  <w:num w:numId="6">
    <w:abstractNumId w:val="2"/>
  </w:num>
  <w:num w:numId="7">
    <w:abstractNumId w:val="6"/>
  </w:num>
  <w:num w:numId="8">
    <w:abstractNumId w:val="5"/>
  </w:num>
  <w:num w:numId="9">
    <w:abstractNumId w:val="10"/>
  </w:num>
  <w:num w:numId="10">
    <w:abstractNumId w:val="1"/>
  </w:num>
  <w:num w:numId="11">
    <w:abstractNumId w:val="11"/>
  </w:num>
  <w:num w:numId="12">
    <w:abstractNumId w:val="14"/>
  </w:num>
  <w:num w:numId="13">
    <w:abstractNumId w:val="3"/>
  </w:num>
  <w:num w:numId="14">
    <w:abstractNumId w:val="15"/>
  </w:num>
  <w:num w:numId="15">
    <w:abstractNumId w:val="8"/>
  </w:num>
  <w:num w:numId="16">
    <w:abstractNumId w:val="13"/>
  </w:num>
  <w:num w:numId="17">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fanie Lane">
    <w15:presenceInfo w15:providerId="None" w15:userId="Stefanie Lane"/>
  </w15:person>
  <w15:person w15:author="n">
    <w15:presenceInfo w15:providerId="Windows Live" w15:userId="81f6a45a1744a3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722"/>
    <w:rsid w:val="00000826"/>
    <w:rsid w:val="000026FC"/>
    <w:rsid w:val="00003437"/>
    <w:rsid w:val="000039C8"/>
    <w:rsid w:val="000069C6"/>
    <w:rsid w:val="00011EF5"/>
    <w:rsid w:val="00012E03"/>
    <w:rsid w:val="00022F53"/>
    <w:rsid w:val="00023876"/>
    <w:rsid w:val="0004138A"/>
    <w:rsid w:val="00043AEF"/>
    <w:rsid w:val="00047E33"/>
    <w:rsid w:val="000504B7"/>
    <w:rsid w:val="000536A4"/>
    <w:rsid w:val="00053E07"/>
    <w:rsid w:val="0005701A"/>
    <w:rsid w:val="000648B1"/>
    <w:rsid w:val="00064F49"/>
    <w:rsid w:val="00067219"/>
    <w:rsid w:val="000705FF"/>
    <w:rsid w:val="00071711"/>
    <w:rsid w:val="00073BF2"/>
    <w:rsid w:val="00074C0D"/>
    <w:rsid w:val="00080F19"/>
    <w:rsid w:val="000847FF"/>
    <w:rsid w:val="00086FA0"/>
    <w:rsid w:val="000909D8"/>
    <w:rsid w:val="00090E25"/>
    <w:rsid w:val="0009468B"/>
    <w:rsid w:val="000A104C"/>
    <w:rsid w:val="000A20FB"/>
    <w:rsid w:val="000A6A5C"/>
    <w:rsid w:val="000B4776"/>
    <w:rsid w:val="000B491A"/>
    <w:rsid w:val="000B5D77"/>
    <w:rsid w:val="000B6FEC"/>
    <w:rsid w:val="000C564D"/>
    <w:rsid w:val="000D3078"/>
    <w:rsid w:val="000D3131"/>
    <w:rsid w:val="000D471A"/>
    <w:rsid w:val="000D5359"/>
    <w:rsid w:val="000D7BDD"/>
    <w:rsid w:val="000E126C"/>
    <w:rsid w:val="000E2AB5"/>
    <w:rsid w:val="000F321D"/>
    <w:rsid w:val="000F569B"/>
    <w:rsid w:val="0010207B"/>
    <w:rsid w:val="0010261D"/>
    <w:rsid w:val="00112623"/>
    <w:rsid w:val="0011530D"/>
    <w:rsid w:val="00115F57"/>
    <w:rsid w:val="00123D56"/>
    <w:rsid w:val="00126F42"/>
    <w:rsid w:val="0013142E"/>
    <w:rsid w:val="00137E0B"/>
    <w:rsid w:val="00142A71"/>
    <w:rsid w:val="00142CA8"/>
    <w:rsid w:val="00142CEB"/>
    <w:rsid w:val="0014603F"/>
    <w:rsid w:val="00147926"/>
    <w:rsid w:val="00151B94"/>
    <w:rsid w:val="00152A30"/>
    <w:rsid w:val="001544F8"/>
    <w:rsid w:val="001547DD"/>
    <w:rsid w:val="00154D3F"/>
    <w:rsid w:val="001553E7"/>
    <w:rsid w:val="00155E15"/>
    <w:rsid w:val="00156FAE"/>
    <w:rsid w:val="00161345"/>
    <w:rsid w:val="00161CC4"/>
    <w:rsid w:val="00163E55"/>
    <w:rsid w:val="00166B69"/>
    <w:rsid w:val="00167A5E"/>
    <w:rsid w:val="00172B28"/>
    <w:rsid w:val="00173B3B"/>
    <w:rsid w:val="00180B40"/>
    <w:rsid w:val="0018306E"/>
    <w:rsid w:val="00185845"/>
    <w:rsid w:val="00187AB1"/>
    <w:rsid w:val="00191C31"/>
    <w:rsid w:val="001938C5"/>
    <w:rsid w:val="001965DF"/>
    <w:rsid w:val="00197280"/>
    <w:rsid w:val="001A0659"/>
    <w:rsid w:val="001A0726"/>
    <w:rsid w:val="001A3CFA"/>
    <w:rsid w:val="001A586E"/>
    <w:rsid w:val="001A5CE7"/>
    <w:rsid w:val="001A6709"/>
    <w:rsid w:val="001B072E"/>
    <w:rsid w:val="001B15C3"/>
    <w:rsid w:val="001B2B9F"/>
    <w:rsid w:val="001B3296"/>
    <w:rsid w:val="001B68D1"/>
    <w:rsid w:val="001B7BD7"/>
    <w:rsid w:val="001C1948"/>
    <w:rsid w:val="001C4B67"/>
    <w:rsid w:val="001D49D6"/>
    <w:rsid w:val="001D5CCE"/>
    <w:rsid w:val="001E1E6C"/>
    <w:rsid w:val="001E24DE"/>
    <w:rsid w:val="001E2A3A"/>
    <w:rsid w:val="001E2CAE"/>
    <w:rsid w:val="001E38AF"/>
    <w:rsid w:val="001E6A52"/>
    <w:rsid w:val="001E7966"/>
    <w:rsid w:val="001F1280"/>
    <w:rsid w:val="001F17A5"/>
    <w:rsid w:val="001F402A"/>
    <w:rsid w:val="001F54B5"/>
    <w:rsid w:val="001F5A40"/>
    <w:rsid w:val="00200CD9"/>
    <w:rsid w:val="002028D5"/>
    <w:rsid w:val="00202DD6"/>
    <w:rsid w:val="002057ED"/>
    <w:rsid w:val="0021256E"/>
    <w:rsid w:val="0021490D"/>
    <w:rsid w:val="002174A9"/>
    <w:rsid w:val="00217ACD"/>
    <w:rsid w:val="00225F6A"/>
    <w:rsid w:val="002266FB"/>
    <w:rsid w:val="00231EB6"/>
    <w:rsid w:val="00233B7A"/>
    <w:rsid w:val="00237967"/>
    <w:rsid w:val="00237B62"/>
    <w:rsid w:val="002528A1"/>
    <w:rsid w:val="0025535F"/>
    <w:rsid w:val="002563DC"/>
    <w:rsid w:val="00261794"/>
    <w:rsid w:val="002650EC"/>
    <w:rsid w:val="002660D8"/>
    <w:rsid w:val="002664A4"/>
    <w:rsid w:val="00272C20"/>
    <w:rsid w:val="002740F3"/>
    <w:rsid w:val="002835C7"/>
    <w:rsid w:val="00287968"/>
    <w:rsid w:val="00287D70"/>
    <w:rsid w:val="00290098"/>
    <w:rsid w:val="00290BD4"/>
    <w:rsid w:val="00291612"/>
    <w:rsid w:val="00297582"/>
    <w:rsid w:val="002A02A2"/>
    <w:rsid w:val="002A7B0C"/>
    <w:rsid w:val="002A7F2A"/>
    <w:rsid w:val="002B07A0"/>
    <w:rsid w:val="002B0C85"/>
    <w:rsid w:val="002B5DC5"/>
    <w:rsid w:val="002C39B0"/>
    <w:rsid w:val="002E7D6A"/>
    <w:rsid w:val="002F0234"/>
    <w:rsid w:val="002F16FE"/>
    <w:rsid w:val="002F31EA"/>
    <w:rsid w:val="002F49FB"/>
    <w:rsid w:val="00300A56"/>
    <w:rsid w:val="00305802"/>
    <w:rsid w:val="003076EE"/>
    <w:rsid w:val="0031128D"/>
    <w:rsid w:val="00313013"/>
    <w:rsid w:val="0031478F"/>
    <w:rsid w:val="00315041"/>
    <w:rsid w:val="00315DD1"/>
    <w:rsid w:val="00315EB4"/>
    <w:rsid w:val="00317E0D"/>
    <w:rsid w:val="00320CAC"/>
    <w:rsid w:val="00320EF7"/>
    <w:rsid w:val="00323904"/>
    <w:rsid w:val="00323E98"/>
    <w:rsid w:val="00326C2A"/>
    <w:rsid w:val="00330F92"/>
    <w:rsid w:val="003324A5"/>
    <w:rsid w:val="00332911"/>
    <w:rsid w:val="0033522C"/>
    <w:rsid w:val="00336FC7"/>
    <w:rsid w:val="003419FF"/>
    <w:rsid w:val="00347602"/>
    <w:rsid w:val="003519D2"/>
    <w:rsid w:val="00351B7B"/>
    <w:rsid w:val="00353306"/>
    <w:rsid w:val="00354739"/>
    <w:rsid w:val="003560DB"/>
    <w:rsid w:val="003576B0"/>
    <w:rsid w:val="00357FBE"/>
    <w:rsid w:val="0036041D"/>
    <w:rsid w:val="00366B97"/>
    <w:rsid w:val="00372D33"/>
    <w:rsid w:val="00373203"/>
    <w:rsid w:val="003737D8"/>
    <w:rsid w:val="003769AF"/>
    <w:rsid w:val="00377677"/>
    <w:rsid w:val="00390BD1"/>
    <w:rsid w:val="003931BA"/>
    <w:rsid w:val="0039580B"/>
    <w:rsid w:val="00396346"/>
    <w:rsid w:val="00396AF7"/>
    <w:rsid w:val="003A4806"/>
    <w:rsid w:val="003A4BCE"/>
    <w:rsid w:val="003A5357"/>
    <w:rsid w:val="003A704A"/>
    <w:rsid w:val="003B70EB"/>
    <w:rsid w:val="003C26C9"/>
    <w:rsid w:val="003C4D3F"/>
    <w:rsid w:val="003D03FE"/>
    <w:rsid w:val="003E0EDC"/>
    <w:rsid w:val="003E245E"/>
    <w:rsid w:val="003E4D08"/>
    <w:rsid w:val="003E54A0"/>
    <w:rsid w:val="003F14D7"/>
    <w:rsid w:val="003F47E7"/>
    <w:rsid w:val="003F766A"/>
    <w:rsid w:val="00400132"/>
    <w:rsid w:val="0040394E"/>
    <w:rsid w:val="00406494"/>
    <w:rsid w:val="00410227"/>
    <w:rsid w:val="004141A4"/>
    <w:rsid w:val="004166A3"/>
    <w:rsid w:val="004258B8"/>
    <w:rsid w:val="004346A4"/>
    <w:rsid w:val="004359F7"/>
    <w:rsid w:val="00441A89"/>
    <w:rsid w:val="00441F56"/>
    <w:rsid w:val="00447316"/>
    <w:rsid w:val="00452E2B"/>
    <w:rsid w:val="00453C60"/>
    <w:rsid w:val="00454C1B"/>
    <w:rsid w:val="00456BEC"/>
    <w:rsid w:val="00457B2B"/>
    <w:rsid w:val="00457DDC"/>
    <w:rsid w:val="004642E3"/>
    <w:rsid w:val="00464E29"/>
    <w:rsid w:val="00465387"/>
    <w:rsid w:val="00465CEB"/>
    <w:rsid w:val="004709F0"/>
    <w:rsid w:val="0047120A"/>
    <w:rsid w:val="004747FF"/>
    <w:rsid w:val="00481CE9"/>
    <w:rsid w:val="00483224"/>
    <w:rsid w:val="00483C34"/>
    <w:rsid w:val="00485348"/>
    <w:rsid w:val="004856F3"/>
    <w:rsid w:val="0049570B"/>
    <w:rsid w:val="004A0B3C"/>
    <w:rsid w:val="004A0DC1"/>
    <w:rsid w:val="004A191E"/>
    <w:rsid w:val="004A51A9"/>
    <w:rsid w:val="004B0132"/>
    <w:rsid w:val="004B0AE0"/>
    <w:rsid w:val="004B18D2"/>
    <w:rsid w:val="004B3D89"/>
    <w:rsid w:val="004C053D"/>
    <w:rsid w:val="004C1843"/>
    <w:rsid w:val="004C3F04"/>
    <w:rsid w:val="004C5443"/>
    <w:rsid w:val="004C6486"/>
    <w:rsid w:val="004C6B4E"/>
    <w:rsid w:val="004D0EB8"/>
    <w:rsid w:val="004D2544"/>
    <w:rsid w:val="004D2C27"/>
    <w:rsid w:val="004D6D05"/>
    <w:rsid w:val="004F022A"/>
    <w:rsid w:val="004F5415"/>
    <w:rsid w:val="004F7DEA"/>
    <w:rsid w:val="00501084"/>
    <w:rsid w:val="00506586"/>
    <w:rsid w:val="005069D8"/>
    <w:rsid w:val="005071E8"/>
    <w:rsid w:val="005072A2"/>
    <w:rsid w:val="005144EF"/>
    <w:rsid w:val="0052091E"/>
    <w:rsid w:val="00524782"/>
    <w:rsid w:val="00525BB7"/>
    <w:rsid w:val="0052714E"/>
    <w:rsid w:val="00531315"/>
    <w:rsid w:val="005314D0"/>
    <w:rsid w:val="005379AC"/>
    <w:rsid w:val="00540C40"/>
    <w:rsid w:val="0054668D"/>
    <w:rsid w:val="00546A90"/>
    <w:rsid w:val="00552343"/>
    <w:rsid w:val="005531F4"/>
    <w:rsid w:val="00554053"/>
    <w:rsid w:val="0055497D"/>
    <w:rsid w:val="0055644B"/>
    <w:rsid w:val="0057056B"/>
    <w:rsid w:val="005755BA"/>
    <w:rsid w:val="00575A03"/>
    <w:rsid w:val="0057780C"/>
    <w:rsid w:val="005810B0"/>
    <w:rsid w:val="005820F4"/>
    <w:rsid w:val="00584B94"/>
    <w:rsid w:val="0058539A"/>
    <w:rsid w:val="00591EE1"/>
    <w:rsid w:val="00592FB3"/>
    <w:rsid w:val="0059369B"/>
    <w:rsid w:val="005A1F9B"/>
    <w:rsid w:val="005A23C1"/>
    <w:rsid w:val="005A38D3"/>
    <w:rsid w:val="005A6FEC"/>
    <w:rsid w:val="005B0D57"/>
    <w:rsid w:val="005B21B4"/>
    <w:rsid w:val="005B2F3D"/>
    <w:rsid w:val="005C153D"/>
    <w:rsid w:val="005C571A"/>
    <w:rsid w:val="005C576E"/>
    <w:rsid w:val="005D17F7"/>
    <w:rsid w:val="005D29B0"/>
    <w:rsid w:val="005D30D0"/>
    <w:rsid w:val="005D38C8"/>
    <w:rsid w:val="005D4C3F"/>
    <w:rsid w:val="005D53AA"/>
    <w:rsid w:val="005D72C6"/>
    <w:rsid w:val="005D7F2D"/>
    <w:rsid w:val="005E0618"/>
    <w:rsid w:val="005E1EF7"/>
    <w:rsid w:val="005E1F87"/>
    <w:rsid w:val="005E2115"/>
    <w:rsid w:val="005E2808"/>
    <w:rsid w:val="005E58DD"/>
    <w:rsid w:val="005F0BC1"/>
    <w:rsid w:val="005F10C1"/>
    <w:rsid w:val="005F6C52"/>
    <w:rsid w:val="00603981"/>
    <w:rsid w:val="00606702"/>
    <w:rsid w:val="00607809"/>
    <w:rsid w:val="006109B2"/>
    <w:rsid w:val="00617608"/>
    <w:rsid w:val="00620C40"/>
    <w:rsid w:val="006227E6"/>
    <w:rsid w:val="00622E6D"/>
    <w:rsid w:val="0062309B"/>
    <w:rsid w:val="006269D0"/>
    <w:rsid w:val="0063062D"/>
    <w:rsid w:val="00631FF0"/>
    <w:rsid w:val="006371C5"/>
    <w:rsid w:val="00640BD9"/>
    <w:rsid w:val="006420A6"/>
    <w:rsid w:val="00643654"/>
    <w:rsid w:val="0064372D"/>
    <w:rsid w:val="00645DAB"/>
    <w:rsid w:val="00647F06"/>
    <w:rsid w:val="0065092B"/>
    <w:rsid w:val="006514B8"/>
    <w:rsid w:val="0065152A"/>
    <w:rsid w:val="00653231"/>
    <w:rsid w:val="0065371F"/>
    <w:rsid w:val="006641D5"/>
    <w:rsid w:val="00671C9C"/>
    <w:rsid w:val="0067227D"/>
    <w:rsid w:val="006757D3"/>
    <w:rsid w:val="00681DE4"/>
    <w:rsid w:val="00682688"/>
    <w:rsid w:val="00682F15"/>
    <w:rsid w:val="006908E8"/>
    <w:rsid w:val="006926F0"/>
    <w:rsid w:val="00696FAD"/>
    <w:rsid w:val="00697430"/>
    <w:rsid w:val="006A0511"/>
    <w:rsid w:val="006A20E2"/>
    <w:rsid w:val="006A3F54"/>
    <w:rsid w:val="006A76EE"/>
    <w:rsid w:val="006A7CB9"/>
    <w:rsid w:val="006B0D8F"/>
    <w:rsid w:val="006B1039"/>
    <w:rsid w:val="006B1945"/>
    <w:rsid w:val="006B26E5"/>
    <w:rsid w:val="006B4E74"/>
    <w:rsid w:val="006B7D50"/>
    <w:rsid w:val="006C431C"/>
    <w:rsid w:val="006C4BA5"/>
    <w:rsid w:val="006D09AE"/>
    <w:rsid w:val="006D3418"/>
    <w:rsid w:val="006E02F9"/>
    <w:rsid w:val="006E03E8"/>
    <w:rsid w:val="006E2800"/>
    <w:rsid w:val="006E3813"/>
    <w:rsid w:val="006F0263"/>
    <w:rsid w:val="006F131F"/>
    <w:rsid w:val="006F13EF"/>
    <w:rsid w:val="006F20C9"/>
    <w:rsid w:val="006F2369"/>
    <w:rsid w:val="006F2773"/>
    <w:rsid w:val="006F424F"/>
    <w:rsid w:val="006F6D10"/>
    <w:rsid w:val="006F6FE7"/>
    <w:rsid w:val="007012A5"/>
    <w:rsid w:val="00710AFF"/>
    <w:rsid w:val="007113B5"/>
    <w:rsid w:val="007113FF"/>
    <w:rsid w:val="00713F41"/>
    <w:rsid w:val="00722186"/>
    <w:rsid w:val="00722369"/>
    <w:rsid w:val="007307E1"/>
    <w:rsid w:val="0073395A"/>
    <w:rsid w:val="00737F81"/>
    <w:rsid w:val="00746C91"/>
    <w:rsid w:val="00751160"/>
    <w:rsid w:val="0075292D"/>
    <w:rsid w:val="00762966"/>
    <w:rsid w:val="00762B2F"/>
    <w:rsid w:val="00763237"/>
    <w:rsid w:val="00775299"/>
    <w:rsid w:val="007771A7"/>
    <w:rsid w:val="00780ABE"/>
    <w:rsid w:val="00785DAF"/>
    <w:rsid w:val="007862FA"/>
    <w:rsid w:val="007903FF"/>
    <w:rsid w:val="00790A97"/>
    <w:rsid w:val="007922B6"/>
    <w:rsid w:val="00792C58"/>
    <w:rsid w:val="007939B4"/>
    <w:rsid w:val="007A4111"/>
    <w:rsid w:val="007A73A4"/>
    <w:rsid w:val="007B5274"/>
    <w:rsid w:val="007C09B2"/>
    <w:rsid w:val="007C13DE"/>
    <w:rsid w:val="007C199C"/>
    <w:rsid w:val="007C1C86"/>
    <w:rsid w:val="007C29D8"/>
    <w:rsid w:val="007C43AE"/>
    <w:rsid w:val="007C47D3"/>
    <w:rsid w:val="007C5A7F"/>
    <w:rsid w:val="007D0634"/>
    <w:rsid w:val="007D1234"/>
    <w:rsid w:val="007D43E5"/>
    <w:rsid w:val="007D44B0"/>
    <w:rsid w:val="007D4A9A"/>
    <w:rsid w:val="007D707D"/>
    <w:rsid w:val="007D7475"/>
    <w:rsid w:val="007E28C2"/>
    <w:rsid w:val="007E3111"/>
    <w:rsid w:val="007F01B0"/>
    <w:rsid w:val="007F4711"/>
    <w:rsid w:val="007F511D"/>
    <w:rsid w:val="007F5791"/>
    <w:rsid w:val="00800D4E"/>
    <w:rsid w:val="00803772"/>
    <w:rsid w:val="008040A5"/>
    <w:rsid w:val="0080590F"/>
    <w:rsid w:val="00806FFF"/>
    <w:rsid w:val="00807DF8"/>
    <w:rsid w:val="0081335C"/>
    <w:rsid w:val="008141A0"/>
    <w:rsid w:val="00816107"/>
    <w:rsid w:val="0081703B"/>
    <w:rsid w:val="008177D0"/>
    <w:rsid w:val="00817892"/>
    <w:rsid w:val="008179F1"/>
    <w:rsid w:val="00817A32"/>
    <w:rsid w:val="008201E2"/>
    <w:rsid w:val="00820EAF"/>
    <w:rsid w:val="0083125B"/>
    <w:rsid w:val="008319A9"/>
    <w:rsid w:val="0083404F"/>
    <w:rsid w:val="00834851"/>
    <w:rsid w:val="0083713B"/>
    <w:rsid w:val="00837A11"/>
    <w:rsid w:val="008406DA"/>
    <w:rsid w:val="00840848"/>
    <w:rsid w:val="00843FBD"/>
    <w:rsid w:val="008465BA"/>
    <w:rsid w:val="008465BB"/>
    <w:rsid w:val="0085198F"/>
    <w:rsid w:val="00852E1A"/>
    <w:rsid w:val="008562D1"/>
    <w:rsid w:val="00860798"/>
    <w:rsid w:val="00863ADA"/>
    <w:rsid w:val="008641BF"/>
    <w:rsid w:val="00871076"/>
    <w:rsid w:val="008732F3"/>
    <w:rsid w:val="008743BD"/>
    <w:rsid w:val="00880292"/>
    <w:rsid w:val="008838D2"/>
    <w:rsid w:val="008849D8"/>
    <w:rsid w:val="00886CC9"/>
    <w:rsid w:val="008873F3"/>
    <w:rsid w:val="00887A01"/>
    <w:rsid w:val="00887A14"/>
    <w:rsid w:val="0089311B"/>
    <w:rsid w:val="0089380F"/>
    <w:rsid w:val="00893D5F"/>
    <w:rsid w:val="00897EF6"/>
    <w:rsid w:val="008A0234"/>
    <w:rsid w:val="008A0FDE"/>
    <w:rsid w:val="008A1152"/>
    <w:rsid w:val="008A1439"/>
    <w:rsid w:val="008A1C25"/>
    <w:rsid w:val="008A37B9"/>
    <w:rsid w:val="008A7B0C"/>
    <w:rsid w:val="008B1587"/>
    <w:rsid w:val="008B19D7"/>
    <w:rsid w:val="008B1B48"/>
    <w:rsid w:val="008B2FE7"/>
    <w:rsid w:val="008B4EB5"/>
    <w:rsid w:val="008C0257"/>
    <w:rsid w:val="008C0DA1"/>
    <w:rsid w:val="008C1E5D"/>
    <w:rsid w:val="008C2463"/>
    <w:rsid w:val="008C4835"/>
    <w:rsid w:val="008C4960"/>
    <w:rsid w:val="008C4C9D"/>
    <w:rsid w:val="008D2DF6"/>
    <w:rsid w:val="008D2F77"/>
    <w:rsid w:val="008D3FA5"/>
    <w:rsid w:val="008D5181"/>
    <w:rsid w:val="008D5E85"/>
    <w:rsid w:val="008D6D19"/>
    <w:rsid w:val="008D79C6"/>
    <w:rsid w:val="008E134F"/>
    <w:rsid w:val="008E4CBD"/>
    <w:rsid w:val="008E5F89"/>
    <w:rsid w:val="008E63ED"/>
    <w:rsid w:val="008F0512"/>
    <w:rsid w:val="008F2543"/>
    <w:rsid w:val="008F268C"/>
    <w:rsid w:val="008F5535"/>
    <w:rsid w:val="008F770B"/>
    <w:rsid w:val="00900B9F"/>
    <w:rsid w:val="00900C23"/>
    <w:rsid w:val="009028BD"/>
    <w:rsid w:val="009035DA"/>
    <w:rsid w:val="009036B4"/>
    <w:rsid w:val="009068BB"/>
    <w:rsid w:val="00911F14"/>
    <w:rsid w:val="009122D2"/>
    <w:rsid w:val="009126BB"/>
    <w:rsid w:val="00922EDC"/>
    <w:rsid w:val="009236BD"/>
    <w:rsid w:val="0092520A"/>
    <w:rsid w:val="00926565"/>
    <w:rsid w:val="00930ADE"/>
    <w:rsid w:val="009368F2"/>
    <w:rsid w:val="00937992"/>
    <w:rsid w:val="009401BA"/>
    <w:rsid w:val="00941F3A"/>
    <w:rsid w:val="009447A7"/>
    <w:rsid w:val="00946227"/>
    <w:rsid w:val="00960637"/>
    <w:rsid w:val="00960EBA"/>
    <w:rsid w:val="009675A6"/>
    <w:rsid w:val="00967EC8"/>
    <w:rsid w:val="00976CF6"/>
    <w:rsid w:val="00980B18"/>
    <w:rsid w:val="00984441"/>
    <w:rsid w:val="009865DA"/>
    <w:rsid w:val="009868A0"/>
    <w:rsid w:val="0099180D"/>
    <w:rsid w:val="00993CFD"/>
    <w:rsid w:val="00996496"/>
    <w:rsid w:val="00996C34"/>
    <w:rsid w:val="009977BE"/>
    <w:rsid w:val="009A11DC"/>
    <w:rsid w:val="009A2952"/>
    <w:rsid w:val="009A4895"/>
    <w:rsid w:val="009A49D3"/>
    <w:rsid w:val="009A6506"/>
    <w:rsid w:val="009A69E5"/>
    <w:rsid w:val="009B20C2"/>
    <w:rsid w:val="009B265B"/>
    <w:rsid w:val="009B3EFB"/>
    <w:rsid w:val="009B6C8D"/>
    <w:rsid w:val="009C177C"/>
    <w:rsid w:val="009D0E88"/>
    <w:rsid w:val="009D5BF7"/>
    <w:rsid w:val="009E06BC"/>
    <w:rsid w:val="009E594D"/>
    <w:rsid w:val="009F2476"/>
    <w:rsid w:val="00A00090"/>
    <w:rsid w:val="00A00985"/>
    <w:rsid w:val="00A03098"/>
    <w:rsid w:val="00A1125C"/>
    <w:rsid w:val="00A13108"/>
    <w:rsid w:val="00A13350"/>
    <w:rsid w:val="00A1341E"/>
    <w:rsid w:val="00A13C2A"/>
    <w:rsid w:val="00A14DD1"/>
    <w:rsid w:val="00A14F01"/>
    <w:rsid w:val="00A201EC"/>
    <w:rsid w:val="00A2112A"/>
    <w:rsid w:val="00A25079"/>
    <w:rsid w:val="00A258F7"/>
    <w:rsid w:val="00A2628B"/>
    <w:rsid w:val="00A27C45"/>
    <w:rsid w:val="00A27F1F"/>
    <w:rsid w:val="00A446C2"/>
    <w:rsid w:val="00A4568F"/>
    <w:rsid w:val="00A5116C"/>
    <w:rsid w:val="00A53A87"/>
    <w:rsid w:val="00A563CE"/>
    <w:rsid w:val="00A56741"/>
    <w:rsid w:val="00A57909"/>
    <w:rsid w:val="00A65AC3"/>
    <w:rsid w:val="00A706B9"/>
    <w:rsid w:val="00A707FA"/>
    <w:rsid w:val="00A737AE"/>
    <w:rsid w:val="00A7559A"/>
    <w:rsid w:val="00A800A5"/>
    <w:rsid w:val="00A83331"/>
    <w:rsid w:val="00A842C0"/>
    <w:rsid w:val="00A86869"/>
    <w:rsid w:val="00A86920"/>
    <w:rsid w:val="00A939A2"/>
    <w:rsid w:val="00A95591"/>
    <w:rsid w:val="00A95A66"/>
    <w:rsid w:val="00A96468"/>
    <w:rsid w:val="00A97F7D"/>
    <w:rsid w:val="00AA1402"/>
    <w:rsid w:val="00AA16C0"/>
    <w:rsid w:val="00AA244D"/>
    <w:rsid w:val="00AA40AA"/>
    <w:rsid w:val="00AA4DFE"/>
    <w:rsid w:val="00AA6ECD"/>
    <w:rsid w:val="00AB60EA"/>
    <w:rsid w:val="00AC0C82"/>
    <w:rsid w:val="00AC3E16"/>
    <w:rsid w:val="00AD62C0"/>
    <w:rsid w:val="00AD74FD"/>
    <w:rsid w:val="00AE4BF0"/>
    <w:rsid w:val="00AE70C1"/>
    <w:rsid w:val="00AF0C8D"/>
    <w:rsid w:val="00AF4A33"/>
    <w:rsid w:val="00AF693C"/>
    <w:rsid w:val="00B032A6"/>
    <w:rsid w:val="00B048E9"/>
    <w:rsid w:val="00B04AAC"/>
    <w:rsid w:val="00B05C0E"/>
    <w:rsid w:val="00B13E5A"/>
    <w:rsid w:val="00B13E68"/>
    <w:rsid w:val="00B24B32"/>
    <w:rsid w:val="00B35871"/>
    <w:rsid w:val="00B359EE"/>
    <w:rsid w:val="00B424B5"/>
    <w:rsid w:val="00B473B6"/>
    <w:rsid w:val="00B47FB6"/>
    <w:rsid w:val="00B53394"/>
    <w:rsid w:val="00B54581"/>
    <w:rsid w:val="00B574A6"/>
    <w:rsid w:val="00B574B2"/>
    <w:rsid w:val="00B64BB7"/>
    <w:rsid w:val="00B66B96"/>
    <w:rsid w:val="00B67E17"/>
    <w:rsid w:val="00B742DA"/>
    <w:rsid w:val="00B83813"/>
    <w:rsid w:val="00B853FD"/>
    <w:rsid w:val="00B85F91"/>
    <w:rsid w:val="00B86BF6"/>
    <w:rsid w:val="00B86DED"/>
    <w:rsid w:val="00B9151D"/>
    <w:rsid w:val="00B921D9"/>
    <w:rsid w:val="00B94912"/>
    <w:rsid w:val="00B951B6"/>
    <w:rsid w:val="00B97F7B"/>
    <w:rsid w:val="00BA0F7F"/>
    <w:rsid w:val="00BA1536"/>
    <w:rsid w:val="00BA421E"/>
    <w:rsid w:val="00BA4871"/>
    <w:rsid w:val="00BA60DA"/>
    <w:rsid w:val="00BB273F"/>
    <w:rsid w:val="00BB3224"/>
    <w:rsid w:val="00BB445E"/>
    <w:rsid w:val="00BB780B"/>
    <w:rsid w:val="00BC1207"/>
    <w:rsid w:val="00BC324F"/>
    <w:rsid w:val="00BC32D6"/>
    <w:rsid w:val="00BC52D5"/>
    <w:rsid w:val="00BC79D0"/>
    <w:rsid w:val="00BD045A"/>
    <w:rsid w:val="00BD229C"/>
    <w:rsid w:val="00BD238E"/>
    <w:rsid w:val="00BD3D92"/>
    <w:rsid w:val="00BD7A87"/>
    <w:rsid w:val="00BE3518"/>
    <w:rsid w:val="00BE3526"/>
    <w:rsid w:val="00C02AB5"/>
    <w:rsid w:val="00C03C3D"/>
    <w:rsid w:val="00C04FA3"/>
    <w:rsid w:val="00C078BD"/>
    <w:rsid w:val="00C0793C"/>
    <w:rsid w:val="00C07B01"/>
    <w:rsid w:val="00C109F9"/>
    <w:rsid w:val="00C154B3"/>
    <w:rsid w:val="00C15E46"/>
    <w:rsid w:val="00C20472"/>
    <w:rsid w:val="00C21004"/>
    <w:rsid w:val="00C23F3F"/>
    <w:rsid w:val="00C24B46"/>
    <w:rsid w:val="00C25FF8"/>
    <w:rsid w:val="00C26530"/>
    <w:rsid w:val="00C32DEE"/>
    <w:rsid w:val="00C43338"/>
    <w:rsid w:val="00C51484"/>
    <w:rsid w:val="00C534C4"/>
    <w:rsid w:val="00C53AE0"/>
    <w:rsid w:val="00C55796"/>
    <w:rsid w:val="00C558B8"/>
    <w:rsid w:val="00C57BAB"/>
    <w:rsid w:val="00C60574"/>
    <w:rsid w:val="00C646AB"/>
    <w:rsid w:val="00C7224F"/>
    <w:rsid w:val="00C757B0"/>
    <w:rsid w:val="00C772C6"/>
    <w:rsid w:val="00C9088E"/>
    <w:rsid w:val="00C92E19"/>
    <w:rsid w:val="00C936DE"/>
    <w:rsid w:val="00C94FCC"/>
    <w:rsid w:val="00CA17EF"/>
    <w:rsid w:val="00CA561C"/>
    <w:rsid w:val="00CA789A"/>
    <w:rsid w:val="00CB03DC"/>
    <w:rsid w:val="00CB0D9E"/>
    <w:rsid w:val="00CB5091"/>
    <w:rsid w:val="00CB7321"/>
    <w:rsid w:val="00CC15D4"/>
    <w:rsid w:val="00CC5AA5"/>
    <w:rsid w:val="00CC688F"/>
    <w:rsid w:val="00CC6B3A"/>
    <w:rsid w:val="00CC6C7B"/>
    <w:rsid w:val="00CC720A"/>
    <w:rsid w:val="00CC7829"/>
    <w:rsid w:val="00CC7A74"/>
    <w:rsid w:val="00CD13B9"/>
    <w:rsid w:val="00CD5646"/>
    <w:rsid w:val="00CD74F3"/>
    <w:rsid w:val="00CE2AB6"/>
    <w:rsid w:val="00CE5602"/>
    <w:rsid w:val="00CF02B8"/>
    <w:rsid w:val="00CF1F5A"/>
    <w:rsid w:val="00CF22D8"/>
    <w:rsid w:val="00CF234A"/>
    <w:rsid w:val="00CF28C4"/>
    <w:rsid w:val="00CF3C8C"/>
    <w:rsid w:val="00D01453"/>
    <w:rsid w:val="00D043D2"/>
    <w:rsid w:val="00D06A05"/>
    <w:rsid w:val="00D07309"/>
    <w:rsid w:val="00D078DF"/>
    <w:rsid w:val="00D10B78"/>
    <w:rsid w:val="00D142EB"/>
    <w:rsid w:val="00D20EFF"/>
    <w:rsid w:val="00D22C68"/>
    <w:rsid w:val="00D33FC0"/>
    <w:rsid w:val="00D35BF7"/>
    <w:rsid w:val="00D37EA2"/>
    <w:rsid w:val="00D40F0B"/>
    <w:rsid w:val="00D42F40"/>
    <w:rsid w:val="00D4563B"/>
    <w:rsid w:val="00D4679B"/>
    <w:rsid w:val="00D5079A"/>
    <w:rsid w:val="00D61D38"/>
    <w:rsid w:val="00D67837"/>
    <w:rsid w:val="00D7095C"/>
    <w:rsid w:val="00D716DA"/>
    <w:rsid w:val="00D82494"/>
    <w:rsid w:val="00D826A1"/>
    <w:rsid w:val="00D849EB"/>
    <w:rsid w:val="00D85132"/>
    <w:rsid w:val="00D91009"/>
    <w:rsid w:val="00D94222"/>
    <w:rsid w:val="00DA0F40"/>
    <w:rsid w:val="00DA38F7"/>
    <w:rsid w:val="00DA47A5"/>
    <w:rsid w:val="00DA73D1"/>
    <w:rsid w:val="00DB21F4"/>
    <w:rsid w:val="00DB4149"/>
    <w:rsid w:val="00DC126D"/>
    <w:rsid w:val="00DC4132"/>
    <w:rsid w:val="00DC71AA"/>
    <w:rsid w:val="00DD4017"/>
    <w:rsid w:val="00DD56A4"/>
    <w:rsid w:val="00DD5F57"/>
    <w:rsid w:val="00DD7436"/>
    <w:rsid w:val="00DE18BC"/>
    <w:rsid w:val="00DE2EB0"/>
    <w:rsid w:val="00DE3645"/>
    <w:rsid w:val="00DE4203"/>
    <w:rsid w:val="00DE4AF6"/>
    <w:rsid w:val="00DE507C"/>
    <w:rsid w:val="00DE52D4"/>
    <w:rsid w:val="00DE7CCE"/>
    <w:rsid w:val="00DE7D96"/>
    <w:rsid w:val="00DF3B6F"/>
    <w:rsid w:val="00DF5DEC"/>
    <w:rsid w:val="00DF7FEE"/>
    <w:rsid w:val="00E01BC7"/>
    <w:rsid w:val="00E129CF"/>
    <w:rsid w:val="00E15BED"/>
    <w:rsid w:val="00E16898"/>
    <w:rsid w:val="00E17241"/>
    <w:rsid w:val="00E20588"/>
    <w:rsid w:val="00E26530"/>
    <w:rsid w:val="00E304FB"/>
    <w:rsid w:val="00E346FE"/>
    <w:rsid w:val="00E34EF0"/>
    <w:rsid w:val="00E36FA3"/>
    <w:rsid w:val="00E41E2C"/>
    <w:rsid w:val="00E42F5E"/>
    <w:rsid w:val="00E51FD8"/>
    <w:rsid w:val="00E52903"/>
    <w:rsid w:val="00E56722"/>
    <w:rsid w:val="00E6444F"/>
    <w:rsid w:val="00E677F3"/>
    <w:rsid w:val="00E8043A"/>
    <w:rsid w:val="00E80B73"/>
    <w:rsid w:val="00E8243D"/>
    <w:rsid w:val="00E8525E"/>
    <w:rsid w:val="00E875DA"/>
    <w:rsid w:val="00E87F5C"/>
    <w:rsid w:val="00E9372E"/>
    <w:rsid w:val="00EA3CDF"/>
    <w:rsid w:val="00EA40FC"/>
    <w:rsid w:val="00EA6F76"/>
    <w:rsid w:val="00EB00EA"/>
    <w:rsid w:val="00EB1D6B"/>
    <w:rsid w:val="00EB24AA"/>
    <w:rsid w:val="00EB5EBB"/>
    <w:rsid w:val="00EC2EA2"/>
    <w:rsid w:val="00EC3A06"/>
    <w:rsid w:val="00ED0746"/>
    <w:rsid w:val="00ED079A"/>
    <w:rsid w:val="00ED249F"/>
    <w:rsid w:val="00EE259D"/>
    <w:rsid w:val="00EE4918"/>
    <w:rsid w:val="00EE5CD0"/>
    <w:rsid w:val="00EE6717"/>
    <w:rsid w:val="00EF060E"/>
    <w:rsid w:val="00EF0802"/>
    <w:rsid w:val="00EF68AC"/>
    <w:rsid w:val="00EF6E1A"/>
    <w:rsid w:val="00F11B73"/>
    <w:rsid w:val="00F1382C"/>
    <w:rsid w:val="00F13900"/>
    <w:rsid w:val="00F17E18"/>
    <w:rsid w:val="00F20029"/>
    <w:rsid w:val="00F20505"/>
    <w:rsid w:val="00F21278"/>
    <w:rsid w:val="00F2453B"/>
    <w:rsid w:val="00F245F9"/>
    <w:rsid w:val="00F30B36"/>
    <w:rsid w:val="00F30DE5"/>
    <w:rsid w:val="00F3581A"/>
    <w:rsid w:val="00F41C1E"/>
    <w:rsid w:val="00F44073"/>
    <w:rsid w:val="00F4619E"/>
    <w:rsid w:val="00F46D43"/>
    <w:rsid w:val="00F611F9"/>
    <w:rsid w:val="00F61469"/>
    <w:rsid w:val="00F620DD"/>
    <w:rsid w:val="00F62397"/>
    <w:rsid w:val="00F625B3"/>
    <w:rsid w:val="00F65DAC"/>
    <w:rsid w:val="00F673BC"/>
    <w:rsid w:val="00F679D2"/>
    <w:rsid w:val="00F70782"/>
    <w:rsid w:val="00F76420"/>
    <w:rsid w:val="00F77119"/>
    <w:rsid w:val="00F82453"/>
    <w:rsid w:val="00F82A3C"/>
    <w:rsid w:val="00F85BD3"/>
    <w:rsid w:val="00F9240F"/>
    <w:rsid w:val="00F957BC"/>
    <w:rsid w:val="00F95B49"/>
    <w:rsid w:val="00F95E1D"/>
    <w:rsid w:val="00F97673"/>
    <w:rsid w:val="00FA116F"/>
    <w:rsid w:val="00FB13C2"/>
    <w:rsid w:val="00FB1CA3"/>
    <w:rsid w:val="00FB2DCE"/>
    <w:rsid w:val="00FB6E72"/>
    <w:rsid w:val="00FC4AFC"/>
    <w:rsid w:val="00FC53D4"/>
    <w:rsid w:val="00FC5F8E"/>
    <w:rsid w:val="00FC6CB5"/>
    <w:rsid w:val="00FC76DF"/>
    <w:rsid w:val="00FD3D36"/>
    <w:rsid w:val="00FD684E"/>
    <w:rsid w:val="00FD7693"/>
    <w:rsid w:val="00FE3A8D"/>
    <w:rsid w:val="00FE4A9F"/>
    <w:rsid w:val="00FE4DC5"/>
    <w:rsid w:val="00FE5959"/>
    <w:rsid w:val="00FF02F2"/>
    <w:rsid w:val="00FF21C6"/>
    <w:rsid w:val="00FF363E"/>
    <w:rsid w:val="00FF5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445CC"/>
  <w15:chartTrackingRefBased/>
  <w15:docId w15:val="{C223AC68-AA11-4EB5-97A0-F7087D0D2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68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02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02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rsid w:val="00A563CE"/>
    <w:pPr>
      <w:spacing w:line="240" w:lineRule="auto"/>
    </w:pPr>
    <w:rPr>
      <w:sz w:val="20"/>
      <w:szCs w:val="20"/>
    </w:rPr>
  </w:style>
  <w:style w:type="character" w:customStyle="1" w:styleId="CommentTextChar">
    <w:name w:val="Comment Text Char"/>
    <w:basedOn w:val="DefaultParagraphFont"/>
    <w:link w:val="CommentText"/>
    <w:uiPriority w:val="99"/>
    <w:rsid w:val="00A563CE"/>
    <w:rPr>
      <w:sz w:val="20"/>
      <w:szCs w:val="20"/>
    </w:rPr>
  </w:style>
  <w:style w:type="paragraph" w:styleId="ListParagraph">
    <w:name w:val="List Paragraph"/>
    <w:basedOn w:val="Normal"/>
    <w:uiPriority w:val="34"/>
    <w:qFormat/>
    <w:rsid w:val="001C4B67"/>
    <w:pPr>
      <w:ind w:left="720"/>
      <w:contextualSpacing/>
    </w:pPr>
  </w:style>
  <w:style w:type="character" w:styleId="CommentReference">
    <w:name w:val="annotation reference"/>
    <w:basedOn w:val="DefaultParagraphFont"/>
    <w:uiPriority w:val="99"/>
    <w:semiHidden/>
    <w:unhideWhenUsed/>
    <w:rsid w:val="001C4B67"/>
    <w:rPr>
      <w:sz w:val="16"/>
      <w:szCs w:val="16"/>
    </w:rPr>
  </w:style>
  <w:style w:type="paragraph" w:styleId="BalloonText">
    <w:name w:val="Balloon Text"/>
    <w:basedOn w:val="Normal"/>
    <w:link w:val="BalloonTextChar"/>
    <w:uiPriority w:val="99"/>
    <w:semiHidden/>
    <w:unhideWhenUsed/>
    <w:rsid w:val="001C4B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4B6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E52903"/>
    <w:rPr>
      <w:b/>
      <w:bCs/>
    </w:rPr>
  </w:style>
  <w:style w:type="character" w:customStyle="1" w:styleId="CommentSubjectChar">
    <w:name w:val="Comment Subject Char"/>
    <w:basedOn w:val="CommentTextChar"/>
    <w:link w:val="CommentSubject"/>
    <w:uiPriority w:val="99"/>
    <w:semiHidden/>
    <w:rsid w:val="00E52903"/>
    <w:rPr>
      <w:b/>
      <w:bCs/>
      <w:sz w:val="20"/>
      <w:szCs w:val="20"/>
    </w:rPr>
  </w:style>
  <w:style w:type="paragraph" w:styleId="Header">
    <w:name w:val="header"/>
    <w:basedOn w:val="Normal"/>
    <w:link w:val="HeaderChar"/>
    <w:uiPriority w:val="99"/>
    <w:unhideWhenUsed/>
    <w:rsid w:val="003A4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BCE"/>
  </w:style>
  <w:style w:type="paragraph" w:styleId="Footer">
    <w:name w:val="footer"/>
    <w:basedOn w:val="Normal"/>
    <w:link w:val="FooterChar"/>
    <w:uiPriority w:val="99"/>
    <w:unhideWhenUsed/>
    <w:rsid w:val="003A4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BCE"/>
  </w:style>
  <w:style w:type="character" w:customStyle="1" w:styleId="Heading1Char">
    <w:name w:val="Heading 1 Char"/>
    <w:basedOn w:val="DefaultParagraphFont"/>
    <w:link w:val="Heading1"/>
    <w:uiPriority w:val="9"/>
    <w:rsid w:val="00EF68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023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A023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A0234"/>
    <w:rPr>
      <w:color w:val="0563C1" w:themeColor="hyperlink"/>
      <w:u w:val="single"/>
    </w:rPr>
  </w:style>
  <w:style w:type="table" w:styleId="TableGrid">
    <w:name w:val="Table Grid"/>
    <w:basedOn w:val="TableNormal"/>
    <w:uiPriority w:val="39"/>
    <w:rsid w:val="008A02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A023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83125B"/>
    <w:pPr>
      <w:spacing w:after="0" w:line="480" w:lineRule="auto"/>
      <w:ind w:left="720" w:hanging="720"/>
    </w:pPr>
  </w:style>
  <w:style w:type="paragraph" w:styleId="Revision">
    <w:name w:val="Revision"/>
    <w:hidden/>
    <w:uiPriority w:val="99"/>
    <w:semiHidden/>
    <w:rsid w:val="00EC3A06"/>
    <w:pPr>
      <w:spacing w:after="0" w:line="240" w:lineRule="auto"/>
    </w:pPr>
  </w:style>
  <w:style w:type="paragraph" w:styleId="NoSpacing">
    <w:name w:val="No Spacing"/>
    <w:uiPriority w:val="1"/>
    <w:qFormat/>
    <w:rsid w:val="00B424B5"/>
    <w:pPr>
      <w:spacing w:after="0" w:line="240" w:lineRule="auto"/>
    </w:pPr>
  </w:style>
  <w:style w:type="paragraph" w:styleId="NormalWeb">
    <w:name w:val="Normal (Web)"/>
    <w:basedOn w:val="Normal"/>
    <w:uiPriority w:val="99"/>
    <w:semiHidden/>
    <w:unhideWhenUsed/>
    <w:rsid w:val="00B424B5"/>
    <w:pPr>
      <w:spacing w:before="100" w:beforeAutospacing="1" w:after="100" w:afterAutospacing="1" w:line="240" w:lineRule="auto"/>
    </w:pPr>
    <w:rPr>
      <w:rFonts w:ascii="Times New Roman" w:eastAsiaTheme="minorEastAsia" w:hAnsi="Times New Roman" w:cs="Times New Roman"/>
      <w:sz w:val="24"/>
      <w:szCs w:val="24"/>
    </w:rPr>
  </w:style>
  <w:style w:type="character" w:styleId="UnresolvedMention">
    <w:name w:val="Unresolved Mention"/>
    <w:basedOn w:val="DefaultParagraphFont"/>
    <w:uiPriority w:val="99"/>
    <w:semiHidden/>
    <w:unhideWhenUsed/>
    <w:rsid w:val="0052091E"/>
    <w:rPr>
      <w:color w:val="605E5C"/>
      <w:shd w:val="clear" w:color="auto" w:fill="E1DFDD"/>
    </w:rPr>
  </w:style>
  <w:style w:type="character" w:styleId="Strong">
    <w:name w:val="Strong"/>
    <w:basedOn w:val="DefaultParagraphFont"/>
    <w:uiPriority w:val="22"/>
    <w:qFormat/>
    <w:rsid w:val="00FB6E7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292158">
      <w:bodyDiv w:val="1"/>
      <w:marLeft w:val="0"/>
      <w:marRight w:val="0"/>
      <w:marTop w:val="0"/>
      <w:marBottom w:val="0"/>
      <w:divBdr>
        <w:top w:val="none" w:sz="0" w:space="0" w:color="auto"/>
        <w:left w:val="none" w:sz="0" w:space="0" w:color="auto"/>
        <w:bottom w:val="none" w:sz="0" w:space="0" w:color="auto"/>
        <w:right w:val="none" w:sz="0" w:space="0" w:color="auto"/>
      </w:divBdr>
    </w:div>
    <w:div w:id="320043624">
      <w:bodyDiv w:val="1"/>
      <w:marLeft w:val="0"/>
      <w:marRight w:val="0"/>
      <w:marTop w:val="0"/>
      <w:marBottom w:val="0"/>
      <w:divBdr>
        <w:top w:val="none" w:sz="0" w:space="0" w:color="auto"/>
        <w:left w:val="none" w:sz="0" w:space="0" w:color="auto"/>
        <w:bottom w:val="none" w:sz="0" w:space="0" w:color="auto"/>
        <w:right w:val="none" w:sz="0" w:space="0" w:color="auto"/>
      </w:divBdr>
    </w:div>
    <w:div w:id="357701163">
      <w:bodyDiv w:val="1"/>
      <w:marLeft w:val="0"/>
      <w:marRight w:val="0"/>
      <w:marTop w:val="0"/>
      <w:marBottom w:val="0"/>
      <w:divBdr>
        <w:top w:val="none" w:sz="0" w:space="0" w:color="auto"/>
        <w:left w:val="none" w:sz="0" w:space="0" w:color="auto"/>
        <w:bottom w:val="none" w:sz="0" w:space="0" w:color="auto"/>
        <w:right w:val="none" w:sz="0" w:space="0" w:color="auto"/>
      </w:divBdr>
    </w:div>
    <w:div w:id="531652093">
      <w:bodyDiv w:val="1"/>
      <w:marLeft w:val="0"/>
      <w:marRight w:val="0"/>
      <w:marTop w:val="0"/>
      <w:marBottom w:val="0"/>
      <w:divBdr>
        <w:top w:val="none" w:sz="0" w:space="0" w:color="auto"/>
        <w:left w:val="none" w:sz="0" w:space="0" w:color="auto"/>
        <w:bottom w:val="none" w:sz="0" w:space="0" w:color="auto"/>
        <w:right w:val="none" w:sz="0" w:space="0" w:color="auto"/>
      </w:divBdr>
    </w:div>
    <w:div w:id="1122455766">
      <w:bodyDiv w:val="1"/>
      <w:marLeft w:val="0"/>
      <w:marRight w:val="0"/>
      <w:marTop w:val="0"/>
      <w:marBottom w:val="0"/>
      <w:divBdr>
        <w:top w:val="none" w:sz="0" w:space="0" w:color="auto"/>
        <w:left w:val="none" w:sz="0" w:space="0" w:color="auto"/>
        <w:bottom w:val="none" w:sz="0" w:space="0" w:color="auto"/>
        <w:right w:val="none" w:sz="0" w:space="0" w:color="auto"/>
      </w:divBdr>
    </w:div>
    <w:div w:id="1364209381">
      <w:bodyDiv w:val="1"/>
      <w:marLeft w:val="0"/>
      <w:marRight w:val="0"/>
      <w:marTop w:val="0"/>
      <w:marBottom w:val="0"/>
      <w:divBdr>
        <w:top w:val="none" w:sz="0" w:space="0" w:color="auto"/>
        <w:left w:val="none" w:sz="0" w:space="0" w:color="auto"/>
        <w:bottom w:val="none" w:sz="0" w:space="0" w:color="auto"/>
        <w:right w:val="none" w:sz="0" w:space="0" w:color="auto"/>
      </w:divBdr>
    </w:div>
    <w:div w:id="1391418479">
      <w:bodyDiv w:val="1"/>
      <w:marLeft w:val="0"/>
      <w:marRight w:val="0"/>
      <w:marTop w:val="0"/>
      <w:marBottom w:val="0"/>
      <w:divBdr>
        <w:top w:val="none" w:sz="0" w:space="0" w:color="auto"/>
        <w:left w:val="none" w:sz="0" w:space="0" w:color="auto"/>
        <w:bottom w:val="none" w:sz="0" w:space="0" w:color="auto"/>
        <w:right w:val="none" w:sz="0" w:space="0" w:color="auto"/>
      </w:divBdr>
    </w:div>
    <w:div w:id="1763604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6.png"/><Relationship Id="rId31" Type="http://schemas.microsoft.com/office/2018/08/relationships/commentsExtensible" Target="commentsExtensi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368173-DE39-49A1-BE73-A0159C3F6F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D6AC66E-3A45-46E8-AA34-EA2B70D3BCE2}">
  <ds:schemaRefs>
    <ds:schemaRef ds:uri="http://schemas.microsoft.com/sharepoint/v3/contenttype/forms"/>
  </ds:schemaRefs>
</ds:datastoreItem>
</file>

<file path=customXml/itemProps3.xml><?xml version="1.0" encoding="utf-8"?>
<ds:datastoreItem xmlns:ds="http://schemas.openxmlformats.org/officeDocument/2006/customXml" ds:itemID="{420F1B1B-204E-4125-A47D-5AD67EE05E9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D7A7558-700B-4E21-80C1-1E8F076DD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TotalTime>
  <Pages>23</Pages>
  <Words>11552</Words>
  <Characters>65853</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Stefanie Lane</cp:lastModifiedBy>
  <cp:revision>36</cp:revision>
  <dcterms:created xsi:type="dcterms:W3CDTF">2023-01-03T20:12:00Z</dcterms:created>
  <dcterms:modified xsi:type="dcterms:W3CDTF">2023-01-05T00:35:00Z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zotero-version="6.0.19"&gt;&lt;session id="5b2eE9OX"/&gt;&lt;style id="http://www.zotero.org/styles/apa-no-doi-no-issue" locale="en-US" hasBibliography="1" bibliographyStyleHasBeenSet="1"/&gt;&lt;prefs&gt;&lt;pref name="fieldType" value="Field"/&gt;&lt;/prefs&gt;&lt;/</vt:lpwstr>
  </property>
  <property fmtid="{D5CDD505-2E9C-101B-9397-08002B2CF9AE}" pid="4" name="ZOTERO_PREF_2">
    <vt:lpwstr>data&gt;</vt:lpwstr>
  </property>
</Properties>
</file>