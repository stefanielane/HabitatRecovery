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25274" w14:textId="4B3A6CAC" w:rsidR="00EF68AC" w:rsidRDefault="00EF68AC" w:rsidP="00EF68AC">
      <w:pPr>
        <w:pStyle w:val="Heading1"/>
      </w:pPr>
      <w:r>
        <w:t>Introduction</w:t>
      </w:r>
    </w:p>
    <w:p w14:paraId="613813C9" w14:textId="77777777" w:rsidR="00E0782F" w:rsidRDefault="00A1299D" w:rsidP="008E3F21">
      <w:pPr>
        <w:ind w:firstLine="720"/>
        <w:rPr>
          <w:ins w:id="0" w:author="Stefanie Lane" w:date="2023-01-25T16:30:00Z"/>
        </w:rPr>
      </w:pPr>
      <w:r>
        <w:t xml:space="preserve">Cumulative </w:t>
      </w:r>
      <w:r w:rsidR="00E73622">
        <w:t>impacts of landscape</w:t>
      </w:r>
      <w:r w:rsidR="00525600">
        <w:t>-scale</w:t>
      </w:r>
      <w:r w:rsidR="00E73622">
        <w:t xml:space="preserve"> disturbance are threatening ecosystem function of estuaries around the world (</w:t>
      </w:r>
      <w:r w:rsidR="00E73622" w:rsidRPr="006965B0">
        <w:rPr>
          <w:highlight w:val="lightGray"/>
        </w:rPr>
        <w:t>CITE</w:t>
      </w:r>
      <w:r w:rsidR="00E73622">
        <w:t xml:space="preserve">). Natural disturbance is inherent to </w:t>
      </w:r>
      <w:r w:rsidR="00242CFF">
        <w:t>the development and maintenance of estuary ecosystems (</w:t>
      </w:r>
      <w:r w:rsidR="00242CFF" w:rsidRPr="006965B0">
        <w:rPr>
          <w:highlight w:val="lightGray"/>
        </w:rPr>
        <w:t>CITE</w:t>
      </w:r>
      <w:r w:rsidR="00242CFF">
        <w:t>),</w:t>
      </w:r>
      <w:r w:rsidR="0035340B">
        <w:t xml:space="preserve"> </w:t>
      </w:r>
      <w:r w:rsidR="00242CFF">
        <w:t xml:space="preserve">however disturbance </w:t>
      </w:r>
      <w:r w:rsidR="006965B0">
        <w:t>caused by humans has</w:t>
      </w:r>
      <w:r w:rsidR="00242CFF">
        <w:t xml:space="preserve"> led to novel sources</w:t>
      </w:r>
      <w:r w:rsidR="007B3C76">
        <w:t>, intensit</w:t>
      </w:r>
      <w:r w:rsidR="00A6777F">
        <w:t>ies</w:t>
      </w:r>
      <w:r w:rsidR="007B3C76">
        <w:t>, frequenc</w:t>
      </w:r>
      <w:r w:rsidR="00A6777F">
        <w:t>ies</w:t>
      </w:r>
      <w:r w:rsidR="007B3C76">
        <w:t xml:space="preserve">, and </w:t>
      </w:r>
      <w:r w:rsidR="00380C0B">
        <w:t xml:space="preserve">combinations of </w:t>
      </w:r>
      <w:commentRangeStart w:id="1"/>
      <w:r w:rsidR="00242CFF">
        <w:t>press and pulse disturbance</w:t>
      </w:r>
      <w:r w:rsidR="00606E55">
        <w:t xml:space="preserve"> </w:t>
      </w:r>
      <w:commentRangeEnd w:id="1"/>
      <w:r w:rsidR="00FC2B0D">
        <w:rPr>
          <w:rStyle w:val="CommentReference"/>
        </w:rPr>
        <w:commentReference w:id="1"/>
      </w:r>
      <w:r w:rsidR="00242CFF">
        <w:t>(</w:t>
      </w:r>
      <w:r w:rsidR="00242CFF" w:rsidRPr="006965B0">
        <w:rPr>
          <w:highlight w:val="lightGray"/>
        </w:rPr>
        <w:t>CITE</w:t>
      </w:r>
      <w:r w:rsidR="00242CFF">
        <w:t>).</w:t>
      </w:r>
      <w:r w:rsidR="00606E55">
        <w:t xml:space="preserve"> </w:t>
      </w:r>
      <w:r w:rsidR="00CE01D0">
        <w:t>E</w:t>
      </w:r>
      <w:r w:rsidR="007B3C76">
        <w:t xml:space="preserve">xamples of anthropogenic </w:t>
      </w:r>
      <w:r w:rsidR="00F9007F">
        <w:t>press disturbances include</w:t>
      </w:r>
      <w:r w:rsidR="00691C5E">
        <w:t xml:space="preserve"> </w:t>
      </w:r>
      <w:r w:rsidR="00606E55">
        <w:t>land use</w:t>
      </w:r>
      <w:bookmarkStart w:id="2" w:name="_Hlk126243076"/>
      <w:r w:rsidR="00606E55">
        <w:t xml:space="preserve"> conversion </w:t>
      </w:r>
      <w:r w:rsidR="00572CDF">
        <w:t xml:space="preserve">of </w:t>
      </w:r>
      <w:r w:rsidR="00DC5859">
        <w:t xml:space="preserve">estuarine </w:t>
      </w:r>
      <w:r w:rsidR="00572CDF">
        <w:t xml:space="preserve">floodplains </w:t>
      </w:r>
      <w:r w:rsidR="00606E55">
        <w:t xml:space="preserve">to impervious </w:t>
      </w:r>
      <w:r w:rsidR="00572CDF">
        <w:t>cover</w:t>
      </w:r>
      <w:r w:rsidR="002E7983">
        <w:t xml:space="preserve"> </w:t>
      </w:r>
      <w:r w:rsidR="002E7983">
        <w:fldChar w:fldCharType="begin"/>
      </w:r>
      <w:r w:rsidR="002E7983">
        <w:instrText xml:space="preserve"> ADDIN ZOTERO_ITEM CSL_CITATION {"citationID":"xyvAQ4oN","properties":{"formattedCitation":"(Finn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2E7983">
        <w:fldChar w:fldCharType="separate"/>
      </w:r>
      <w:r w:rsidR="002E7983" w:rsidRPr="0044759A">
        <w:rPr>
          <w:rFonts w:ascii="Calibri" w:hAnsi="Calibri" w:cs="Calibri"/>
        </w:rPr>
        <w:t>(Finn et al., 2021)</w:t>
      </w:r>
      <w:r w:rsidR="002E7983">
        <w:fldChar w:fldCharType="end"/>
      </w:r>
      <w:r w:rsidR="00572CDF">
        <w:t>,</w:t>
      </w:r>
      <w:bookmarkEnd w:id="2"/>
      <w:r w:rsidR="00572CDF">
        <w:t xml:space="preserve"> and</w:t>
      </w:r>
      <w:r w:rsidR="00A6777F">
        <w:t xml:space="preserve"> global impacts of</w:t>
      </w:r>
      <w:r w:rsidR="00572CDF">
        <w:t xml:space="preserve"> </w:t>
      </w:r>
      <w:r w:rsidR="00691C5E">
        <w:t xml:space="preserve">climate change such as </w:t>
      </w:r>
      <w:r w:rsidR="00926151">
        <w:t>altered</w:t>
      </w:r>
      <w:r w:rsidR="0080120E">
        <w:t xml:space="preserve"> </w:t>
      </w:r>
      <w:r w:rsidR="00926151">
        <w:t>hydrology or phenological networks</w:t>
      </w:r>
      <w:r w:rsidR="00455AFF">
        <w:t xml:space="preserve"> (</w:t>
      </w:r>
      <w:r w:rsidR="00455AFF" w:rsidRPr="004E27F5">
        <w:rPr>
          <w:highlight w:val="lightGray"/>
        </w:rPr>
        <w:t>CITE</w:t>
      </w:r>
      <w:r w:rsidR="00455AFF">
        <w:t xml:space="preserve">). </w:t>
      </w:r>
      <w:r w:rsidR="003B5980">
        <w:t>Ecological</w:t>
      </w:r>
      <w:r w:rsidR="00E50A53">
        <w:t xml:space="preserve"> </w:t>
      </w:r>
      <w:r w:rsidR="00855C7D">
        <w:t xml:space="preserve">consequences </w:t>
      </w:r>
      <w:r w:rsidR="003B5980">
        <w:t xml:space="preserve">of these press disturbances </w:t>
      </w:r>
      <w:r w:rsidR="00315A3C">
        <w:t>include</w:t>
      </w:r>
      <w:r w:rsidR="00855C7D">
        <w:t xml:space="preserve"> biodiversity loss or homogenization of species composition (</w:t>
      </w:r>
      <w:r w:rsidR="00855C7D" w:rsidRPr="00436F6A">
        <w:rPr>
          <w:highlight w:val="lightGray"/>
        </w:rPr>
        <w:t>CITE</w:t>
      </w:r>
      <w:r w:rsidR="00855C7D">
        <w:t>)</w:t>
      </w:r>
      <w:r w:rsidR="00315A3C">
        <w:t>, which</w:t>
      </w:r>
      <w:r w:rsidR="003B5980">
        <w:t xml:space="preserve"> </w:t>
      </w:r>
      <w:r w:rsidR="00855C7D">
        <w:t>are readily exemplified in the literature (</w:t>
      </w:r>
      <w:r w:rsidR="00855C7D" w:rsidRPr="00952830">
        <w:rPr>
          <w:highlight w:val="lightGray"/>
        </w:rPr>
        <w:t>CITE</w:t>
      </w:r>
      <w:r w:rsidR="00855C7D">
        <w:t xml:space="preserve">, </w:t>
      </w:r>
      <w:r w:rsidR="00855C7D" w:rsidRPr="00952830">
        <w:rPr>
          <w:highlight w:val="lightGray"/>
        </w:rPr>
        <w:t>CITE</w:t>
      </w:r>
      <w:r w:rsidR="00855C7D">
        <w:t>, Lane</w:t>
      </w:r>
      <w:r w:rsidR="00855C7D" w:rsidRPr="00CC46BF">
        <w:rPr>
          <w:i/>
        </w:rPr>
        <w:t xml:space="preserve"> et al</w:t>
      </w:r>
      <w:r w:rsidR="00855C7D">
        <w:t xml:space="preserve">., submitted). </w:t>
      </w:r>
      <w:r w:rsidR="00974B6A">
        <w:t>T</w:t>
      </w:r>
      <w:r w:rsidR="00315A3C">
        <w:t xml:space="preserve">hese ongoing stressors </w:t>
      </w:r>
      <w:r w:rsidR="00974B6A">
        <w:t xml:space="preserve">subsequently </w:t>
      </w:r>
      <w:r w:rsidR="00315A3C">
        <w:t>reduce estuary ecosystem resistance or resilience to intensive pulse disturbances</w:t>
      </w:r>
      <w:r w:rsidR="00974B6A">
        <w:t>,</w:t>
      </w:r>
      <w:r w:rsidR="00315A3C">
        <w:t xml:space="preserve"> such as storm surges or overgrazing (</w:t>
      </w:r>
      <w:r w:rsidR="00315A3C" w:rsidRPr="00FC6075">
        <w:rPr>
          <w:highlight w:val="lightGray"/>
        </w:rPr>
        <w:t>CITE</w:t>
      </w:r>
      <w:r w:rsidR="00315A3C">
        <w:t>).</w:t>
      </w:r>
      <w:r w:rsidR="008E3F21">
        <w:t xml:space="preserve"> </w:t>
      </w:r>
    </w:p>
    <w:p w14:paraId="28B277BE" w14:textId="46D7D5F6" w:rsidR="00940752" w:rsidRDefault="000F04A2" w:rsidP="008E3F21">
      <w:pPr>
        <w:ind w:firstLine="720"/>
      </w:pPr>
      <w:r>
        <w:t>Passive ecological recovery</w:t>
      </w:r>
      <w:r w:rsidR="009210DC">
        <w:t xml:space="preserve"> through </w:t>
      </w:r>
      <w:commentRangeStart w:id="3"/>
      <w:r w:rsidR="009210DC">
        <w:t>successional processes</w:t>
      </w:r>
      <w:r>
        <w:t xml:space="preserve"> is able to proceed </w:t>
      </w:r>
      <w:r w:rsidR="00712624">
        <w:t xml:space="preserve">with the release of </w:t>
      </w:r>
      <w:r>
        <w:t xml:space="preserve">disturbance pressure </w:t>
      </w:r>
      <w:commentRangeEnd w:id="3"/>
      <w:r w:rsidR="00FC2B0D">
        <w:rPr>
          <w:rStyle w:val="CommentReference"/>
        </w:rPr>
        <w:commentReference w:id="3"/>
      </w:r>
      <w:r>
        <w:t>(</w:t>
      </w:r>
      <w:r w:rsidRPr="00741789">
        <w:rPr>
          <w:highlight w:val="lightGray"/>
        </w:rPr>
        <w:t>CITE</w:t>
      </w:r>
      <w:r>
        <w:t xml:space="preserve">). However, </w:t>
      </w:r>
      <w:r w:rsidR="003F45E1">
        <w:t xml:space="preserve">biodiversity loss and homogenization from </w:t>
      </w:r>
      <w:r>
        <w:t xml:space="preserve">pulse </w:t>
      </w:r>
      <w:r w:rsidR="00003CD4">
        <w:t>or</w:t>
      </w:r>
      <w:r>
        <w:t xml:space="preserve"> press stressors </w:t>
      </w:r>
      <w:r w:rsidR="003F45E1">
        <w:t xml:space="preserve">may </w:t>
      </w:r>
      <w:r>
        <w:t xml:space="preserve">have </w:t>
      </w:r>
      <w:r w:rsidR="00741789">
        <w:t xml:space="preserve">shifted </w:t>
      </w:r>
      <w:del w:id="4" w:author="Sam Ahler" w:date="2023-01-25T13:40:00Z">
        <w:r w:rsidR="00741789" w:rsidDel="00FC2B0D">
          <w:delText>the composition</w:delText>
        </w:r>
        <w:r w:rsidR="003F45E1" w:rsidDel="00FC2B0D">
          <w:delText>al</w:delText>
        </w:r>
        <w:r w:rsidR="00741789" w:rsidDel="00FC2B0D">
          <w:delText xml:space="preserve"> abundance of populations available to repopulate the </w:delText>
        </w:r>
        <w:r w:rsidR="004014C8" w:rsidDel="00FC2B0D">
          <w:delText>community</w:delText>
        </w:r>
      </w:del>
      <w:ins w:id="5" w:author="Sam Ahler" w:date="2023-01-25T13:40:00Z">
        <w:r w:rsidR="00FC2B0D">
          <w:t>community composition</w:t>
        </w:r>
      </w:ins>
      <w:r w:rsidR="004231EB">
        <w:t xml:space="preserve"> </w:t>
      </w:r>
      <w:r w:rsidR="00741789">
        <w:t>(</w:t>
      </w:r>
      <w:r w:rsidR="00741789" w:rsidRPr="00741789">
        <w:rPr>
          <w:highlight w:val="lightGray"/>
        </w:rPr>
        <w:t>CITE</w:t>
      </w:r>
      <w:r w:rsidR="00741789">
        <w:t>)</w:t>
      </w:r>
      <w:r w:rsidR="00003CD4">
        <w:t>, and</w:t>
      </w:r>
      <w:r w:rsidR="003135EE">
        <w:t xml:space="preserve"> increases the </w:t>
      </w:r>
      <w:r w:rsidR="00661404">
        <w:t>potential</w:t>
      </w:r>
      <w:r w:rsidR="005E1942">
        <w:t xml:space="preserve"> for </w:t>
      </w:r>
      <w:r w:rsidR="00867379">
        <w:t>novel</w:t>
      </w:r>
      <w:r w:rsidR="005E1942">
        <w:t xml:space="preserve"> species to </w:t>
      </w:r>
      <w:r w:rsidR="003135EE">
        <w:t xml:space="preserve">become abundant through recruitment into </w:t>
      </w:r>
      <w:r w:rsidR="00867379">
        <w:t>newly available niches (</w:t>
      </w:r>
      <w:r w:rsidR="00867379" w:rsidRPr="00867379">
        <w:rPr>
          <w:highlight w:val="lightGray"/>
        </w:rPr>
        <w:t>CITE</w:t>
      </w:r>
      <w:r w:rsidR="00867379">
        <w:t>).</w:t>
      </w:r>
      <w:r w:rsidR="00483CBC">
        <w:t xml:space="preserve"> Competition is one </w:t>
      </w:r>
      <w:commentRangeStart w:id="6"/>
      <w:r w:rsidR="00483CBC">
        <w:t xml:space="preserve">process </w:t>
      </w:r>
      <w:commentRangeEnd w:id="6"/>
      <w:r w:rsidR="00303E4E">
        <w:rPr>
          <w:rStyle w:val="CommentReference"/>
        </w:rPr>
        <w:commentReference w:id="6"/>
      </w:r>
      <w:r w:rsidR="00483CBC">
        <w:t xml:space="preserve">that drives </w:t>
      </w:r>
      <w:r w:rsidR="00EA55FD">
        <w:t>species</w:t>
      </w:r>
      <w:r w:rsidR="00483CBC">
        <w:t xml:space="preserve"> dominance within a community </w:t>
      </w:r>
      <w:commentRangeStart w:id="7"/>
      <w:r w:rsidR="00483CBC">
        <w:fldChar w:fldCharType="begin"/>
      </w:r>
      <w:r w:rsidR="00483CBC">
        <w:instrText xml:space="preserve"> ADDIN ZOTERO_ITEM CSL_CITATION {"citationID":"FlwyldDn","properties":{"formattedCitation":"(MacArthur, 1958)","plainCitation":"(MacArthur, 1958)","noteIndex":0},"citationItems":[{"id":8,"uris":["http://zotero.org/users/6092945/items/8Y229J7P"],"itemData":{"id":8,"type":"article-journal","archive":"JSTOR","container-title":"Ecology","DOI":"10.2307/1931600","ISSN":"0012-9658","issue":"4","page":"599-619","source":"JSTOR","title":"Population Ecology of Some Warblers of Northeastern Coniferous Forests","volume":"39","author":[{"family":"MacArthur","given":"Robert H."}],"issued":{"date-parts":[["1958"]]}}}],"schema":"https://github.com/citation-style-language/schema/raw/master/csl-citation.json"} </w:instrText>
      </w:r>
      <w:r w:rsidR="00483CBC">
        <w:fldChar w:fldCharType="separate"/>
      </w:r>
      <w:r w:rsidR="00483CBC" w:rsidRPr="00483CBC">
        <w:rPr>
          <w:rFonts w:ascii="Calibri" w:hAnsi="Calibri" w:cs="Calibri"/>
        </w:rPr>
        <w:t>(MacArthur, 1958)</w:t>
      </w:r>
      <w:r w:rsidR="00483CBC">
        <w:fldChar w:fldCharType="end"/>
      </w:r>
      <w:commentRangeEnd w:id="7"/>
      <w:r w:rsidR="00FC2B0D">
        <w:rPr>
          <w:rStyle w:val="CommentReference"/>
        </w:rPr>
        <w:commentReference w:id="7"/>
      </w:r>
      <w:r w:rsidR="00003CD4">
        <w:t xml:space="preserve">. </w:t>
      </w:r>
      <w:r w:rsidR="006E5083">
        <w:t>Post-disturbance changes in community</w:t>
      </w:r>
      <w:r w:rsidR="005E209C">
        <w:t>-dominant species composition</w:t>
      </w:r>
      <w:r w:rsidR="006E5083">
        <w:t xml:space="preserve"> </w:t>
      </w:r>
      <w:r w:rsidR="002B599D">
        <w:t>may be</w:t>
      </w:r>
      <w:r w:rsidR="00591E75">
        <w:t xml:space="preserve"> </w:t>
      </w:r>
      <w:r w:rsidR="00591E75" w:rsidRPr="00D142EB">
        <w:t>driven by competitive strategies, resulting in successional trajectories</w:t>
      </w:r>
      <w:r w:rsidR="005712DF">
        <w:t xml:space="preserve"> </w:t>
      </w:r>
      <w:r w:rsidR="005712DF" w:rsidRPr="00D142EB">
        <w:t>alternative</w:t>
      </w:r>
      <w:r w:rsidR="005712DF">
        <w:t xml:space="preserve"> to the historical </w:t>
      </w:r>
      <w:r w:rsidR="00FF3A95">
        <w:t>ecosystem</w:t>
      </w:r>
      <w:r w:rsidR="005712DF">
        <w:t xml:space="preserve"> context</w:t>
      </w:r>
      <w:r w:rsidR="00591E75" w:rsidRPr="00D142EB">
        <w:t xml:space="preserve"> </w:t>
      </w:r>
      <w:r w:rsidR="00591E75" w:rsidRPr="00E36DAD">
        <w:fldChar w:fldCharType="begin"/>
      </w:r>
      <w:r w:rsidR="00591E75" w:rsidRPr="00D142EB">
        <w:instrText xml:space="preserve"> ADDIN ZOTERO_ITEM CSL_CITATION {"citationID":"n4mV1SYd","properties":{"formattedCitation":"(Muench &amp; Elsey\\uc0\\u8208{}Quirk, 2019; Tilman, 2004)","plainCitation":"(Muench &amp; Elsey‐Quirk, 2019; Tilman, 2004)","noteIndex":0},"citationItems":[{"id":353,"uris":["http://zotero.org/users/6092945/items/FKD3PJQD"],"itemData":{"id":353,"type":"article-journal","abstract":"Understanding plant species interactions along successional trajectories is critical for managing and restoring ecosystems, as both resource availability and abiotic stresses change over time to affect competitive outcomes and species distributions. Newly created ecosystems experience a succession of plant species and rapid changes in resource availability, which may influence the outcome of biotic interactions. How these biotic interactions vary along abiotic gradients in early successional systems is not well understood. Here, we tested the hypothesis that species-specific tolerances to flooding would influence their relative ability to capture resources (i.e. nutrients) and affect competition intensity between pioneer and secondary successional species in an early successional created tidal marsh. We transplanted a competitively dominant higher marsh species, saltmeadow cordgrass (Spartina patens), across an elevation gradient within and outside of clones of a pioneer stress-tolerant low marsh species, smooth cordgrass (S. alterniflora). Within 6 months, S. alterniflora had suppressed the stature and growth of S. patens; however, the magnitude of this competitive effect increased at lower marsh elevations where S. alterniflora was more efficient at capturing available nitrogen (N). In unvegetated areas, where S. patens vigour was high, the amount of available N was approximately 40 times greater than within S. alterniflora clones. Synthesis and applications. Our results demonstrate that competition intensity of the stress-tolerant species over the competitive species depended on relative resource capture in response to abiotic stress. Managing for specific vegetation communities in marsh restoration, therefore, requires insight into these relationships and interactions. Specifically, marsh restoration in high nutrient environments will limit the succession to high density competitive species due to competition with stress-tolerant pioneer species, particularly at lower elevations.","container-title":"Journal of Applied Ecology","DOI":"10.1111/1365-2664.13458","ISSN":"1365-2664","issue":"9","language":"en","license":"© 2019 The Authors. Journal of Applied Ecology © 2019 British Ecological Society","note":"_eprint: https://besjournals.onlinelibrary.wiley.com/doi/pdf/10.1111/1365-2664.13458","page":"2236-2247","source":"Wiley Online Library","title":"Competitive reversal between plant species is driven by species-specific tolerance to flooding stress and nutrient acquisition during early marsh succession","volume":"56","author":[{"family":"Muench","given":"Andrew"},{"family":"Elsey‐Quirk","given":"Tracy"}],"issued":{"date-parts":[["2019"]]}},"label":"page"},{"id":427,"uris":["http://zotero.org/users/6092945/items/ZCZPT38V"],"itemData":{"id":427,"type":"article-journal","container-title":"Proceedings of the National Academy of Sciences","DOI":"10.1073/pnas.0403458101","ISSN":"0027-8424, 1091-6490","issue":"30","language":"en","page":"10854-10861","source":"Crossref","title":"Niche tradeoffs, neutrality, and community structure: A stochastic theory of resource competition, invasion, and community assembly","title-short":"Niche tradeoffs, neutrality, and community structure","volume":"101","author":[{"family":"Tilman","given":"D."}],"issued":{"date-parts":[["2004",7,27]]}},"label":"page"}],"schema":"https://github.com/citation-style-language/schema/raw/master/csl-citation.json"} </w:instrText>
      </w:r>
      <w:r w:rsidR="00591E75" w:rsidRPr="00E36DAD">
        <w:fldChar w:fldCharType="separate"/>
      </w:r>
      <w:r w:rsidR="00591E75" w:rsidRPr="00E36DAD">
        <w:rPr>
          <w:rFonts w:ascii="Calibri" w:hAnsi="Calibri" w:cs="Calibri"/>
        </w:rPr>
        <w:t>(Muench &amp; Elsey‐Quirk, 2019; Tilman, 2004)</w:t>
      </w:r>
      <w:r w:rsidR="00591E75" w:rsidRPr="00E36DAD">
        <w:fldChar w:fldCharType="end"/>
      </w:r>
      <w:r w:rsidR="005712DF">
        <w:t xml:space="preserve">. </w:t>
      </w:r>
      <w:r w:rsidR="00940752">
        <w:t xml:space="preserve">A key knowledge gap is understanding how </w:t>
      </w:r>
      <w:commentRangeStart w:id="8"/>
      <w:r w:rsidR="009F7FEF">
        <w:t xml:space="preserve">competitive strategies </w:t>
      </w:r>
      <w:commentRangeEnd w:id="8"/>
      <w:r w:rsidR="00FC2B0D">
        <w:rPr>
          <w:rStyle w:val="CommentReference"/>
        </w:rPr>
        <w:commentReference w:id="8"/>
      </w:r>
      <w:r w:rsidR="009F7FEF">
        <w:t xml:space="preserve">lead to alternative post-disturbance succession in estuaries. </w:t>
      </w:r>
    </w:p>
    <w:p w14:paraId="1AF592BB" w14:textId="2ACF4967" w:rsidR="00DF276B" w:rsidRDefault="007B1FBE" w:rsidP="003E04E9">
      <w:pPr>
        <w:ind w:firstLine="720"/>
      </w:pPr>
      <w:r>
        <w:t>Re</w:t>
      </w:r>
      <w:r w:rsidR="00AF63D3">
        <w:t>covery of</w:t>
      </w:r>
      <w:r w:rsidR="002258DE">
        <w:t xml:space="preserve"> estuary</w:t>
      </w:r>
      <w:r w:rsidR="00AF63D3">
        <w:t xml:space="preserve"> vegetation is </w:t>
      </w:r>
      <w:r w:rsidR="002258DE">
        <w:t xml:space="preserve">dependent upon </w:t>
      </w:r>
      <w:ins w:id="9" w:author="Sam Ahler" w:date="2023-01-25T13:45:00Z">
        <w:r w:rsidR="00FC2B0D">
          <w:t>successful</w:t>
        </w:r>
      </w:ins>
      <w:ins w:id="10" w:author="Sam Ahler" w:date="2023-01-25T13:44:00Z">
        <w:r w:rsidR="00FC2B0D">
          <w:t xml:space="preserve"> </w:t>
        </w:r>
      </w:ins>
      <w:ins w:id="11" w:author="Sam Ahler" w:date="2023-01-25T13:45:00Z">
        <w:r w:rsidR="00FC2B0D">
          <w:t>recruitment</w:t>
        </w:r>
      </w:ins>
      <w:ins w:id="12" w:author="Sam Ahler" w:date="2023-01-25T13:44:00Z">
        <w:r w:rsidR="00FC2B0D">
          <w:t xml:space="preserve"> of </w:t>
        </w:r>
      </w:ins>
      <w:ins w:id="13" w:author="Sam Ahler" w:date="2023-01-25T13:45:00Z">
        <w:r w:rsidR="00FC2B0D">
          <w:t>individuals</w:t>
        </w:r>
      </w:ins>
      <w:ins w:id="14" w:author="Sam Ahler" w:date="2023-01-25T13:44:00Z">
        <w:r w:rsidR="00FC2B0D">
          <w:t xml:space="preserve"> from propagules in the seed bank, clonal expansion of vegetation along </w:t>
        </w:r>
      </w:ins>
      <w:ins w:id="15" w:author="Sam Ahler" w:date="2023-01-25T13:45:00Z">
        <w:r w:rsidR="00FC2B0D">
          <w:t>edges of the disturbed areas, or colonization by propagules from outside the disturbed area</w:t>
        </w:r>
      </w:ins>
      <w:ins w:id="16" w:author="Sam Ahler" w:date="2023-01-25T13:46:00Z">
        <w:r w:rsidR="00FC2B0D">
          <w:t>.</w:t>
        </w:r>
      </w:ins>
      <w:del w:id="17" w:author="Sam Ahler" w:date="2023-01-25T13:46:00Z">
        <w:r w:rsidR="00954545" w:rsidDel="00FC2B0D">
          <w:delText>propagules</w:delText>
        </w:r>
        <w:r w:rsidR="00BD2494" w:rsidDel="00FC2B0D">
          <w:delText xml:space="preserve"> remaining within the disturbed area</w:delText>
        </w:r>
        <w:r w:rsidR="00FE50A4" w:rsidDel="00FC2B0D">
          <w:delText xml:space="preserve"> in the form of seed banks or clonally reproductive individuals at the edges of the disturbed area</w:delText>
        </w:r>
        <w:r w:rsidR="00BD2494" w:rsidDel="00FC2B0D">
          <w:delText>, or dispersed from outside the disturbed area.</w:delText>
        </w:r>
      </w:del>
      <w:r w:rsidR="00BD2494">
        <w:t xml:space="preserve"> </w:t>
      </w:r>
      <w:r w:rsidR="00840993">
        <w:t xml:space="preserve">In estuaries, </w:t>
      </w:r>
      <w:r w:rsidR="00D90228">
        <w:t xml:space="preserve">clonal </w:t>
      </w:r>
      <w:r w:rsidR="00840993">
        <w:t>v</w:t>
      </w:r>
      <w:r w:rsidR="00A15562">
        <w:t>egetative fragments</w:t>
      </w:r>
      <w:ins w:id="18" w:author="Sam Ahler" w:date="2023-01-25T13:46:00Z">
        <w:r w:rsidR="00FC2B0D">
          <w:t xml:space="preserve"> (e.g., floating tubers)</w:t>
        </w:r>
      </w:ins>
      <w:r w:rsidR="00A15562">
        <w:t xml:space="preserve"> or seeds can be dispersed from </w:t>
      </w:r>
      <w:r w:rsidR="00840993">
        <w:t>within</w:t>
      </w:r>
      <w:r w:rsidR="00A15562">
        <w:t xml:space="preserve"> the same estuary (</w:t>
      </w:r>
      <w:r w:rsidR="00A15562" w:rsidRPr="00DF37ED">
        <w:rPr>
          <w:highlight w:val="lightGray"/>
        </w:rPr>
        <w:t>CITE</w:t>
      </w:r>
      <w:r w:rsidR="00A15562">
        <w:t xml:space="preserve">), </w:t>
      </w:r>
      <w:r w:rsidR="00DF37ED">
        <w:t>from the upstream watershed (</w:t>
      </w:r>
      <w:r w:rsidR="00DF37ED" w:rsidRPr="00DF37ED">
        <w:rPr>
          <w:highlight w:val="lightGray"/>
        </w:rPr>
        <w:t>CITE</w:t>
      </w:r>
      <w:r w:rsidR="00DF37ED">
        <w:t xml:space="preserve">), </w:t>
      </w:r>
      <w:r w:rsidR="00A15562">
        <w:t xml:space="preserve">or </w:t>
      </w:r>
      <w:r w:rsidR="00DF37ED">
        <w:t>by intertidal dispersal from other estuaries (</w:t>
      </w:r>
      <w:r w:rsidR="00DF37ED" w:rsidRPr="00DF37ED">
        <w:rPr>
          <w:highlight w:val="lightGray"/>
        </w:rPr>
        <w:t>CITE</w:t>
      </w:r>
      <w:r w:rsidR="00DF37ED">
        <w:t xml:space="preserve">, </w:t>
      </w:r>
      <w:r w:rsidR="00DF37ED" w:rsidRPr="00DF37ED">
        <w:rPr>
          <w:highlight w:val="lightGray"/>
        </w:rPr>
        <w:t>CITE</w:t>
      </w:r>
      <w:r w:rsidR="00DF37ED">
        <w:t xml:space="preserve">, </w:t>
      </w:r>
      <w:r w:rsidR="00DF37ED" w:rsidRPr="00DF37ED">
        <w:rPr>
          <w:highlight w:val="lightGray"/>
        </w:rPr>
        <w:t>CITE</w:t>
      </w:r>
      <w:r w:rsidR="00DF37ED">
        <w:t xml:space="preserve">). </w:t>
      </w:r>
      <w:r w:rsidR="00FE50A4">
        <w:t xml:space="preserve">Each of these dispersal pathways may deliver propagules that are not representative of the historical species composition, creating opportunities for new, estuary-adapted species to competitively dominate the recovering plant community. </w:t>
      </w:r>
      <w:commentRangeStart w:id="19"/>
      <w:r w:rsidR="00954545">
        <w:t xml:space="preserve">The ecological memory of historical community composition </w:t>
      </w:r>
      <w:r w:rsidR="00644239">
        <w:t xml:space="preserve">may be shaped by the historic competitive strategies of the dominant species, and feedbacks between </w:t>
      </w:r>
      <w:r w:rsidR="00972299">
        <w:t>parent plant and seed bank linkages (</w:t>
      </w:r>
      <w:r w:rsidR="00972299" w:rsidRPr="00972299">
        <w:rPr>
          <w:highlight w:val="lightGray"/>
        </w:rPr>
        <w:t>CITE</w:t>
      </w:r>
      <w:r w:rsidR="00972299">
        <w:t xml:space="preserve">). </w:t>
      </w:r>
      <w:commentRangeEnd w:id="19"/>
      <w:r w:rsidR="00FC2B0D">
        <w:rPr>
          <w:rStyle w:val="CommentReference"/>
        </w:rPr>
        <w:commentReference w:id="19"/>
      </w:r>
      <w:r w:rsidR="00972299">
        <w:t>P</w:t>
      </w:r>
      <w:r w:rsidR="00972299" w:rsidRPr="00D142EB">
        <w:t>lants may exhibit different competitive advantages through alternative reproductive strategies, such as clonal reproduction or heavy seed production.</w:t>
      </w:r>
      <w:r w:rsidR="00972299">
        <w:t xml:space="preserve"> </w:t>
      </w:r>
      <w:ins w:id="20" w:author="Sam Ahler" w:date="2023-01-25T13:49:00Z">
        <w:r w:rsidR="00FC2B0D">
          <w:t xml:space="preserve">While some species exhibit trade-offs in reproduction—spreading clonally at the expense of seed production </w:t>
        </w:r>
      </w:ins>
      <w:ins w:id="21" w:author="Sam Ahler" w:date="2023-01-25T13:51:00Z">
        <w:r w:rsidR="00FC2B0D">
          <w:t xml:space="preserve">(e.g., </w:t>
        </w:r>
        <w:r w:rsidR="00FC2B0D">
          <w:rPr>
            <w:i/>
            <w:iCs/>
          </w:rPr>
          <w:t xml:space="preserve">Carex </w:t>
        </w:r>
        <w:r w:rsidR="00FC2B0D" w:rsidRPr="00FC2B0D">
          <w:rPr>
            <w:rPrChange w:id="22" w:author="Sam Ahler" w:date="2023-01-25T13:51:00Z">
              <w:rPr>
                <w:i/>
                <w:iCs/>
              </w:rPr>
            </w:rPrChange>
          </w:rPr>
          <w:t>lyngbyei</w:t>
        </w:r>
        <w:r w:rsidR="00FC2B0D">
          <w:t xml:space="preserve">; cite) </w:t>
        </w:r>
      </w:ins>
      <w:ins w:id="23" w:author="Sam Ahler" w:date="2023-01-25T13:49:00Z">
        <w:r w:rsidR="00FC2B0D" w:rsidRPr="00FC2B0D">
          <w:t>or</w:t>
        </w:r>
        <w:r w:rsidR="00FC2B0D">
          <w:t xml:space="preserve"> v</w:t>
        </w:r>
      </w:ins>
      <w:ins w:id="24" w:author="Sam Ahler" w:date="2023-01-25T13:50:00Z">
        <w:r w:rsidR="00FC2B0D">
          <w:t xml:space="preserve">ice versa—others are adept at multiple forms of reproduction (e.g., </w:t>
        </w:r>
        <w:commentRangeStart w:id="25"/>
        <w:r w:rsidR="00FC2B0D" w:rsidRPr="00FC2B0D">
          <w:rPr>
            <w:i/>
            <w:iCs/>
          </w:rPr>
          <w:t>Typha</w:t>
        </w:r>
        <w:r w:rsidR="00FC2B0D">
          <w:t xml:space="preserve"> </w:t>
        </w:r>
      </w:ins>
      <w:commentRangeEnd w:id="25"/>
      <w:ins w:id="26" w:author="Sam Ahler" w:date="2023-01-25T13:57:00Z">
        <w:r w:rsidR="00FC2B0D">
          <w:rPr>
            <w:rStyle w:val="CommentReference"/>
          </w:rPr>
          <w:commentReference w:id="25"/>
        </w:r>
      </w:ins>
      <w:ins w:id="27" w:author="Sam Ahler" w:date="2023-01-25T13:50:00Z">
        <w:r w:rsidR="00FC2B0D">
          <w:t>species produce large quantities of seed and spread via submerged rhizo</w:t>
        </w:r>
      </w:ins>
      <w:ins w:id="28" w:author="Sam Ahler" w:date="2023-01-25T13:51:00Z">
        <w:r w:rsidR="00FC2B0D">
          <w:t>mes).</w:t>
        </w:r>
      </w:ins>
      <w:ins w:id="29" w:author="Sam Ahler" w:date="2023-01-25T13:50:00Z">
        <w:r w:rsidR="00FC2B0D">
          <w:t xml:space="preserve"> </w:t>
        </w:r>
      </w:ins>
      <w:ins w:id="30" w:author="Sam Ahler" w:date="2023-01-25T13:52:00Z">
        <w:r w:rsidR="00FC2B0D">
          <w:t xml:space="preserve">The successful reestablishment of species </w:t>
        </w:r>
      </w:ins>
      <w:ins w:id="31" w:author="Sam Ahler" w:date="2023-01-25T13:53:00Z">
        <w:r w:rsidR="00FC2B0D">
          <w:t xml:space="preserve">is dependent upon both the presence of propagules (seed or vegetative organs) and </w:t>
        </w:r>
      </w:ins>
      <w:ins w:id="32" w:author="Sam Ahler" w:date="2023-01-25T13:54:00Z">
        <w:r w:rsidR="00FC2B0D">
          <w:t>interactions with</w:t>
        </w:r>
      </w:ins>
      <w:ins w:id="33" w:author="Sam Ahler" w:date="2023-01-25T13:53:00Z">
        <w:r w:rsidR="00FC2B0D">
          <w:t xml:space="preserve"> other species present in the community. </w:t>
        </w:r>
      </w:ins>
      <w:del w:id="34" w:author="Sam Ahler" w:date="2023-01-25T13:51:00Z">
        <w:r w:rsidR="00972299" w:rsidRPr="00FC2B0D" w:rsidDel="00FC2B0D">
          <w:delText>Tradeoffs</w:delText>
        </w:r>
        <w:r w:rsidR="00972299" w:rsidRPr="00D142EB" w:rsidDel="00FC2B0D">
          <w:delText xml:space="preserve"> exist, </w:delText>
        </w:r>
        <w:r w:rsidR="00972299" w:rsidDel="00FC2B0D">
          <w:delText xml:space="preserve">however, </w:delText>
        </w:r>
        <w:r w:rsidR="00972299" w:rsidRPr="00D142EB" w:rsidDel="00FC2B0D">
          <w:delText xml:space="preserve">such as highly competitive clonal reproduction at expense of seed limitation (e.g., </w:delText>
        </w:r>
        <w:r w:rsidR="00972299" w:rsidRPr="00D142EB" w:rsidDel="00FC2B0D">
          <w:rPr>
            <w:i/>
          </w:rPr>
          <w:delText>Carex lyngbyei</w:delText>
        </w:r>
        <w:r w:rsidR="00972299" w:rsidRPr="00D142EB" w:rsidDel="00FC2B0D">
          <w:delText xml:space="preserve">; </w:delText>
        </w:r>
        <w:r w:rsidR="00972299" w:rsidRPr="00D142EB" w:rsidDel="00FC2B0D">
          <w:rPr>
            <w:highlight w:val="lightGray"/>
          </w:rPr>
          <w:delText>CITE</w:delText>
        </w:r>
        <w:r w:rsidR="00972299" w:rsidRPr="00D142EB" w:rsidDel="00FC2B0D">
          <w:delText xml:space="preserve">). Or, plants may have equally strong clonal and seed reproductive capability, increasing the species’ opportunity for community dominance (e.g., </w:delText>
        </w:r>
        <w:commentRangeStart w:id="35"/>
        <w:r w:rsidR="00972299" w:rsidRPr="00D142EB" w:rsidDel="00FC2B0D">
          <w:delText>non-native sp</w:delText>
        </w:r>
        <w:commentRangeEnd w:id="35"/>
        <w:r w:rsidR="00FC2B0D" w:rsidDel="00FC2B0D">
          <w:rPr>
            <w:rStyle w:val="CommentReference"/>
          </w:rPr>
          <w:commentReference w:id="35"/>
        </w:r>
        <w:r w:rsidR="00972299" w:rsidRPr="00D142EB" w:rsidDel="00FC2B0D">
          <w:delText xml:space="preserve">.; </w:delText>
        </w:r>
        <w:r w:rsidR="00972299" w:rsidRPr="00D142EB" w:rsidDel="00FC2B0D">
          <w:rPr>
            <w:highlight w:val="lightGray"/>
          </w:rPr>
          <w:delText>CITE</w:delText>
        </w:r>
        <w:r w:rsidR="00972299" w:rsidRPr="00D142EB" w:rsidDel="00FC2B0D">
          <w:delText>).</w:delText>
        </w:r>
        <w:r w:rsidR="00B15E5C" w:rsidDel="00FC2B0D">
          <w:delText xml:space="preserve"> </w:delText>
        </w:r>
      </w:del>
      <w:del w:id="36" w:author="Sam Ahler" w:date="2023-01-25T13:56:00Z">
        <w:r w:rsidR="00972299" w:rsidRPr="00D142EB" w:rsidDel="00FC2B0D">
          <w:delText>Should</w:delText>
        </w:r>
        <w:r w:rsidR="00972299" w:rsidDel="00FC2B0D">
          <w:delText xml:space="preserve"> a species’</w:delText>
        </w:r>
        <w:r w:rsidR="00972299" w:rsidRPr="00D142EB" w:rsidDel="00FC2B0D">
          <w:delText xml:space="preserve"> competitive strategy (seed or clonal) be removed from the community during </w:delText>
        </w:r>
        <w:r w:rsidR="00972299" w:rsidDel="00FC2B0D">
          <w:delText xml:space="preserve">a </w:delText>
        </w:r>
        <w:r w:rsidR="00972299" w:rsidRPr="00D142EB" w:rsidDel="00FC2B0D">
          <w:delText>disturbance</w:delText>
        </w:r>
        <w:r w:rsidR="00972299" w:rsidDel="00FC2B0D">
          <w:delText xml:space="preserve"> event</w:delText>
        </w:r>
        <w:r w:rsidR="00972299" w:rsidRPr="00D142EB" w:rsidDel="00FC2B0D">
          <w:delText>, then recovery</w:delText>
        </w:r>
        <w:r w:rsidR="00972299" w:rsidDel="00FC2B0D">
          <w:delText xml:space="preserve"> of that species</w:delText>
        </w:r>
        <w:r w:rsidR="00972299" w:rsidRPr="00D142EB" w:rsidDel="00FC2B0D">
          <w:delText xml:space="preserve"> via succession would be influenced by the relative competitive advantage of remaining propagative material in the disturbed area.</w:delText>
        </w:r>
        <w:r w:rsidR="003E04E9" w:rsidDel="00FC2B0D">
          <w:delText xml:space="preserve"> </w:delText>
        </w:r>
      </w:del>
      <w:r w:rsidR="00E6244F" w:rsidRPr="00E36DAD">
        <w:t xml:space="preserve">The </w:t>
      </w:r>
      <w:commentRangeStart w:id="37"/>
      <w:r w:rsidR="00E6244F" w:rsidRPr="00FC5A4A">
        <w:t xml:space="preserve">reproductive strategies </w:t>
      </w:r>
      <w:commentRangeEnd w:id="37"/>
      <w:r w:rsidR="00FC2B0D">
        <w:rPr>
          <w:rStyle w:val="CommentReference"/>
        </w:rPr>
        <w:commentReference w:id="37"/>
      </w:r>
      <w:r w:rsidR="00E6244F" w:rsidRPr="00FC5A4A">
        <w:t>of a plant community may thus affect an ecosystem’s resilience</w:t>
      </w:r>
      <w:r w:rsidR="00171DDB">
        <w:t xml:space="preserve"> and whether it returns</w:t>
      </w:r>
      <w:r w:rsidR="00E6244F" w:rsidRPr="00FC5A4A">
        <w:t xml:space="preserve"> to a </w:t>
      </w:r>
      <w:ins w:id="38" w:author="Sam Ahler" w:date="2023-01-25T14:00:00Z">
        <w:r w:rsidR="00FC2B0D">
          <w:t xml:space="preserve">pre-disturbance </w:t>
        </w:r>
      </w:ins>
      <w:r w:rsidR="00E6244F" w:rsidRPr="00FC5A4A">
        <w:t xml:space="preserve">compositional </w:t>
      </w:r>
      <w:ins w:id="39" w:author="Sam Ahler" w:date="2023-01-25T14:00:00Z">
        <w:r w:rsidR="00FC2B0D">
          <w:t xml:space="preserve">and functional? </w:t>
        </w:r>
      </w:ins>
      <w:r w:rsidR="00E6244F" w:rsidRPr="00FC5A4A">
        <w:t xml:space="preserve">state </w:t>
      </w:r>
      <w:del w:id="40" w:author="Sam Ahler" w:date="2023-01-25T14:00:00Z">
        <w:r w:rsidR="00E6244F" w:rsidRPr="00FC5A4A" w:rsidDel="00FC2B0D">
          <w:delText xml:space="preserve">similar to pre-disturbance conditions </w:delText>
        </w:r>
      </w:del>
      <w:r w:rsidR="00E6244F" w:rsidRPr="00FC5A4A">
        <w:fldChar w:fldCharType="begin"/>
      </w:r>
      <w:r w:rsidR="00E6244F" w:rsidRPr="00FC5A4A">
        <w: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instrText>
      </w:r>
      <w:r w:rsidR="00E6244F" w:rsidRPr="00FC5A4A">
        <w:fldChar w:fldCharType="separate"/>
      </w:r>
      <w:r w:rsidR="00E6244F" w:rsidRPr="00FC5A4A">
        <w:t>(Standish et al., 2014)</w:t>
      </w:r>
      <w:r w:rsidR="00E6244F" w:rsidRPr="00FC5A4A">
        <w:fldChar w:fldCharType="end"/>
      </w:r>
      <w:r w:rsidR="00E6244F" w:rsidRPr="00FC5A4A">
        <w:t xml:space="preserve">. </w:t>
      </w:r>
      <w:r w:rsidR="003E04E9">
        <w:t>A</w:t>
      </w:r>
      <w:r w:rsidR="00DF276B">
        <w:t xml:space="preserve">nthropogenic legacy impacts such as </w:t>
      </w:r>
      <w:del w:id="41" w:author="Sam Ahler" w:date="2023-01-25T13:58:00Z">
        <w:r w:rsidR="00DF276B" w:rsidDel="00FC2B0D">
          <w:delText xml:space="preserve">landscape </w:delText>
        </w:r>
      </w:del>
      <w:r w:rsidR="00DF276B">
        <w:t>introduction of non-native species</w:t>
      </w:r>
      <w:ins w:id="42" w:author="Sam Ahler" w:date="2023-01-25T13:59:00Z">
        <w:r w:rsidR="00FC2B0D">
          <w:t>—with their respective life histories/reproductive strategies—</w:t>
        </w:r>
      </w:ins>
      <w:del w:id="43" w:author="Sam Ahler" w:date="2023-01-25T13:59:00Z">
        <w:r w:rsidR="00DF276B" w:rsidDel="00FC2B0D">
          <w:delText xml:space="preserve"> and their respective competitive strategies </w:delText>
        </w:r>
      </w:del>
      <w:r w:rsidR="00DF276B">
        <w:t>may derail an historical recovery trajectory, pushing the ecosystem to a novel assemblage</w:t>
      </w:r>
      <w:r w:rsidR="003E04E9">
        <w:t xml:space="preserve"> (</w:t>
      </w:r>
      <w:r w:rsidR="003E04E9" w:rsidRPr="003E04E9">
        <w:rPr>
          <w:highlight w:val="lightGray"/>
        </w:rPr>
        <w:t>CITE</w:t>
      </w:r>
      <w:r w:rsidR="003E04E9">
        <w:t>)</w:t>
      </w:r>
      <w:r w:rsidR="00DF276B">
        <w:t>.</w:t>
      </w:r>
    </w:p>
    <w:p w14:paraId="6B3EF7CE" w14:textId="7506229F" w:rsidR="008258E8" w:rsidRDefault="004D62D9" w:rsidP="00362511">
      <w:r>
        <w:lastRenderedPageBreak/>
        <w:tab/>
      </w:r>
      <w:commentRangeStart w:id="44"/>
      <w:r w:rsidR="00A806D9">
        <w:t xml:space="preserve">Ecosystem </w:t>
      </w:r>
      <w:commentRangeEnd w:id="44"/>
      <w:r w:rsidR="000C2761">
        <w:rPr>
          <w:rStyle w:val="CommentReference"/>
        </w:rPr>
        <w:commentReference w:id="44"/>
      </w:r>
      <w:r w:rsidR="00A806D9">
        <w:t xml:space="preserve">consequences of non-native species introductions </w:t>
      </w:r>
      <w:r w:rsidR="001F0CD2">
        <w:t xml:space="preserve">by humans </w:t>
      </w:r>
      <w:r w:rsidR="00A806D9">
        <w:t>are well documented (</w:t>
      </w:r>
      <w:r w:rsidR="001D099F" w:rsidRPr="00DF37ED">
        <w:rPr>
          <w:highlight w:val="lightGray"/>
        </w:rPr>
        <w:t>CITE</w:t>
      </w:r>
      <w:r w:rsidR="001D099F">
        <w:t xml:space="preserve">, </w:t>
      </w:r>
      <w:r w:rsidR="001D099F" w:rsidRPr="00DF37ED">
        <w:rPr>
          <w:highlight w:val="lightGray"/>
        </w:rPr>
        <w:t>CITE</w:t>
      </w:r>
      <w:r w:rsidR="001D099F">
        <w:t xml:space="preserve">, </w:t>
      </w:r>
      <w:r w:rsidR="001D099F" w:rsidRPr="00DF37ED">
        <w:rPr>
          <w:highlight w:val="lightGray"/>
        </w:rPr>
        <w:t>CITE</w:t>
      </w:r>
      <w:r w:rsidR="00A806D9">
        <w:t>). Canada goose (</w:t>
      </w:r>
      <w:r w:rsidR="00CC612F">
        <w:rPr>
          <w:i/>
        </w:rPr>
        <w:t>Branta canadensis</w:t>
      </w:r>
      <w:r w:rsidR="00CC612F">
        <w:t xml:space="preserve">, </w:t>
      </w:r>
      <w:r w:rsidR="00A806D9">
        <w:t>“</w:t>
      </w:r>
      <w:commentRangeStart w:id="45"/>
      <w:r w:rsidR="00A806D9">
        <w:t>CAGO</w:t>
      </w:r>
      <w:commentRangeEnd w:id="45"/>
      <w:r w:rsidR="00FC2B0D">
        <w:rPr>
          <w:rStyle w:val="CommentReference"/>
        </w:rPr>
        <w:commentReference w:id="45"/>
      </w:r>
      <w:r w:rsidR="00A806D9">
        <w:t xml:space="preserve">”) was historically an infrequent migrant to the </w:t>
      </w:r>
      <w:r w:rsidR="00B32F9C">
        <w:t>Pacific Northwest of North America</w:t>
      </w:r>
      <w:r w:rsidR="00A806D9">
        <w:t>, but in the later 20</w:t>
      </w:r>
      <w:r w:rsidR="00A806D9" w:rsidRPr="00E36DAD">
        <w:rPr>
          <w:vertAlign w:val="superscript"/>
        </w:rPr>
        <w:t>th</w:t>
      </w:r>
      <w:r w:rsidR="00A806D9">
        <w:t xml:space="preserve"> century, resident populations were introduced to </w:t>
      </w:r>
      <w:r w:rsidR="00A4246C">
        <w:t xml:space="preserve">Vancouver Island </w:t>
      </w:r>
      <w:ins w:id="46" w:author="Sam Ahler" w:date="2023-01-25T14:01:00Z">
        <w:r w:rsidR="00FC2B0D">
          <w:t xml:space="preserve">to </w:t>
        </w:r>
      </w:ins>
      <w:r w:rsidR="00A806D9">
        <w:t>promote hunting tourism</w:t>
      </w:r>
      <w:r w:rsidR="00A4246C">
        <w:t xml:space="preserve"> (</w:t>
      </w:r>
      <w:r w:rsidR="00A4246C" w:rsidRPr="00A4246C">
        <w:rPr>
          <w:highlight w:val="lightGray"/>
        </w:rPr>
        <w:t>CITE</w:t>
      </w:r>
      <w:r w:rsidR="00A4246C">
        <w:t>)</w:t>
      </w:r>
      <w:r w:rsidR="00DC0EDE">
        <w:t xml:space="preserve">, and have since become </w:t>
      </w:r>
      <w:r w:rsidR="00D14F3C">
        <w:t xml:space="preserve">regionally hyperabundant </w:t>
      </w:r>
      <w:r w:rsidR="00A806D9">
        <w:t>(</w:t>
      </w:r>
      <w:r w:rsidR="00A806D9" w:rsidRPr="00E36DAD">
        <w:rPr>
          <w:highlight w:val="lightGray"/>
        </w:rPr>
        <w:t>CITE</w:t>
      </w:r>
      <w:r w:rsidR="00A806D9">
        <w:t xml:space="preserve">). In estuaries, CAGO grazing behavior is particularly concerning </w:t>
      </w:r>
      <w:del w:id="47" w:author="Sam Ahler" w:date="2023-01-25T14:02:00Z">
        <w:r w:rsidR="00A806D9" w:rsidDel="00FC2B0D">
          <w:delText xml:space="preserve">not only </w:delText>
        </w:r>
      </w:del>
      <w:r w:rsidR="00A806D9">
        <w:t xml:space="preserve">because they heavily graze </w:t>
      </w:r>
      <w:del w:id="48" w:author="Sam Ahler" w:date="2023-01-25T14:02:00Z">
        <w:r w:rsidR="00A806D9" w:rsidDel="00FC2B0D">
          <w:delText xml:space="preserve">the leafy </w:delText>
        </w:r>
      </w:del>
      <w:r w:rsidR="00A806D9">
        <w:t>above-ground vegetation</w:t>
      </w:r>
      <w:del w:id="49" w:author="Sam Ahler" w:date="2023-01-25T14:03:00Z">
        <w:r w:rsidR="00A806D9" w:rsidDel="00FC2B0D">
          <w:delText>, but they</w:delText>
        </w:r>
      </w:del>
      <w:ins w:id="50" w:author="Sam Ahler" w:date="2023-01-25T14:03:00Z">
        <w:r w:rsidR="00FC2B0D">
          <w:t xml:space="preserve"> in addition to</w:t>
        </w:r>
      </w:ins>
      <w:r w:rsidR="00A806D9">
        <w:t xml:space="preserve"> </w:t>
      </w:r>
      <w:del w:id="51" w:author="Sam Ahler" w:date="2023-01-25T14:04:00Z">
        <w:r w:rsidR="00A806D9" w:rsidDel="00FC2B0D">
          <w:delText xml:space="preserve">“grub” or </w:delText>
        </w:r>
      </w:del>
      <w:r w:rsidR="00A806D9">
        <w:t>rip</w:t>
      </w:r>
      <w:ins w:id="52" w:author="Sam Ahler" w:date="2023-01-25T14:03:00Z">
        <w:r w:rsidR="00FC2B0D">
          <w:t>ping</w:t>
        </w:r>
      </w:ins>
      <w:r w:rsidR="00A806D9">
        <w:t xml:space="preserve"> out the rhizomes </w:t>
      </w:r>
      <w:ins w:id="53" w:author="Sam Ahler" w:date="2023-01-25T14:04:00Z">
        <w:r w:rsidR="00FC2B0D">
          <w:t xml:space="preserve">(also referred to as </w:t>
        </w:r>
        <w:r w:rsidR="00FC2B0D" w:rsidRPr="00FC2B0D">
          <w:rPr>
            <w:i/>
            <w:iCs/>
          </w:rPr>
          <w:t>grubbing</w:t>
        </w:r>
        <w:r w:rsidR="00FC2B0D">
          <w:t xml:space="preserve">) </w:t>
        </w:r>
      </w:ins>
      <w:r w:rsidR="00A806D9" w:rsidRPr="00FC2B0D">
        <w:t>that</w:t>
      </w:r>
      <w:r w:rsidR="00A806D9">
        <w:t xml:space="preserve"> would </w:t>
      </w:r>
      <w:del w:id="54" w:author="Sam Ahler" w:date="2023-01-25T14:04:00Z">
        <w:r w:rsidR="00A806D9" w:rsidDel="00FC2B0D">
          <w:delText>be capable of clonally growing to restore the vegetation after grazing</w:delText>
        </w:r>
      </w:del>
      <w:ins w:id="55" w:author="Sam Ahler" w:date="2023-01-25T14:04:00Z">
        <w:r w:rsidR="00FC2B0D">
          <w:t>otherwise facilitate revegetation via clonal spread</w:t>
        </w:r>
      </w:ins>
      <w:r w:rsidR="00A806D9">
        <w:t xml:space="preserve"> (</w:t>
      </w:r>
      <w:r w:rsidR="00A806D9" w:rsidRPr="00E36DAD">
        <w:rPr>
          <w:highlight w:val="lightGray"/>
        </w:rPr>
        <w:t>CITE</w:t>
      </w:r>
      <w:r w:rsidR="00A806D9">
        <w:t>).</w:t>
      </w:r>
      <w:r w:rsidR="00B32F9C">
        <w:t xml:space="preserve"> Subsequent sediment erosion </w:t>
      </w:r>
      <w:r w:rsidR="00935D50">
        <w:t>leads to loss of seed banks along w</w:t>
      </w:r>
      <w:r w:rsidR="00B32F9C">
        <w:t>ith the loss of above- and below-ground vegetation</w:t>
      </w:r>
      <w:r w:rsidR="00A64A75">
        <w:t>, effectively</w:t>
      </w:r>
      <w:r w:rsidR="003D058B">
        <w:t xml:space="preserve"> creating mudflats and</w:t>
      </w:r>
      <w:r w:rsidR="00A64A75">
        <w:t xml:space="preserve"> resetting successio</w:t>
      </w:r>
      <w:r w:rsidR="00D07CEE">
        <w:t xml:space="preserve">n. </w:t>
      </w:r>
      <w:r w:rsidR="003D058B">
        <w:t>Early succession favors ruderal species</w:t>
      </w:r>
      <w:r w:rsidR="0067345B">
        <w:t xml:space="preserve"> driven by seed recruitment</w:t>
      </w:r>
      <w:r w:rsidR="003D058B">
        <w:t xml:space="preserve">, </w:t>
      </w:r>
      <w:commentRangeStart w:id="56"/>
      <w:r w:rsidR="003D058B">
        <w:t xml:space="preserve">resulting in strong similarities in dominant species in the vegetation and </w:t>
      </w:r>
      <w:r w:rsidR="00F54942">
        <w:t xml:space="preserve">the most recent seed inputs to the sediment </w:t>
      </w:r>
      <w:commentRangeEnd w:id="56"/>
      <w:r w:rsidR="00FC2B0D">
        <w:rPr>
          <w:rStyle w:val="CommentReference"/>
        </w:rPr>
        <w:commentReference w:id="56"/>
      </w:r>
      <w:r w:rsidR="00F54942">
        <w:t>(</w:t>
      </w:r>
      <w:r w:rsidR="003D058B">
        <w:t>surface seed banks</w:t>
      </w:r>
      <w:r w:rsidR="00F54942">
        <w:t>)</w:t>
      </w:r>
      <w:r w:rsidR="0067345B">
        <w:t xml:space="preserve"> (</w:t>
      </w:r>
      <w:r w:rsidR="0067345B" w:rsidRPr="003F044F">
        <w:rPr>
          <w:highlight w:val="lightGray"/>
        </w:rPr>
        <w:t>CITE</w:t>
      </w:r>
      <w:r w:rsidR="0067345B">
        <w:t>)</w:t>
      </w:r>
      <w:r w:rsidR="00F54942">
        <w:t>.</w:t>
      </w:r>
      <w:r w:rsidR="00A94893">
        <w:t xml:space="preserve"> In many ecosystems</w:t>
      </w:r>
      <w:ins w:id="57" w:author="Sam Ahler" w:date="2023-01-25T14:06:00Z">
        <w:r w:rsidR="00FC2B0D">
          <w:t>—</w:t>
        </w:r>
      </w:ins>
      <w:del w:id="58" w:author="Sam Ahler" w:date="2023-01-25T14:06:00Z">
        <w:r w:rsidR="00A94893" w:rsidDel="00FC2B0D">
          <w:delText xml:space="preserve"> </w:delText>
        </w:r>
      </w:del>
      <w:r w:rsidR="00A94893">
        <w:t>including wetlands and estuaries</w:t>
      </w:r>
      <w:ins w:id="59" w:author="Sam Ahler" w:date="2023-01-25T14:06:00Z">
        <w:r w:rsidR="00FC2B0D">
          <w:t>—</w:t>
        </w:r>
      </w:ins>
      <w:del w:id="60" w:author="Sam Ahler" w:date="2023-01-25T14:06:00Z">
        <w:r w:rsidR="00A94893" w:rsidDel="00FC2B0D">
          <w:delText xml:space="preserve">, </w:delText>
        </w:r>
      </w:del>
      <w:r w:rsidR="00A94893" w:rsidRPr="00D142EB">
        <w:t xml:space="preserve">dissimilarity </w:t>
      </w:r>
      <w:ins w:id="61" w:author="Sam Ahler" w:date="2023-01-25T14:06:00Z">
        <w:r w:rsidR="00FC2B0D">
          <w:t xml:space="preserve">in the composition </w:t>
        </w:r>
        <w:commentRangeStart w:id="62"/>
        <w:r w:rsidR="00FC2B0D">
          <w:t xml:space="preserve">and </w:t>
        </w:r>
      </w:ins>
      <w:ins w:id="63" w:author="Sam Ahler" w:date="2023-01-25T14:07:00Z">
        <w:r w:rsidR="00FC2B0D">
          <w:t xml:space="preserve">function </w:t>
        </w:r>
        <w:commentRangeEnd w:id="62"/>
        <w:r w:rsidR="00FC2B0D">
          <w:rPr>
            <w:rStyle w:val="CommentReference"/>
          </w:rPr>
          <w:commentReference w:id="62"/>
        </w:r>
      </w:ins>
      <w:r w:rsidR="00A94893" w:rsidRPr="00D142EB">
        <w:t xml:space="preserve">of seed banks and parent vegetation increases with greater time since disturbance </w:t>
      </w:r>
      <w:r w:rsidR="00A94893" w:rsidRPr="00E36DAD">
        <w:fldChar w:fldCharType="begin"/>
      </w:r>
      <w:r w:rsidR="00A94893" w:rsidRPr="00D142EB">
        <w: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instrText>
      </w:r>
      <w:r w:rsidR="00A94893" w:rsidRPr="00E36DAD">
        <w:fldChar w:fldCharType="separate"/>
      </w:r>
      <w:r w:rsidR="00A94893" w:rsidRPr="003F044F">
        <w:rPr>
          <w:rFonts w:ascii="Calibri" w:hAnsi="Calibri" w:cs="Calibri"/>
        </w:rPr>
        <w:t>(Hopfensperger, 2007)</w:t>
      </w:r>
      <w:r w:rsidR="00A94893" w:rsidRPr="00E36DAD">
        <w:fldChar w:fldCharType="end"/>
      </w:r>
      <w:r w:rsidR="00A94893" w:rsidRPr="00D142EB">
        <w:t xml:space="preserve">. </w:t>
      </w:r>
      <w:r w:rsidR="0067345B">
        <w:t>Older, c</w:t>
      </w:r>
      <w:r w:rsidR="00F54942">
        <w:t xml:space="preserve">limax succession </w:t>
      </w:r>
      <w:r w:rsidR="00F54942">
        <w:fldChar w:fldCharType="begin"/>
      </w:r>
      <w:r w:rsidR="00F54942">
        <w:instrText xml:space="preserve"> ADDIN ZOTERO_ITEM CSL_CITATION {"citationID":"OGsKjvs3","properties":{"formattedCitation":"(Clements, 1916)","plainCitation":"(Clements, 1916)","noteIndex":0},"citationItems":[{"id":34,"uris":["http://zotero.org/users/6092945/items/XM6NWM63"],"itemData":{"id":34,"type":"book","call-number":"QK901 .C64","collection-title":"Carnegie Institution of Washington. Publication no. 242","event-place":"Washington","number-of-pages":"512","publisher":"Carnegie Institution of Washington","publisher-place":"Washington","source":"webcat1.library.ubc.ca Library Catalog","title":"Plant succession: an analysis of the development of vegetation","title-short":"Plant succession","author":[{"family":"Clements","given":"Frederic E."}],"issued":{"date-parts":[["1916"]]}}}],"schema":"https://github.com/citation-style-language/schema/raw/master/csl-citation.json"} </w:instrText>
      </w:r>
      <w:r w:rsidR="00F54942">
        <w:fldChar w:fldCharType="separate"/>
      </w:r>
      <w:r w:rsidR="00F54942" w:rsidRPr="003F044F">
        <w:rPr>
          <w:rFonts w:ascii="Calibri" w:hAnsi="Calibri" w:cs="Calibri"/>
        </w:rPr>
        <w:t>(Clements, 1916)</w:t>
      </w:r>
      <w:r w:rsidR="00F54942">
        <w:fldChar w:fldCharType="end"/>
      </w:r>
      <w:r w:rsidR="00120EBE">
        <w:t xml:space="preserve"> can be exemplified in </w:t>
      </w:r>
      <w:r w:rsidR="009316F2">
        <w:t xml:space="preserve">Pacific Northwest </w:t>
      </w:r>
      <w:r w:rsidR="002A68F3">
        <w:t xml:space="preserve">estuaries by </w:t>
      </w:r>
      <w:r w:rsidR="00120EBE">
        <w:t xml:space="preserve">the </w:t>
      </w:r>
      <w:commentRangeStart w:id="64"/>
      <w:commentRangeStart w:id="65"/>
      <w:r w:rsidR="00120EBE">
        <w:t>dominance</w:t>
      </w:r>
      <w:commentRangeEnd w:id="64"/>
      <w:r w:rsidR="00120EBE">
        <w:rPr>
          <w:rStyle w:val="CommentReference"/>
        </w:rPr>
        <w:commentReference w:id="64"/>
      </w:r>
      <w:commentRangeEnd w:id="65"/>
      <w:r w:rsidR="00FC2B0D">
        <w:rPr>
          <w:rStyle w:val="CommentReference"/>
        </w:rPr>
        <w:commentReference w:id="65"/>
      </w:r>
      <w:r w:rsidR="00120EBE">
        <w:t xml:space="preserve"> of </w:t>
      </w:r>
      <w:r w:rsidR="00A94893">
        <w:t>tall, perennial graminoids (</w:t>
      </w:r>
      <w:r w:rsidR="00120EBE">
        <w:t>TPGs</w:t>
      </w:r>
      <w:r w:rsidR="00A94893">
        <w:t>)</w:t>
      </w:r>
      <w:r w:rsidR="00120EBE">
        <w:t xml:space="preserve">. </w:t>
      </w:r>
      <w:r w:rsidR="009316F2">
        <w:t>These species include rushes, sedges, and grasses with competitive clonal reproductive strategies, although not all species are</w:t>
      </w:r>
      <w:r w:rsidR="00FF5170">
        <w:t xml:space="preserve"> as</w:t>
      </w:r>
      <w:r w:rsidR="009316F2">
        <w:t xml:space="preserve"> </w:t>
      </w:r>
      <w:del w:id="66" w:author="Sam Ahler" w:date="2023-01-25T14:09:00Z">
        <w:r w:rsidR="003F044F" w:rsidDel="00FC2B0D">
          <w:delText>strongly competitive by seed production and recruitment</w:delText>
        </w:r>
      </w:del>
      <w:ins w:id="67" w:author="Sam Ahler" w:date="2023-01-25T14:09:00Z">
        <w:r w:rsidR="00FC2B0D">
          <w:t>effective seed producers</w:t>
        </w:r>
      </w:ins>
      <w:r w:rsidR="003F044F">
        <w:t xml:space="preserve"> (</w:t>
      </w:r>
      <w:r w:rsidR="003F044F" w:rsidRPr="003F044F">
        <w:rPr>
          <w:highlight w:val="lightGray"/>
        </w:rPr>
        <w:t>CITE</w:t>
      </w:r>
      <w:r w:rsidR="003F044F">
        <w:t xml:space="preserve">). </w:t>
      </w:r>
      <w:commentRangeStart w:id="68"/>
      <w:commentRangeStart w:id="69"/>
      <w:r w:rsidR="00133710">
        <w:t xml:space="preserve">Restoration </w:t>
      </w:r>
      <w:commentRangeEnd w:id="68"/>
      <w:r w:rsidR="00FC2B0D">
        <w:rPr>
          <w:rStyle w:val="CommentReference"/>
        </w:rPr>
        <w:commentReference w:id="68"/>
      </w:r>
      <w:commentRangeEnd w:id="69"/>
      <w:r w:rsidR="00FC2B0D">
        <w:rPr>
          <w:rStyle w:val="CommentReference"/>
        </w:rPr>
        <w:commentReference w:id="69"/>
      </w:r>
      <w:r w:rsidR="00133710">
        <w:t>efforts employ exclosures to physically prevent CAGO from continuing to graze and grub vegetation</w:t>
      </w:r>
      <w:r w:rsidR="00A9426B">
        <w:t xml:space="preserve"> (</w:t>
      </w:r>
      <w:r w:rsidR="00A9426B" w:rsidRPr="000C2761">
        <w:rPr>
          <w:highlight w:val="lightGray"/>
        </w:rPr>
        <w:t>CITE</w:t>
      </w:r>
      <w:r w:rsidR="00A9426B">
        <w:t>?)</w:t>
      </w:r>
      <w:r w:rsidR="00133710">
        <w:t xml:space="preserve">, with the expectation that successional processes will </w:t>
      </w:r>
      <w:r w:rsidR="00A9426B">
        <w:t xml:space="preserve">facilitate passive recovery to an historical compositional abundance in the plant community. </w:t>
      </w:r>
      <w:r w:rsidR="00CC518B">
        <w:t xml:space="preserve">However, in an ecosystem </w:t>
      </w:r>
      <w:r w:rsidR="00C72617">
        <w:t xml:space="preserve">experiencing various </w:t>
      </w:r>
      <w:r w:rsidR="009C47DF">
        <w:t xml:space="preserve">ongoing </w:t>
      </w:r>
      <w:r w:rsidR="00C72617">
        <w:t xml:space="preserve">disturbance pressures, novel propagule inputs may </w:t>
      </w:r>
      <w:ins w:id="70" w:author="Sam Ahler" w:date="2023-01-25T14:10:00Z">
        <w:r w:rsidR="00FC2B0D">
          <w:t>…?</w:t>
        </w:r>
      </w:ins>
    </w:p>
    <w:p w14:paraId="325369CF" w14:textId="3BC47EFB" w:rsidR="007D5BD4" w:rsidRPr="00D142EB" w:rsidRDefault="007D5BD4" w:rsidP="007D5BD4">
      <w:pPr>
        <w:ind w:firstLine="720"/>
      </w:pPr>
      <w:r w:rsidRPr="00D142EB">
        <w:t xml:space="preserve">The main objective of this study was to understand compositional changes of surface seed banks and above-ground vegetation at discrete stages of recovery since grazing exclusion in two Salish Sea estuaries. We wanted to know if grazing exclusion allows species to passively recover to a compositional abundance similar to undisturbed sites.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w:t>
      </w:r>
      <w:ins w:id="71" w:author="Sam Ahler" w:date="2023-01-25T14:12:00Z">
        <w:r w:rsidR="00FC2B0D">
          <w:t xml:space="preserve">traditional? Historic? </w:t>
        </w:r>
      </w:ins>
      <w:commentRangeStart w:id="72"/>
      <w:r w:rsidRPr="00D142EB">
        <w:t>succession</w:t>
      </w:r>
      <w:commentRangeEnd w:id="72"/>
      <w:r w:rsidR="00FC2B0D">
        <w:rPr>
          <w:rStyle w:val="CommentReference"/>
        </w:rPr>
        <w:commentReference w:id="72"/>
      </w:r>
      <w:r w:rsidRPr="00D142EB">
        <w:t xml:space="preserve"> is happening the we expect: </w:t>
      </w:r>
    </w:p>
    <w:p w14:paraId="450F00E4" w14:textId="77777777" w:rsidR="007D5BD4" w:rsidRPr="00D142EB" w:rsidRDefault="007D5BD4" w:rsidP="007D5BD4">
      <w:pPr>
        <w:pStyle w:val="ListParagraph"/>
        <w:numPr>
          <w:ilvl w:val="0"/>
          <w:numId w:val="3"/>
        </w:numPr>
        <w:spacing w:after="0" w:line="240" w:lineRule="auto"/>
        <w:contextualSpacing w:val="0"/>
        <w:rPr>
          <w:rFonts w:eastAsia="Times New Roman"/>
        </w:rPr>
      </w:pPr>
      <w:commentRangeStart w:id="73"/>
      <w:r w:rsidRPr="00D142EB">
        <w:rPr>
          <w:rFonts w:eastAsia="Times New Roman"/>
        </w:rPr>
        <w:t xml:space="preserve">Above-ground vegetation at older disturbance sites will be more similar to reference vegetation than recently disturbed (regardless of seed inputs), with respect to compositional abundance of tall, perennial graminoids (TPGs) which dominate this ecosystem. </w:t>
      </w:r>
    </w:p>
    <w:p w14:paraId="6BA20ABC" w14:textId="77777777" w:rsidR="007D5BD4" w:rsidRPr="00D142EB" w:rsidRDefault="007D5BD4" w:rsidP="007D5BD4">
      <w:pPr>
        <w:pStyle w:val="ListParagraph"/>
        <w:numPr>
          <w:ilvl w:val="1"/>
          <w:numId w:val="3"/>
        </w:numPr>
        <w:spacing w:after="0" w:line="240" w:lineRule="auto"/>
        <w:contextualSpacing w:val="0"/>
        <w:rPr>
          <w:rFonts w:eastAsia="Times New Roman"/>
        </w:rPr>
      </w:pPr>
      <w:r w:rsidRPr="00D142EB">
        <w:rPr>
          <w:rFonts w:eastAsia="Times New Roman"/>
        </w:rPr>
        <w:t>Alternatively, novel disturbance and novel seed inputs lead to alternative succession pathways, where new competitors from seed inputs derail the "slow encroachment" of the clonal dominant from the neighboring intact site.</w:t>
      </w:r>
    </w:p>
    <w:p w14:paraId="51CB39AB" w14:textId="5C455C9F" w:rsidR="00FC2B0D" w:rsidRPr="00FC2B0D" w:rsidRDefault="007D5BD4" w:rsidP="00FC2B0D">
      <w:pPr>
        <w:pStyle w:val="ListParagraph"/>
        <w:numPr>
          <w:ilvl w:val="0"/>
          <w:numId w:val="3"/>
        </w:numPr>
        <w:spacing w:after="0" w:line="240" w:lineRule="auto"/>
        <w:contextualSpacing w:val="0"/>
        <w:rPr>
          <w:rFonts w:eastAsia="Times New Roman"/>
          <w:rPrChange w:id="74" w:author="Sam Ahler" w:date="2023-01-25T14:13:00Z">
            <w:rPr/>
          </w:rPrChange>
        </w:rPr>
      </w:pPr>
      <w:r w:rsidRPr="00D142EB">
        <w:rPr>
          <w:rFonts w:eastAsia="Times New Roman"/>
        </w:rPr>
        <w:t xml:space="preserve">Above-ground vegetation in recently disturbed sites will be </w:t>
      </w:r>
      <w:del w:id="75" w:author="Sam Ahler" w:date="2023-01-25T14:13:00Z">
        <w:r w:rsidRPr="00D142EB" w:rsidDel="00FC2B0D">
          <w:rPr>
            <w:rFonts w:eastAsia="Times New Roman"/>
          </w:rPr>
          <w:delText xml:space="preserve">highly </w:delText>
        </w:r>
      </w:del>
      <w:ins w:id="76" w:author="Sam Ahler" w:date="2023-01-25T14:13:00Z">
        <w:r w:rsidR="00FC2B0D">
          <w:rPr>
            <w:rFonts w:eastAsia="Times New Roman"/>
          </w:rPr>
          <w:t>more</w:t>
        </w:r>
        <w:r w:rsidR="00FC2B0D" w:rsidRPr="00D142EB">
          <w:rPr>
            <w:rFonts w:eastAsia="Times New Roman"/>
          </w:rPr>
          <w:t xml:space="preserve"> </w:t>
        </w:r>
      </w:ins>
      <w:r w:rsidRPr="00D142EB">
        <w:rPr>
          <w:rFonts w:eastAsia="Times New Roman"/>
        </w:rPr>
        <w:t xml:space="preserve">similar to seed inputs than older disturbance vegetation similarity to seed, or reference vegetation similarity to seed, especially with respect to compositional abundance of TPGs. </w:t>
      </w:r>
      <w:ins w:id="77" w:author="Sam Ahler" w:date="2023-01-25T14:15:00Z">
        <w:r w:rsidR="00FC2B0D">
          <w:rPr>
            <w:rFonts w:eastAsia="Times New Roman"/>
          </w:rPr>
          <w:t>Compositional s</w:t>
        </w:r>
      </w:ins>
      <w:ins w:id="78" w:author="Sam Ahler" w:date="2023-01-25T14:14:00Z">
        <w:r w:rsidR="00FC2B0D">
          <w:rPr>
            <w:rFonts w:eastAsia="Times New Roman"/>
          </w:rPr>
          <w:t>imilarity</w:t>
        </w:r>
      </w:ins>
      <w:ins w:id="79" w:author="Sam Ahler" w:date="2023-01-25T14:13:00Z">
        <w:r w:rsidR="00FC2B0D">
          <w:rPr>
            <w:rFonts w:eastAsia="Times New Roman"/>
          </w:rPr>
          <w:t xml:space="preserve"> to seed </w:t>
        </w:r>
      </w:ins>
      <w:ins w:id="80" w:author="Sam Ahler" w:date="2023-01-25T14:14:00Z">
        <w:r w:rsidR="00FC2B0D">
          <w:rPr>
            <w:rFonts w:eastAsia="Times New Roman"/>
          </w:rPr>
          <w:t>inputs</w:t>
        </w:r>
      </w:ins>
      <w:ins w:id="81" w:author="Sam Ahler" w:date="2023-01-25T14:13:00Z">
        <w:r w:rsidR="00FC2B0D">
          <w:rPr>
            <w:rFonts w:eastAsia="Times New Roman"/>
          </w:rPr>
          <w:t>/bank will decrease with t</w:t>
        </w:r>
      </w:ins>
      <w:ins w:id="82" w:author="Sam Ahler" w:date="2023-01-25T14:14:00Z">
        <w:r w:rsidR="00FC2B0D">
          <w:rPr>
            <w:rFonts w:eastAsia="Times New Roman"/>
          </w:rPr>
          <w:t>ime since disturbance</w:t>
        </w:r>
      </w:ins>
      <w:ins w:id="83" w:author="Sam Ahler" w:date="2023-01-25T14:15:00Z">
        <w:r w:rsidR="00FC2B0D">
          <w:rPr>
            <w:rFonts w:eastAsia="Times New Roman"/>
          </w:rPr>
          <w:t>: driven</w:t>
        </w:r>
      </w:ins>
      <w:ins w:id="84" w:author="Sam Ahler" w:date="2023-01-25T14:14:00Z">
        <w:r w:rsidR="00FC2B0D">
          <w:rPr>
            <w:rFonts w:eastAsia="Times New Roman"/>
          </w:rPr>
          <w:t xml:space="preserve"> by expansion of TPG outcompeting species emerging from the seed bank. </w:t>
        </w:r>
      </w:ins>
      <w:commentRangeEnd w:id="73"/>
      <w:ins w:id="85" w:author="Sam Ahler" w:date="2023-01-25T14:16:00Z">
        <w:r w:rsidR="00FC2B0D">
          <w:rPr>
            <w:rStyle w:val="CommentReference"/>
          </w:rPr>
          <w:commentReference w:id="73"/>
        </w:r>
      </w:ins>
    </w:p>
    <w:p w14:paraId="2C58F75B" w14:textId="77777777" w:rsidR="007D5BD4" w:rsidRPr="00D142EB" w:rsidRDefault="007D5BD4" w:rsidP="007D5BD4">
      <w:pPr>
        <w:spacing w:after="0" w:line="240" w:lineRule="auto"/>
      </w:pPr>
    </w:p>
    <w:p w14:paraId="2A3EEDED" w14:textId="77FE3C53" w:rsidR="00362511" w:rsidRDefault="007D5BD4">
      <w:commentRangeStart w:id="86"/>
      <w:r w:rsidRPr="00D142EB">
        <w:t xml:space="preserve">From a conservation and land management perspective, we should be cognizant of long-term grazing impacts on recovery of plant communities and the implications for alternate successional trajectories. </w:t>
      </w:r>
      <w:r w:rsidRPr="00D142EB">
        <w:lastRenderedPageBreak/>
        <w:t xml:space="preserve">This is especially the case in ecosystems </w:t>
      </w:r>
      <w:r w:rsidR="00B67152">
        <w:t xml:space="preserve">such as estuaries, which </w:t>
      </w:r>
      <w:r w:rsidRPr="00D142EB">
        <w:t>experience</w:t>
      </w:r>
      <w:r w:rsidR="007F06D0">
        <w:t xml:space="preserve"> sustained</w:t>
      </w:r>
      <w:r w:rsidR="00B67152">
        <w:t xml:space="preserve"> press and </w:t>
      </w:r>
      <w:r w:rsidR="00EE7074">
        <w:t xml:space="preserve">intensive </w:t>
      </w:r>
      <w:r w:rsidR="00B67152">
        <w:t>pulse disturbances from</w:t>
      </w:r>
      <w:r w:rsidRPr="00D142EB">
        <w:t xml:space="preserve"> natural and anthropogenic </w:t>
      </w:r>
      <w:r w:rsidR="00B67152">
        <w:t>sources</w:t>
      </w:r>
      <w:r w:rsidRPr="00D142EB">
        <w:t>.</w:t>
      </w:r>
      <w:commentRangeEnd w:id="86"/>
      <w:r w:rsidR="00FC2B0D">
        <w:rPr>
          <w:rStyle w:val="CommentReference"/>
        </w:rPr>
        <w:commentReference w:id="86"/>
      </w:r>
    </w:p>
    <w:p w14:paraId="41857F8A" w14:textId="2B393100" w:rsidR="00EF68AC" w:rsidRDefault="00EF68AC" w:rsidP="00EF68AC">
      <w:pPr>
        <w:pStyle w:val="Heading1"/>
      </w:pPr>
      <w:r>
        <w:t>Methods</w:t>
      </w:r>
    </w:p>
    <w:p w14:paraId="1848B6E5" w14:textId="77777777" w:rsidR="008A0234" w:rsidRDefault="008A0234" w:rsidP="008A0234">
      <w:pPr>
        <w:pStyle w:val="Heading2"/>
      </w:pPr>
      <w:r>
        <w:t>Study area &amp; site history</w:t>
      </w:r>
    </w:p>
    <w:p w14:paraId="5033A50F" w14:textId="51B94FB2" w:rsidR="00926C1A" w:rsidRDefault="0031128D" w:rsidP="00926C1A">
      <w:r>
        <w:tab/>
      </w:r>
      <w:r w:rsidR="006757D3">
        <w:t xml:space="preserve">The Little Qualicum River Estuary </w:t>
      </w:r>
      <w:r w:rsidR="00E8525E">
        <w:t xml:space="preserve">(LQRE) </w:t>
      </w:r>
      <w:r w:rsidR="006757D3">
        <w:t>and Nanaimo River Estuary</w:t>
      </w:r>
      <w:r w:rsidR="00E8525E">
        <w:t xml:space="preserve"> (NRE)</w:t>
      </w:r>
      <w:r w:rsidR="006757D3">
        <w:t xml:space="preserve"> are situated on the east coast of Vancouver Island along the Strait of Georgia</w:t>
      </w:r>
      <w:r w:rsidR="00315EB4">
        <w:t xml:space="preserve"> (</w:t>
      </w:r>
      <w:r w:rsidR="0033522C">
        <w:fldChar w:fldCharType="begin"/>
      </w:r>
      <w:r w:rsidR="0033522C">
        <w:instrText xml:space="preserve"> REF _Ref123731292 \h </w:instrText>
      </w:r>
      <w:r w:rsidR="0033522C">
        <w:fldChar w:fldCharType="separate"/>
      </w:r>
      <w:r w:rsidR="00032647">
        <w:t xml:space="preserve">Figure </w:t>
      </w:r>
      <w:r w:rsidR="00032647">
        <w:rPr>
          <w:noProof/>
        </w:rPr>
        <w:t>1</w:t>
      </w:r>
      <w:r w:rsidR="0033522C">
        <w:fldChar w:fldCharType="end"/>
      </w:r>
      <w:r w:rsidR="00315EB4">
        <w:t>)</w:t>
      </w:r>
      <w:r w:rsidR="003935FE">
        <w:t xml:space="preserve">, and are unceded territory of </w:t>
      </w:r>
      <w:r w:rsidR="00783CDE">
        <w:t>the K’omoks, Snuneymuxw, Qualicum</w:t>
      </w:r>
      <w:ins w:id="87" w:author="Lane, Stefanie" w:date="2023-02-20T12:11:00Z">
        <w:r w:rsidR="00904D9A">
          <w:t xml:space="preserve"> Band</w:t>
        </w:r>
      </w:ins>
      <w:r w:rsidR="008C3CAF">
        <w:t xml:space="preserve">, and Nanoose </w:t>
      </w:r>
      <w:ins w:id="88" w:author="Lane, Stefanie" w:date="2023-02-20T12:12:00Z">
        <w:r w:rsidR="00904D9A">
          <w:t xml:space="preserve">First </w:t>
        </w:r>
      </w:ins>
      <w:r w:rsidR="008C3CAF">
        <w:t xml:space="preserve">Nations. </w:t>
      </w:r>
      <w:r w:rsidR="003935FE">
        <w:t>Prior to European colonial settlement, these estuaries would have been traditionally managed as root gardens t</w:t>
      </w:r>
      <w:r w:rsidR="004E1C07">
        <w:t xml:space="preserve">o promote the abundance of broadleaf flowering species with starchy roots, rather than the tall, perennial graminoids that dominate the estuaries today </w:t>
      </w:r>
      <w:r w:rsidR="004E1C07">
        <w:fldChar w:fldCharType="begin"/>
      </w:r>
      <w:r w:rsidR="004E1C07">
        <w:instrText xml:space="preserve"> ADDIN ZOTERO_ITEM CSL_CITATION {"citationID":"DGZtwebz","properties":{"formattedCitation":"(Turner, Lepofsky, &amp; Deur, 2013)","plainCitation":"(Turner, Lepofsky, &amp; Deur,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4E1C07">
        <w:fldChar w:fldCharType="separate"/>
      </w:r>
      <w:r w:rsidR="004E1C07" w:rsidRPr="004E1C07">
        <w:rPr>
          <w:rFonts w:ascii="Calibri" w:hAnsi="Calibri" w:cs="Calibri"/>
        </w:rPr>
        <w:t>(Turner, Lepofsky, &amp; Deur, 2013)</w:t>
      </w:r>
      <w:r w:rsidR="004E1C07">
        <w:fldChar w:fldCharType="end"/>
      </w:r>
      <w:r w:rsidR="004E1C07">
        <w:t xml:space="preserve">. </w:t>
      </w:r>
    </w:p>
    <w:p w14:paraId="3E0CDB67" w14:textId="000E56B9" w:rsidR="006757D3" w:rsidRDefault="00C25FF8" w:rsidP="00926C1A">
      <w:pPr>
        <w:ind w:firstLine="720"/>
      </w:pPr>
      <w:r>
        <w:t xml:space="preserve">The LQRE was designated as a Wildlife Management Area (WMA) in </w:t>
      </w:r>
      <w:r w:rsidRPr="00971FB8">
        <w:rPr>
          <w:highlight w:val="green"/>
        </w:rPr>
        <w:t>YYYY</w:t>
      </w:r>
      <w:r>
        <w:t xml:space="preserve">, while </w:t>
      </w:r>
      <w:r w:rsidR="005C576E">
        <w:t xml:space="preserve">NRE </w:t>
      </w:r>
      <w:r w:rsidR="00AF481F">
        <w:t>was</w:t>
      </w:r>
      <w:r w:rsidR="005C576E">
        <w:t xml:space="preserve"> designated as a </w:t>
      </w:r>
      <w:commentRangeStart w:id="89"/>
      <w:r w:rsidR="005C576E">
        <w:t>Wildlife Refuge</w:t>
      </w:r>
      <w:commentRangeEnd w:id="89"/>
      <w:r w:rsidR="00FE5959">
        <w:rPr>
          <w:rStyle w:val="CommentReference"/>
        </w:rPr>
        <w:commentReference w:id="89"/>
      </w:r>
      <w:r w:rsidR="00AF481F">
        <w:t xml:space="preserve"> in </w:t>
      </w:r>
      <w:r w:rsidR="00AF481F" w:rsidRPr="00AF481F">
        <w:rPr>
          <w:highlight w:val="green"/>
        </w:rPr>
        <w:t>YYYY</w:t>
      </w:r>
      <w:r w:rsidR="005C576E">
        <w:t xml:space="preserve">. </w:t>
      </w:r>
      <w:r w:rsidR="00893D5F">
        <w:t>Because</w:t>
      </w:r>
      <w:r w:rsidR="00FE5959">
        <w:t xml:space="preserve"> these designations confer </w:t>
      </w:r>
      <w:r w:rsidR="00893D5F">
        <w:t>protection of wildlife habitat, they have been heavily utilized by resident and migratory waterfowl including CAGO (</w:t>
      </w:r>
      <w:r w:rsidR="00D930A7">
        <w:rPr>
          <w:highlight w:val="lightGray"/>
        </w:rPr>
        <w:t>PECP Estuary Ranking, 2021</w:t>
      </w:r>
      <w:r w:rsidR="00893D5F">
        <w:t xml:space="preserve">). </w:t>
      </w:r>
      <w:commentRangeStart w:id="90"/>
      <w:r w:rsidR="00ED0746">
        <w:t>Observation of intensive grazing in the LQRE led to the establishment of exclosures in 2010</w:t>
      </w:r>
      <w:r w:rsidR="00043AEF">
        <w:t xml:space="preserve"> as a trial method to prevent herbivory (</w:t>
      </w:r>
      <w:r w:rsidR="00043AEF" w:rsidRPr="00971FB8">
        <w:rPr>
          <w:highlight w:val="lightGray"/>
        </w:rPr>
        <w:t>DAWE</w:t>
      </w:r>
      <w:r w:rsidR="00043AEF">
        <w:t>). L</w:t>
      </w:r>
      <w:r w:rsidR="00ED0746">
        <w:t xml:space="preserve">ocal conservation group Guardians </w:t>
      </w:r>
      <w:r w:rsidR="00A939A2">
        <w:t xml:space="preserve">of Our Salish Estuaries (formerly Guardians </w:t>
      </w:r>
      <w:r w:rsidR="00ED0746">
        <w:t>of Mid-Island Estuary Society</w:t>
      </w:r>
      <w:r w:rsidR="00A939A2">
        <w:t>)</w:t>
      </w:r>
      <w:r w:rsidR="00ED0746">
        <w:t xml:space="preserve"> continue</w:t>
      </w:r>
      <w:r w:rsidR="00043AEF">
        <w:t>d</w:t>
      </w:r>
      <w:r w:rsidR="00ED0746">
        <w:t xml:space="preserve"> exclosure construction</w:t>
      </w:r>
      <w:r w:rsidR="00043AEF">
        <w:t xml:space="preserve"> in both estuaries,</w:t>
      </w:r>
      <w:r w:rsidR="00B35871">
        <w:t xml:space="preserve"> opportunistically protecting channel edges </w:t>
      </w:r>
      <w:r w:rsidR="004A0DC1">
        <w:t>where herbivory was most intensive to prevent further loss of habitat (</w:t>
      </w:r>
      <w:r w:rsidR="004A0DC1" w:rsidRPr="00971FB8">
        <w:rPr>
          <w:highlight w:val="lightGray"/>
        </w:rPr>
        <w:t>FIG</w:t>
      </w:r>
      <w:r w:rsidR="004A0DC1">
        <w:t>)</w:t>
      </w:r>
      <w:r w:rsidR="00EF6E1A">
        <w:t xml:space="preserve">. </w:t>
      </w:r>
      <w:commentRangeEnd w:id="90"/>
      <w:r w:rsidR="00304105">
        <w:rPr>
          <w:rStyle w:val="CommentReference"/>
        </w:rPr>
        <w:commentReference w:id="90"/>
      </w:r>
      <w:commentRangeStart w:id="91"/>
      <w:r w:rsidR="00785DAF">
        <w:t>Exclosures included in this study were selected to represent comparable disturbance</w:t>
      </w:r>
      <w:r w:rsidR="00880292">
        <w:t xml:space="preserve"> conditions at the time of exclosure construction. </w:t>
      </w:r>
      <w:commentRangeEnd w:id="91"/>
      <w:r w:rsidR="00FC2B0D">
        <w:rPr>
          <w:rStyle w:val="CommentReference"/>
        </w:rPr>
        <w:commentReference w:id="91"/>
      </w:r>
      <w:r w:rsidR="00315EB4">
        <w:t xml:space="preserve">Despite efforts to protect </w:t>
      </w:r>
      <w:r w:rsidR="00297582">
        <w:t>marsh and channel edge habitat, herbivory is ongoing and areas of habitat degraded by excessive grazing/grubbing remain</w:t>
      </w:r>
      <w:r w:rsidR="00880292">
        <w:t xml:space="preserve">; </w:t>
      </w:r>
      <w:commentRangeStart w:id="92"/>
      <w:r w:rsidR="00880292">
        <w:t>grubbed sites selected for comparison were not protected by an exclosure</w:t>
      </w:r>
      <w:r w:rsidR="006F131F">
        <w:t xml:space="preserve"> during the study period</w:t>
      </w:r>
      <w:r w:rsidR="00880292">
        <w:t>.</w:t>
      </w:r>
      <w:commentRangeEnd w:id="92"/>
      <w:r w:rsidR="00FC2B0D">
        <w:rPr>
          <w:rStyle w:val="CommentReference"/>
        </w:rPr>
        <w:commentReference w:id="92"/>
      </w:r>
      <w:r w:rsidR="00880292">
        <w:t xml:space="preserve"> Within each estuary,</w:t>
      </w:r>
      <w:r w:rsidR="00E42F5E">
        <w:t xml:space="preserve"> ungrazed habitat is typically found further upstream along tidal channels or interior to the channel edge, and were not protected by exclosures during the study</w:t>
      </w:r>
      <w:r w:rsidR="006F131F">
        <w:t xml:space="preserve"> period</w:t>
      </w:r>
      <w:r w:rsidR="00E42F5E">
        <w:t xml:space="preserve">. </w:t>
      </w:r>
    </w:p>
    <w:p w14:paraId="17E5101B" w14:textId="77777777" w:rsidR="002174A9" w:rsidRDefault="00DD56A4" w:rsidP="00971FB8">
      <w:pPr>
        <w:keepNext/>
        <w:jc w:val="center"/>
      </w:pPr>
      <w:r>
        <w:rPr>
          <w:noProof/>
        </w:rPr>
        <w:lastRenderedPageBreak/>
        <w:drawing>
          <wp:inline distT="0" distB="0" distL="0" distR="0" wp14:anchorId="20ED399C" wp14:editId="6C692A7D">
            <wp:extent cx="4844374" cy="403117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53765" cy="4038994"/>
                    </a:xfrm>
                    <a:prstGeom prst="rect">
                      <a:avLst/>
                    </a:prstGeom>
                    <a:noFill/>
                  </pic:spPr>
                </pic:pic>
              </a:graphicData>
            </a:graphic>
          </wp:inline>
        </w:drawing>
      </w:r>
    </w:p>
    <w:p w14:paraId="4EB7EA3B" w14:textId="6620B409" w:rsidR="001D5CCE" w:rsidRDefault="002174A9" w:rsidP="00971FB8">
      <w:pPr>
        <w:pStyle w:val="Caption"/>
      </w:pPr>
      <w:bookmarkStart w:id="93" w:name="_Ref123731292"/>
      <w:r>
        <w:t xml:space="preserve">Figure </w:t>
      </w:r>
      <w:fldSimple w:instr=" SEQ Figure \* ARABIC ">
        <w:r w:rsidR="00032647">
          <w:rPr>
            <w:noProof/>
          </w:rPr>
          <w:t>1</w:t>
        </w:r>
      </w:fldSimple>
      <w:bookmarkEnd w:id="93"/>
      <w:r>
        <w:t xml:space="preserve">. The Salish Sea </w:t>
      </w:r>
      <w:r w:rsidR="00FC53D4">
        <w:t>spans the US-Canadian border</w:t>
      </w:r>
      <w:r>
        <w:t xml:space="preserve"> on the Pacific Coast of North America</w:t>
      </w:r>
      <w:r w:rsidR="00A27F1F">
        <w:t xml:space="preserve"> (A)</w:t>
      </w:r>
      <w:r w:rsidR="00DB4149">
        <w:t xml:space="preserve">. Two estuaries located </w:t>
      </w:r>
      <w:r w:rsidR="00FC53D4">
        <w:t>on the southeastern coast of Vancouver Island</w:t>
      </w:r>
      <w:r w:rsidR="00DB4149">
        <w:t xml:space="preserve"> (B)</w:t>
      </w:r>
      <w:r w:rsidR="00A27F1F">
        <w:t xml:space="preserve"> were surveyed</w:t>
      </w:r>
      <w:r w:rsidR="00FC53D4">
        <w:t xml:space="preserve"> where </w:t>
      </w:r>
      <w:r w:rsidR="00DB4149">
        <w:t>grazing disturbance and recover</w:t>
      </w:r>
      <w:r w:rsidR="00A27F1F">
        <w:t>y</w:t>
      </w:r>
      <w:r w:rsidR="00DB4149">
        <w:t xml:space="preserve"> were observed </w:t>
      </w:r>
      <w:r w:rsidR="00A27F1F">
        <w:t xml:space="preserve">in the Nanaimo River Estuary (C) and Little Qualicum River Estuary (D). </w:t>
      </w:r>
    </w:p>
    <w:p w14:paraId="3C531D53" w14:textId="1817856B" w:rsidR="00290BD4" w:rsidRDefault="00290BD4">
      <w:pPr>
        <w:rPr>
          <w:i/>
          <w:iCs/>
          <w:color w:val="44546A" w:themeColor="text2"/>
          <w:sz w:val="18"/>
          <w:szCs w:val="18"/>
        </w:rPr>
      </w:pPr>
    </w:p>
    <w:p w14:paraId="64BF1960" w14:textId="77777777" w:rsidR="008E3F21" w:rsidRDefault="008E3F21">
      <w:pPr>
        <w:rPr>
          <w:i/>
          <w:iCs/>
          <w:color w:val="44546A" w:themeColor="text2"/>
          <w:sz w:val="18"/>
          <w:szCs w:val="18"/>
        </w:rPr>
      </w:pPr>
      <w:r>
        <w:br w:type="page"/>
      </w:r>
    </w:p>
    <w:p w14:paraId="39C41CAD" w14:textId="6F5D2E1E" w:rsidR="008A0234" w:rsidRDefault="008A0234" w:rsidP="008A0234">
      <w:pPr>
        <w:pStyle w:val="Caption"/>
        <w:keepNext/>
      </w:pPr>
      <w:commentRangeStart w:id="94"/>
      <w:r>
        <w:lastRenderedPageBreak/>
        <w:t xml:space="preserve">Table </w:t>
      </w:r>
      <w:commentRangeEnd w:id="94"/>
      <w:r w:rsidR="005D2E7B">
        <w:rPr>
          <w:rStyle w:val="CommentReference"/>
          <w:i w:val="0"/>
          <w:iCs w:val="0"/>
          <w:color w:val="auto"/>
        </w:rPr>
        <w:commentReference w:id="94"/>
      </w:r>
      <w:fldSimple w:instr=" SEQ Table \* ARABIC ">
        <w:r w:rsidR="00E257EC">
          <w:rPr>
            <w:noProof/>
          </w:rPr>
          <w:t>1</w:t>
        </w:r>
      </w:fldSimple>
      <w: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F611F9">
        <w:t xml:space="preserve">Each estuary </w:t>
      </w:r>
      <w:r w:rsidR="00EC2EA2">
        <w:t xml:space="preserve">sampled </w:t>
      </w:r>
      <w:r>
        <w:t xml:space="preserve">n = 4 </w:t>
      </w:r>
      <w:r w:rsidR="00EC2EA2">
        <w:t>sites for disturbance category</w:t>
      </w:r>
      <w:r>
        <w:t>.</w:t>
      </w:r>
      <w:r w:rsidR="00EC2EA2">
        <w:t xml:space="preserve"> Two 1 m</w:t>
      </w:r>
      <w:r w:rsidR="00EC2EA2" w:rsidRPr="00EC2EA2">
        <w:rPr>
          <w:vertAlign w:val="superscript"/>
        </w:rPr>
        <w:t>2</w:t>
      </w:r>
      <w:r w:rsidR="00EC2EA2">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70"/>
        <w:gridCol w:w="1740"/>
        <w:gridCol w:w="1335"/>
        <w:gridCol w:w="1642"/>
        <w:gridCol w:w="1193"/>
        <w:gridCol w:w="1300"/>
        <w:gridCol w:w="1100"/>
        <w:gridCol w:w="1140"/>
      </w:tblGrid>
      <w:tr w:rsidR="00483224" w:rsidRPr="00483224" w14:paraId="1660FE7E" w14:textId="77777777" w:rsidTr="00483224">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77D5DE19"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62B64ECE"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06FA1A11"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43C6C0DD"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3AE1AB1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7E6D4BCC" w14:textId="780ACEA5"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sites</w:t>
            </w:r>
            <w:r w:rsidR="00D043D2">
              <w:rPr>
                <w:rFonts w:ascii="Calibri" w:eastAsia="Times New Roman" w:hAnsi="Calibri" w:cs="Calibri"/>
                <w:b/>
                <w:bCs/>
                <w:color w:val="000000"/>
              </w:rPr>
              <w:t xml:space="preserve">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4201C50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58F05104"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surface seed bank samples per plot</w:t>
            </w:r>
          </w:p>
        </w:tc>
      </w:tr>
      <w:tr w:rsidR="00483224" w:rsidRPr="00483224" w14:paraId="221444E4" w14:textId="77777777" w:rsidTr="00483224">
        <w:trPr>
          <w:trHeight w:val="870"/>
        </w:trPr>
        <w:tc>
          <w:tcPr>
            <w:tcW w:w="1432" w:type="dxa"/>
            <w:tcBorders>
              <w:top w:val="nil"/>
              <w:left w:val="nil"/>
              <w:bottom w:val="single" w:sz="4" w:space="0" w:color="auto"/>
              <w:right w:val="nil"/>
            </w:tcBorders>
            <w:shd w:val="clear" w:color="auto" w:fill="auto"/>
            <w:vAlign w:val="center"/>
            <w:hideMark/>
          </w:tcPr>
          <w:p w14:paraId="220FDAC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5549B8B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0 years (recent grubbing disturbance)</w:t>
            </w:r>
          </w:p>
        </w:tc>
        <w:tc>
          <w:tcPr>
            <w:tcW w:w="1338" w:type="dxa"/>
            <w:tcBorders>
              <w:top w:val="nil"/>
              <w:left w:val="nil"/>
              <w:bottom w:val="single" w:sz="4" w:space="0" w:color="auto"/>
              <w:right w:val="nil"/>
            </w:tcBorders>
            <w:shd w:val="clear" w:color="auto" w:fill="auto"/>
            <w:vAlign w:val="center"/>
            <w:hideMark/>
          </w:tcPr>
          <w:p w14:paraId="083F76C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Grubbed</w:t>
            </w:r>
          </w:p>
        </w:tc>
        <w:tc>
          <w:tcPr>
            <w:tcW w:w="1808" w:type="dxa"/>
            <w:tcBorders>
              <w:top w:val="nil"/>
              <w:left w:val="nil"/>
              <w:bottom w:val="single" w:sz="4" w:space="0" w:color="auto"/>
              <w:right w:val="nil"/>
            </w:tcBorders>
            <w:shd w:val="clear" w:color="auto" w:fill="auto"/>
            <w:vAlign w:val="center"/>
            <w:hideMark/>
          </w:tcPr>
          <w:p w14:paraId="05BCA2A3" w14:textId="3FAC1056"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 xml:space="preserve">No </w:t>
            </w:r>
            <w:r w:rsidR="00D043D2">
              <w:rPr>
                <w:rFonts w:ascii="Calibri" w:eastAsia="Times New Roman" w:hAnsi="Calibri" w:cs="Calibri"/>
                <w:color w:val="000000"/>
              </w:rPr>
              <w:t>manipulations</w:t>
            </w:r>
          </w:p>
        </w:tc>
        <w:tc>
          <w:tcPr>
            <w:tcW w:w="1197" w:type="dxa"/>
            <w:tcBorders>
              <w:top w:val="nil"/>
              <w:left w:val="nil"/>
              <w:bottom w:val="single" w:sz="4" w:space="0" w:color="auto"/>
              <w:right w:val="nil"/>
            </w:tcBorders>
            <w:shd w:val="clear" w:color="auto" w:fill="auto"/>
            <w:vAlign w:val="center"/>
            <w:hideMark/>
          </w:tcPr>
          <w:p w14:paraId="30B801B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E275DD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6746F0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2787DC1E"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36374248" w14:textId="77777777" w:rsidTr="00483224">
        <w:trPr>
          <w:trHeight w:val="1160"/>
        </w:trPr>
        <w:tc>
          <w:tcPr>
            <w:tcW w:w="1432" w:type="dxa"/>
            <w:tcBorders>
              <w:top w:val="nil"/>
              <w:left w:val="nil"/>
              <w:bottom w:val="nil"/>
              <w:right w:val="nil"/>
            </w:tcBorders>
            <w:shd w:val="clear" w:color="auto" w:fill="auto"/>
            <w:vAlign w:val="center"/>
            <w:hideMark/>
          </w:tcPr>
          <w:p w14:paraId="7EA3981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Nanaimo</w:t>
            </w:r>
          </w:p>
        </w:tc>
        <w:tc>
          <w:tcPr>
            <w:tcW w:w="1740" w:type="dxa"/>
            <w:tcBorders>
              <w:top w:val="nil"/>
              <w:left w:val="nil"/>
              <w:bottom w:val="nil"/>
              <w:right w:val="nil"/>
            </w:tcBorders>
            <w:shd w:val="clear" w:color="auto" w:fill="auto"/>
            <w:vAlign w:val="center"/>
            <w:hideMark/>
          </w:tcPr>
          <w:p w14:paraId="650DE2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1-year post-grazing/grubbing disturbance</w:t>
            </w:r>
          </w:p>
        </w:tc>
        <w:tc>
          <w:tcPr>
            <w:tcW w:w="1338" w:type="dxa"/>
            <w:tcBorders>
              <w:top w:val="nil"/>
              <w:left w:val="nil"/>
              <w:bottom w:val="nil"/>
              <w:right w:val="nil"/>
            </w:tcBorders>
            <w:shd w:val="clear" w:color="auto" w:fill="auto"/>
            <w:vAlign w:val="center"/>
            <w:hideMark/>
          </w:tcPr>
          <w:p w14:paraId="60A5DBC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nil"/>
              <w:left w:val="nil"/>
              <w:bottom w:val="nil"/>
              <w:right w:val="nil"/>
            </w:tcBorders>
            <w:shd w:val="clear" w:color="auto" w:fill="auto"/>
            <w:vAlign w:val="center"/>
            <w:hideMark/>
          </w:tcPr>
          <w:p w14:paraId="55ED069B"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012353AF"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nil"/>
              <w:left w:val="nil"/>
              <w:bottom w:val="nil"/>
              <w:right w:val="nil"/>
            </w:tcBorders>
            <w:shd w:val="clear" w:color="auto" w:fill="auto"/>
            <w:noWrap/>
            <w:vAlign w:val="center"/>
            <w:hideMark/>
          </w:tcPr>
          <w:p w14:paraId="434E1F37"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nil"/>
              <w:left w:val="nil"/>
              <w:bottom w:val="nil"/>
              <w:right w:val="nil"/>
            </w:tcBorders>
            <w:shd w:val="clear" w:color="auto" w:fill="auto"/>
            <w:noWrap/>
            <w:vAlign w:val="center"/>
            <w:hideMark/>
          </w:tcPr>
          <w:p w14:paraId="2710552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nil"/>
              <w:right w:val="nil"/>
            </w:tcBorders>
            <w:shd w:val="clear" w:color="auto" w:fill="auto"/>
            <w:noWrap/>
            <w:vAlign w:val="center"/>
            <w:hideMark/>
          </w:tcPr>
          <w:p w14:paraId="389E91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2449CA9E" w14:textId="77777777" w:rsidTr="00483224">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00F68B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0D54F12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0EB31BF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0845833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DC72C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single" w:sz="4" w:space="0" w:color="auto"/>
              <w:left w:val="nil"/>
              <w:bottom w:val="single" w:sz="4" w:space="0" w:color="auto"/>
              <w:right w:val="nil"/>
            </w:tcBorders>
            <w:shd w:val="clear" w:color="auto" w:fill="auto"/>
            <w:noWrap/>
            <w:vAlign w:val="center"/>
            <w:hideMark/>
          </w:tcPr>
          <w:p w14:paraId="0CF9B1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single" w:sz="4" w:space="0" w:color="auto"/>
              <w:left w:val="nil"/>
              <w:bottom w:val="single" w:sz="4" w:space="0" w:color="auto"/>
              <w:right w:val="nil"/>
            </w:tcBorders>
            <w:shd w:val="clear" w:color="auto" w:fill="auto"/>
            <w:noWrap/>
            <w:vAlign w:val="center"/>
            <w:hideMark/>
          </w:tcPr>
          <w:p w14:paraId="6214175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single" w:sz="4" w:space="0" w:color="auto"/>
              <w:left w:val="nil"/>
              <w:bottom w:val="single" w:sz="4" w:space="0" w:color="auto"/>
              <w:right w:val="nil"/>
            </w:tcBorders>
            <w:shd w:val="clear" w:color="auto" w:fill="auto"/>
            <w:noWrap/>
            <w:vAlign w:val="center"/>
            <w:hideMark/>
          </w:tcPr>
          <w:p w14:paraId="37CF3C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7EA732CD" w14:textId="77777777" w:rsidTr="00483224">
        <w:trPr>
          <w:trHeight w:val="850"/>
        </w:trPr>
        <w:tc>
          <w:tcPr>
            <w:tcW w:w="1432" w:type="dxa"/>
            <w:tcBorders>
              <w:top w:val="nil"/>
              <w:left w:val="nil"/>
              <w:bottom w:val="single" w:sz="4" w:space="0" w:color="auto"/>
              <w:right w:val="nil"/>
            </w:tcBorders>
            <w:shd w:val="clear" w:color="auto" w:fill="auto"/>
            <w:vAlign w:val="center"/>
            <w:hideMark/>
          </w:tcPr>
          <w:p w14:paraId="3DEEC5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0C0A394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known grazing disturbance</w:t>
            </w:r>
          </w:p>
        </w:tc>
        <w:tc>
          <w:tcPr>
            <w:tcW w:w="1338" w:type="dxa"/>
            <w:tcBorders>
              <w:top w:val="nil"/>
              <w:left w:val="nil"/>
              <w:bottom w:val="single" w:sz="4" w:space="0" w:color="auto"/>
              <w:right w:val="nil"/>
            </w:tcBorders>
            <w:shd w:val="clear" w:color="auto" w:fill="auto"/>
            <w:vAlign w:val="center"/>
            <w:hideMark/>
          </w:tcPr>
          <w:p w14:paraId="7F44ED93"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Undisturbed</w:t>
            </w:r>
          </w:p>
        </w:tc>
        <w:tc>
          <w:tcPr>
            <w:tcW w:w="1808" w:type="dxa"/>
            <w:tcBorders>
              <w:top w:val="nil"/>
              <w:left w:val="nil"/>
              <w:bottom w:val="single" w:sz="4" w:space="0" w:color="auto"/>
              <w:right w:val="nil"/>
            </w:tcBorders>
            <w:shd w:val="clear" w:color="auto" w:fill="auto"/>
            <w:vAlign w:val="center"/>
            <w:hideMark/>
          </w:tcPr>
          <w:p w14:paraId="125B1FD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manipulations</w:t>
            </w:r>
          </w:p>
        </w:tc>
        <w:tc>
          <w:tcPr>
            <w:tcW w:w="1197" w:type="dxa"/>
            <w:tcBorders>
              <w:top w:val="nil"/>
              <w:left w:val="nil"/>
              <w:bottom w:val="single" w:sz="4" w:space="0" w:color="auto"/>
              <w:right w:val="nil"/>
            </w:tcBorders>
            <w:shd w:val="clear" w:color="auto" w:fill="auto"/>
            <w:vAlign w:val="center"/>
            <w:hideMark/>
          </w:tcPr>
          <w:p w14:paraId="4CE1ED5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25B528A"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547A3E7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70BC30C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bl>
    <w:p w14:paraId="71341DEE" w14:textId="77777777" w:rsidR="008A0234" w:rsidRDefault="008A0234" w:rsidP="008A0234"/>
    <w:p w14:paraId="1036B3B5" w14:textId="77777777" w:rsidR="00290BD4" w:rsidRDefault="00290BD4">
      <w:pPr>
        <w:rPr>
          <w:rFonts w:asciiTheme="majorHAnsi" w:eastAsiaTheme="majorEastAsia" w:hAnsiTheme="majorHAnsi" w:cstheme="majorBidi"/>
          <w:color w:val="2F5496" w:themeColor="accent1" w:themeShade="BF"/>
          <w:sz w:val="26"/>
          <w:szCs w:val="26"/>
        </w:rPr>
      </w:pPr>
      <w:r>
        <w:br w:type="page"/>
      </w:r>
    </w:p>
    <w:p w14:paraId="776D27E5" w14:textId="5B98CE7F" w:rsidR="008A0234" w:rsidRDefault="008A0234" w:rsidP="008A0234">
      <w:pPr>
        <w:pStyle w:val="Heading2"/>
      </w:pPr>
      <w:r>
        <w:lastRenderedPageBreak/>
        <w:t>Sampling methods</w:t>
      </w:r>
    </w:p>
    <w:p w14:paraId="31A086E3" w14:textId="77777777" w:rsidR="008A0234" w:rsidRPr="00C4691A" w:rsidRDefault="008A0234" w:rsidP="008A0234">
      <w:pPr>
        <w:pStyle w:val="Heading3"/>
      </w:pPr>
      <w:r>
        <w:t>Vegetation sampling</w:t>
      </w:r>
    </w:p>
    <w:p w14:paraId="76636E54" w14:textId="300D5EA4" w:rsidR="008A0234" w:rsidRDefault="008A0234" w:rsidP="008A0234">
      <w:r>
        <w:t xml:space="preserve">Vegetation sampling was conducted </w:t>
      </w:r>
      <w:commentRangeStart w:id="95"/>
      <w:commentRangeStart w:id="96"/>
      <w:commentRangeStart w:id="97"/>
      <w:r>
        <w:t xml:space="preserve">once </w:t>
      </w:r>
      <w:commentRangeEnd w:id="95"/>
      <w:r w:rsidR="00045BD6">
        <w:rPr>
          <w:rStyle w:val="CommentReference"/>
        </w:rPr>
        <w:commentReference w:id="95"/>
      </w:r>
      <w:commentRangeEnd w:id="96"/>
      <w:r w:rsidR="001566DE">
        <w:rPr>
          <w:rStyle w:val="CommentReference"/>
        </w:rPr>
        <w:commentReference w:id="96"/>
      </w:r>
      <w:commentRangeEnd w:id="97"/>
      <w:r w:rsidR="00FC2B0D">
        <w:rPr>
          <w:rStyle w:val="CommentReference"/>
        </w:rPr>
        <w:commentReference w:id="97"/>
      </w:r>
      <w:r>
        <w:t>in mid-July, 2021. Two 1 m</w:t>
      </w:r>
      <w:r w:rsidRPr="00A74B15">
        <w:rPr>
          <w:vertAlign w:val="superscript"/>
        </w:rPr>
        <w:t>2</w:t>
      </w:r>
      <w:r>
        <w:t xml:space="preserve"> vegetation plots were placed within the exclosures</w:t>
      </w:r>
      <w:r w:rsidR="001B7BD7">
        <w:t xml:space="preserve"> (sites, n = 4 per estuary)</w:t>
      </w:r>
      <w:r>
        <w:t>, at least 1 m from the bank edge and any exclosure boundary, and at least 3 m apart within the exclosure. Quadrats were placed so that the</w:t>
      </w:r>
      <w:r w:rsidR="001B7BD7">
        <w:t xml:space="preserve"> plot</w:t>
      </w:r>
      <w:r>
        <w:t xml:space="preserve"> edge nearest creek was parallel to the bank. </w:t>
      </w:r>
    </w:p>
    <w:p w14:paraId="5F8C91BD" w14:textId="3DF70986" w:rsidR="008A0234" w:rsidRPr="001B5BA9" w:rsidRDefault="008A0234" w:rsidP="008A0234">
      <w:r>
        <w:t xml:space="preserve">All vascular species were identified according Hitchcock and Cronquist </w:t>
      </w:r>
      <w:r>
        <w:fldChar w:fldCharType="begin"/>
      </w:r>
      <w: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1973)","dontUpdate":true,"noteIndex":0},"citationItems":[{"id":344,"uris":["http://zotero.org/users/6092945/items/I3ZNS3TR"],"itemData":{"id":344,"type":"book","event-place":"Seattle and London","publisher":"University of Washington Press","publisher-place":"Seattle and London","title":"Flora of the Pacific Northwest, an illustrated manual","author":[{"family":"Hitchcock","given":"C. L."},{"family":"Cronquist","given":"A."}],"issued":{"date-parts":[["1973"]]}}}],"schema":"https://github.com/citation-style-language/schema/raw/master/csl-citation.json"} </w:instrText>
      </w:r>
      <w:r>
        <w:fldChar w:fldCharType="separate"/>
      </w:r>
      <w:r w:rsidRPr="00FE7E09">
        <w:rPr>
          <w:rFonts w:ascii="Calibri" w:hAnsi="Calibri" w:cs="Calibri"/>
        </w:rPr>
        <w:t>(1973)</w:t>
      </w:r>
      <w:r>
        <w:fldChar w:fldCharType="end"/>
      </w:r>
      <w:r>
        <w:t xml:space="preserve">, and currently accepted nomenclature standardized according to the PLANTS Database of the United States Department of Agriculture, Natural Resources Conservation Science [USDA NRCS]. Species were considered in the plot if at least half of their basal stem(s) were inside the quadrat boundary; </w:t>
      </w:r>
      <w:r w:rsidR="0058539A">
        <w:t>overhanging vegetation originating from basal stems outside the plot</w:t>
      </w:r>
      <w:r>
        <w:t xml:space="preserve"> was not considered. Aerial vegetated cover</w:t>
      </w:r>
      <w:r w:rsidR="001E7966">
        <w:t xml:space="preserve"> was estimated</w:t>
      </w:r>
      <w:r>
        <w:t xml:space="preserve"> to the nearest 3 % (1/32 m</w:t>
      </w:r>
      <w:r>
        <w:rPr>
          <w:vertAlign w:val="superscript"/>
        </w:rPr>
        <w:t>2</w:t>
      </w:r>
      <w: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species were assigned to a height category tall (&gt; 1 m), medium (50-100 cm), or short (&lt; 50 cm) based on their maximum reported height in the Illustrated Flora of British Columbia </w:t>
      </w:r>
      <w:r>
        <w:fldChar w:fldCharType="begin"/>
      </w:r>
      <w:r>
        <w:instrText xml:space="preserve"> ADDIN ZOTERO_ITEM CSL_CITATION {"citationID":"X1ZWeUBK","properties":{"formattedCitation":"(Douglas, Meidinger, &amp; Pojar, 1998)","plainCitation":"(Douglas, Meidinger, &amp; Pojar,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fldChar w:fldCharType="separate"/>
      </w:r>
      <w:r w:rsidRPr="007F7B74">
        <w:rPr>
          <w:rFonts w:ascii="Calibri" w:hAnsi="Calibri" w:cs="Calibri"/>
        </w:rPr>
        <w:t>(Douglas, Meidinger, &amp; Pojar, 1998)</w:t>
      </w:r>
      <w:r>
        <w:fldChar w:fldCharType="end"/>
      </w:r>
      <w:r>
        <w:t>.</w:t>
      </w:r>
    </w:p>
    <w:p w14:paraId="2EBFD801" w14:textId="77777777" w:rsidR="008A0234" w:rsidRDefault="008A0234" w:rsidP="008A0234">
      <w:pPr>
        <w:pStyle w:val="Heading3"/>
      </w:pPr>
      <w:r>
        <w:t xml:space="preserve">Surface seed bank sampling &amp; germination </w:t>
      </w:r>
    </w:p>
    <w:p w14:paraId="10CE57C3" w14:textId="587AA582" w:rsidR="008A0234" w:rsidRDefault="008A0234" w:rsidP="008A0234">
      <w:commentRangeStart w:id="98"/>
      <w:r>
        <w:t xml:space="preserve">Two </w:t>
      </w:r>
      <w:commentRangeEnd w:id="98"/>
      <w:r w:rsidR="00045BD6">
        <w:rPr>
          <w:rStyle w:val="CommentReference"/>
        </w:rPr>
        <w:commentReference w:id="98"/>
      </w:r>
      <w:r>
        <w:t>surface seed bank samples were taken from each plot (n = 16 per disturbance condition in each estuary) in summer (July 2020), fall (October 2020), and spring (March 2021). A 10 cm diameter handheld bulb planter (e.g.,</w:t>
      </w:r>
      <w:hyperlink r:id="rId16" w:history="1">
        <w:r w:rsidRPr="00FE4DD0">
          <w:rPr>
            <w:rStyle w:val="Hyperlink"/>
          </w:rPr>
          <w:t xml:space="preserve"> Husky 9 in. stainless Steel Bulb Planter</w:t>
        </w:r>
        <w:r w:rsidR="0018306E">
          <w:rPr>
            <w:rStyle w:val="Hyperlink"/>
          </w:rPr>
          <w:t>,</w:t>
        </w:r>
        <w:r w:rsidRPr="00FE4DD0">
          <w:rPr>
            <w:rStyle w:val="Hyperlink"/>
          </w:rPr>
          <w:t xml:space="preserve"> Home Depot, USA</w:t>
        </w:r>
      </w:hyperlink>
      <w:r>
        <w:t>) was used to excise sediment 1 cm deep to capture the surface seed bank.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5C3B19">
        <w:rPr>
          <w:vertAlign w:val="superscript"/>
        </w:rPr>
        <w:t>o</w:t>
      </w:r>
      <w:r>
        <w:t xml:space="preserve"> C for approx. 12 weeks to simulate overwinter cold stratification</w:t>
      </w:r>
      <w:r w:rsidR="00816107">
        <w:t xml:space="preserve"> to release seed dormancy (</w:t>
      </w:r>
      <w:r w:rsidR="00816107" w:rsidRPr="00816107">
        <w:rPr>
          <w:highlight w:val="lightGray"/>
        </w:rPr>
        <w:t>CITE</w:t>
      </w:r>
      <w:r w:rsidR="00816107">
        <w:t>)</w:t>
      </w:r>
      <w:r>
        <w:t xml:space="preserve">; samples collected in the spring of 2021 underwent natural winter conditions and </w:t>
      </w:r>
      <w:r w:rsidR="00816107">
        <w:t>were not subjected to</w:t>
      </w:r>
      <w:r>
        <w:t xml:space="preserve"> cold stratification. </w:t>
      </w:r>
    </w:p>
    <w:p w14:paraId="57098C8F" w14:textId="357D39BC" w:rsidR="008A0234" w:rsidRDefault="008A0234" w:rsidP="008A0234">
      <w:r>
        <w:t xml:space="preserve">Germination trials were conducted under greenhouse conditions with 15 </w:t>
      </w:r>
      <w:proofErr w:type="spellStart"/>
      <w:r>
        <w:t>hr</w:t>
      </w:r>
      <w:proofErr w:type="spellEnd"/>
      <w:r>
        <w:t xml:space="preserve"> daylength at ~ 20</w:t>
      </w:r>
      <w:r w:rsidRPr="002A5497">
        <w:rPr>
          <w:vertAlign w:val="superscript"/>
        </w:rPr>
        <w:t>o</w:t>
      </w:r>
      <w:r>
        <w:t xml:space="preserve"> C. Seedling pots (9 cm x 13 cm x 5.7 cm (depth), </w:t>
      </w:r>
      <w:r w:rsidRPr="00EF4898">
        <w:rPr>
          <w:highlight w:val="lightGray"/>
        </w:rPr>
        <w:t>BRAND</w:t>
      </w:r>
      <w:r>
        <w:t xml:space="preserve">) were filled with moist, sterile potting media (Sunshine Mix No. 4, Sun Gro Horticulture, Agawam, MA, United States). Pots were placed in solid cache trays and constantly bottom-watered with municipal tap water. </w:t>
      </w:r>
    </w:p>
    <w:p w14:paraId="2462370C" w14:textId="5F0B3109" w:rsidR="008A0234" w:rsidRPr="00B15211" w:rsidRDefault="008A0234" w:rsidP="008A0234">
      <w:r>
        <w:t xml:space="preserve">Seed bank samples were sown by </w:t>
      </w:r>
      <w:del w:id="99" w:author="Sam Ahler" w:date="2023-01-25T14:27:00Z">
        <w:r w:rsidDel="00FC2B0D">
          <w:delText xml:space="preserve">pouring </w:delText>
        </w:r>
      </w:del>
      <w:ins w:id="100" w:author="Sam Ahler" w:date="2023-01-25T14:27:00Z">
        <w:r w:rsidR="00FC2B0D">
          <w:t xml:space="preserve">adding </w:t>
        </w:r>
      </w:ins>
      <w:r>
        <w:t xml:space="preserve">75 mL sediment </w:t>
      </w:r>
      <w:del w:id="101" w:author="Sam Ahler" w:date="2023-01-25T14:27:00Z">
        <w:r w:rsidDel="00FC2B0D">
          <w:delText xml:space="preserve">over </w:delText>
        </w:r>
      </w:del>
      <w:ins w:id="102" w:author="Sam Ahler" w:date="2023-01-25T14:27:00Z">
        <w:r w:rsidR="00FC2B0D">
          <w:t xml:space="preserve">to </w:t>
        </w:r>
      </w:ins>
      <w:r>
        <w:t>the top of each seedling pot (n = 8 per estuary and disturbance condition) while constantly agitating the homogenized seed bank 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780ABE">
        <w:rPr>
          <w:highlight w:val="lightGray"/>
        </w:rPr>
        <w:t>BRAND</w:t>
      </w:r>
      <w:r>
        <w:t xml:space="preserve">) with the same growing media and growing conditions until a positive identification </w:t>
      </w:r>
      <w:r>
        <w:lastRenderedPageBreak/>
        <w:t xml:space="preserve">could be made. Representative specimens used to confirm seedling identification were pressed and made available as </w:t>
      </w:r>
      <w:commentRangeStart w:id="103"/>
      <w:r>
        <w:t>herbaria</w:t>
      </w:r>
      <w:commentRangeEnd w:id="103"/>
      <w:r>
        <w:rPr>
          <w:rStyle w:val="CommentReference"/>
        </w:rPr>
        <w:commentReference w:id="103"/>
      </w:r>
      <w:r>
        <w:t xml:space="preserve">. </w:t>
      </w:r>
    </w:p>
    <w:p w14:paraId="66E68CD1" w14:textId="789EDAE9" w:rsidR="008A0234" w:rsidRDefault="008A0234" w:rsidP="008A0234">
      <w:pPr>
        <w:pStyle w:val="Heading2"/>
      </w:pPr>
      <w:r>
        <w:t>Analysis</w:t>
      </w:r>
    </w:p>
    <w:p w14:paraId="59F70F02" w14:textId="246E5EDC" w:rsidR="002F31EA" w:rsidRDefault="00185845" w:rsidP="00EF68AC">
      <w:commentRangeStart w:id="104"/>
      <w:r>
        <w:t>Tall</w:t>
      </w:r>
      <w:commentRangeEnd w:id="104"/>
      <w:r w:rsidR="004D74FC">
        <w:rPr>
          <w:rStyle w:val="CommentReference"/>
        </w:rPr>
        <w:commentReference w:id="104"/>
      </w:r>
      <w:r>
        <w:t>, perennial graminoids (TPG</w:t>
      </w:r>
      <w:r w:rsidR="00163E55">
        <w:t>s</w:t>
      </w:r>
      <w:r>
        <w:t xml:space="preserve">) </w:t>
      </w:r>
      <w:r w:rsidR="007D4A9A">
        <w:t>were</w:t>
      </w:r>
      <w:r>
        <w:t xml:space="preserve"> the response variable of interest because they are the dominant species group in </w:t>
      </w:r>
      <w:ins w:id="105" w:author="Sam Ahler" w:date="2023-01-25T14:28:00Z">
        <w:r w:rsidR="00FC2B0D">
          <w:t xml:space="preserve">intact? remnant? </w:t>
        </w:r>
      </w:ins>
      <w:r>
        <w:t xml:space="preserve">high marsh estuarine communities. </w:t>
      </w:r>
    </w:p>
    <w:p w14:paraId="2B0FF51C" w14:textId="13B01A59" w:rsidR="001B2B9F" w:rsidRDefault="002F31EA" w:rsidP="00EF68AC">
      <w:r>
        <w:t>W</w:t>
      </w:r>
      <w:r w:rsidR="0010261D">
        <w:t>e</w:t>
      </w:r>
      <w:r w:rsidR="0025535F">
        <w:t xml:space="preserve"> </w:t>
      </w:r>
      <w:r w:rsidR="00A95591">
        <w:t xml:space="preserve">used </w:t>
      </w:r>
      <w:r w:rsidR="0025535F">
        <w:t xml:space="preserve">generalized linear models </w:t>
      </w:r>
      <w:r w:rsidR="00A95591">
        <w:t>with</w:t>
      </w:r>
      <w:r w:rsidR="00353306">
        <w:t xml:space="preserve"> a binomial distribution</w:t>
      </w:r>
      <w:commentRangeStart w:id="106"/>
      <w:r w:rsidR="00353306">
        <w:t xml:space="preserve"> </w:t>
      </w:r>
      <w:commentRangeEnd w:id="106"/>
      <w:r w:rsidR="004D74FC">
        <w:rPr>
          <w:rStyle w:val="CommentReference"/>
        </w:rPr>
        <w:commentReference w:id="106"/>
      </w:r>
      <w:r w:rsidR="00353306">
        <w:t>to fit the</w:t>
      </w:r>
      <w:r w:rsidR="005069D8">
        <w:t xml:space="preserve"> </w:t>
      </w:r>
      <w:r w:rsidR="00C07B01">
        <w:t xml:space="preserve">response of TPG </w:t>
      </w:r>
      <w:r w:rsidR="005069D8">
        <w:t>compositional abundance</w:t>
      </w:r>
      <w:r w:rsidR="00A95591">
        <w:t xml:space="preserve"> to test</w:t>
      </w:r>
      <w:r w:rsidR="006C4BA5">
        <w:t xml:space="preserve"> whether </w:t>
      </w:r>
      <w:r w:rsidR="00980B18">
        <w:t>s</w:t>
      </w:r>
      <w:r w:rsidR="00CC15D4">
        <w:t>pecies</w:t>
      </w:r>
      <w:r w:rsidR="007A73A4">
        <w:t xml:space="preserve"> </w:t>
      </w:r>
      <w:r w:rsidR="00CC15D4">
        <w:t xml:space="preserve">compositional </w:t>
      </w:r>
      <w:commentRangeStart w:id="107"/>
      <w:commentRangeStart w:id="108"/>
      <w:r w:rsidR="00CC15D4">
        <w:t>abundance</w:t>
      </w:r>
      <w:r w:rsidR="006E02F9">
        <w:t xml:space="preserve"> </w:t>
      </w:r>
      <w:commentRangeEnd w:id="107"/>
      <w:r w:rsidR="004D74FC">
        <w:rPr>
          <w:rStyle w:val="CommentReference"/>
        </w:rPr>
        <w:commentReference w:id="107"/>
      </w:r>
      <w:commentRangeEnd w:id="108"/>
      <w:r w:rsidR="00FC2B0D">
        <w:rPr>
          <w:rStyle w:val="CommentReference"/>
        </w:rPr>
        <w:commentReference w:id="108"/>
      </w:r>
      <w:r w:rsidR="006E02F9">
        <w:t>differed among disturbance recovery categories</w:t>
      </w:r>
      <w:r w:rsidR="00CC15D4">
        <w:t xml:space="preserve"> in the above-ground and surface seed bank</w:t>
      </w:r>
      <w:r w:rsidR="007A73A4">
        <w:t>, respectively</w:t>
      </w:r>
      <w:r w:rsidR="00C07B01">
        <w:t xml:space="preserve"> (</w:t>
      </w:r>
      <w:r w:rsidR="00C07B01" w:rsidRPr="0010261D">
        <w:rPr>
          <w:highlight w:val="lightGray"/>
        </w:rPr>
        <w:t>package</w:t>
      </w:r>
      <w:r w:rsidR="00C07B01">
        <w:t>)</w:t>
      </w:r>
      <w:commentRangeStart w:id="109"/>
      <w:r w:rsidR="007A73A4">
        <w:t>.</w:t>
      </w:r>
      <w:r w:rsidR="0010261D">
        <w:t xml:space="preserve"> </w:t>
      </w:r>
      <w:commentRangeEnd w:id="109"/>
      <w:r w:rsidR="004D74FC">
        <w:rPr>
          <w:rStyle w:val="CommentReference"/>
        </w:rPr>
        <w:commentReference w:id="109"/>
      </w:r>
    </w:p>
    <w:p w14:paraId="52851F88" w14:textId="4985DE97" w:rsidR="0010261D" w:rsidRDefault="0010261D" w:rsidP="00EF68AC">
      <w:pPr>
        <w:rPr>
          <w:ins w:id="110" w:author="Stefanie Lane" w:date="2023-01-25T16:54:00Z"/>
        </w:rPr>
      </w:pPr>
      <w:r>
        <w:t xml:space="preserve">We </w:t>
      </w:r>
      <w:commentRangeStart w:id="111"/>
      <w:r>
        <w:t>used</w:t>
      </w:r>
      <w:r w:rsidR="00C03C3D">
        <w:t xml:space="preserve"> indicator species analysis</w:t>
      </w:r>
      <w:commentRangeEnd w:id="111"/>
      <w:r w:rsidR="00CB2F26">
        <w:rPr>
          <w:rStyle w:val="CommentReference"/>
        </w:rPr>
        <w:commentReference w:id="111"/>
      </w:r>
      <w:r w:rsidR="00C03C3D">
        <w:t xml:space="preserve"> </w:t>
      </w:r>
      <w:r w:rsidR="00F95E1D">
        <w:t>(“</w:t>
      </w:r>
      <w:proofErr w:type="spellStart"/>
      <w:r w:rsidR="00F95E1D">
        <w:t>indicspecies</w:t>
      </w:r>
      <w:proofErr w:type="spellEnd"/>
      <w:r w:rsidR="00F95E1D">
        <w:t>,” R package De Caceres &amp; Jansen, 2016)</w:t>
      </w:r>
      <w:r w:rsidR="00C03C3D">
        <w:t xml:space="preserve"> to determine which species were significantly characterizing the above-ground vegetation and surface seed bank in each disturbance condition.</w:t>
      </w:r>
      <w:r>
        <w:t xml:space="preserve"> </w:t>
      </w:r>
      <w:r w:rsidR="00A4568F">
        <w:t>Species significantly driving compositional abundance</w:t>
      </w:r>
      <w:r w:rsidR="00CF1F5A">
        <w:t xml:space="preserve"> in each disturbance category</w:t>
      </w:r>
      <w:r w:rsidR="00A4568F">
        <w:t xml:space="preserve"> were defined by a biserial correlation coefficient (</w:t>
      </w:r>
      <w:proofErr w:type="spellStart"/>
      <w:r w:rsidR="00A4568F">
        <w:t>multipatt</w:t>
      </w:r>
      <w:proofErr w:type="spellEnd"/>
      <w:r w:rsidR="00A4568F">
        <w:t xml:space="preserve"> </w:t>
      </w:r>
      <w:proofErr w:type="spellStart"/>
      <w:r w:rsidR="00A4568F">
        <w:t>func</w:t>
      </w:r>
      <w:proofErr w:type="spellEnd"/>
      <w:r w:rsidR="00A4568F">
        <w:t xml:space="preserve"> = “</w:t>
      </w:r>
      <w:proofErr w:type="spellStart"/>
      <w:r w:rsidR="00A4568F">
        <w:t>r.g.</w:t>
      </w:r>
      <w:proofErr w:type="spellEnd"/>
      <w:r w:rsidR="00A4568F">
        <w:t xml:space="preserve">”) and permutational analysis (Dufrene &amp; Legendre, 1997). </w:t>
      </w:r>
    </w:p>
    <w:p w14:paraId="2FB92C4F" w14:textId="5090C036" w:rsidR="004722EB" w:rsidRDefault="004722EB" w:rsidP="00EF68AC">
      <w:ins w:id="112" w:author="Stefanie Lane" w:date="2023-01-25T16:54:00Z">
        <w:r>
          <w:t xml:space="preserve">Explain indicator sp vs. </w:t>
        </w:r>
      </w:ins>
      <w:ins w:id="113" w:author="Stefanie Lane" w:date="2023-01-25T16:55:00Z">
        <w:r w:rsidR="00031299">
          <w:t xml:space="preserve">dominant </w:t>
        </w:r>
      </w:ins>
    </w:p>
    <w:p w14:paraId="4A0A77CB" w14:textId="0EA27BB8" w:rsidR="00EF68AC" w:rsidRDefault="00EF68AC" w:rsidP="003076EE">
      <w:r>
        <w:br w:type="page"/>
      </w:r>
    </w:p>
    <w:p w14:paraId="0A70F493" w14:textId="17C4672D" w:rsidR="00EF68AC" w:rsidRDefault="00EF68AC" w:rsidP="00EF68AC">
      <w:pPr>
        <w:pStyle w:val="Heading1"/>
      </w:pPr>
      <w:bookmarkStart w:id="114" w:name="_Hlk116647095"/>
      <w:commentRangeStart w:id="115"/>
      <w:commentRangeStart w:id="116"/>
      <w:r>
        <w:lastRenderedPageBreak/>
        <w:t>Results</w:t>
      </w:r>
      <w:commentRangeEnd w:id="115"/>
      <w:r w:rsidR="0099047B">
        <w:rPr>
          <w:rStyle w:val="CommentReference"/>
          <w:rFonts w:asciiTheme="minorHAnsi" w:eastAsiaTheme="minorHAnsi" w:hAnsiTheme="minorHAnsi" w:cstheme="minorBidi"/>
          <w:color w:val="auto"/>
        </w:rPr>
        <w:commentReference w:id="115"/>
      </w:r>
      <w:commentRangeEnd w:id="116"/>
      <w:r w:rsidR="00CB2F26">
        <w:rPr>
          <w:rStyle w:val="CommentReference"/>
          <w:rFonts w:asciiTheme="minorHAnsi" w:eastAsiaTheme="minorHAnsi" w:hAnsiTheme="minorHAnsi" w:cstheme="minorBidi"/>
          <w:color w:val="auto"/>
        </w:rPr>
        <w:commentReference w:id="116"/>
      </w:r>
    </w:p>
    <w:p w14:paraId="2AEFD7B2" w14:textId="77777777" w:rsidR="002D10EB" w:rsidRDefault="001A3CFA" w:rsidP="004706D0">
      <w:pPr>
        <w:ind w:firstLine="720"/>
        <w:rPr>
          <w:ins w:id="117" w:author="Stefanie Lane" w:date="2023-02-04T14:32:00Z"/>
        </w:rPr>
      </w:pPr>
      <w:commentRangeStart w:id="118"/>
      <w:r>
        <w:t xml:space="preserve">We found </w:t>
      </w:r>
      <w:r w:rsidR="00803772">
        <w:t xml:space="preserve">above-ground </w:t>
      </w:r>
      <w:r w:rsidR="00022F53">
        <w:t xml:space="preserve">cover </w:t>
      </w:r>
      <w:r w:rsidR="00803772">
        <w:t>abundance of</w:t>
      </w:r>
      <w:r w:rsidR="0046738E">
        <w:t xml:space="preserve"> the dominant group of</w:t>
      </w:r>
      <w:r w:rsidR="00803772">
        <w:t xml:space="preserve"> tall, perennial graminoids</w:t>
      </w:r>
      <w:r w:rsidR="00837A11">
        <w:t xml:space="preserve"> (TPGs)</w:t>
      </w:r>
      <w:r>
        <w:t xml:space="preserve"> </w:t>
      </w:r>
      <w:r w:rsidR="00CC6C7B">
        <w:t xml:space="preserve">in 10-year old exclosures </w:t>
      </w:r>
      <w:r>
        <w:t>recover</w:t>
      </w:r>
      <w:r w:rsidR="00022F53">
        <w:t>ed</w:t>
      </w:r>
      <w:r>
        <w:t xml:space="preserve"> to comparable cover abundance </w:t>
      </w:r>
      <w:r w:rsidR="00022F53">
        <w:t>as found in Undisturbed sites</w:t>
      </w:r>
      <w:r w:rsidR="0057780C">
        <w:t xml:space="preserve"> (</w:t>
      </w:r>
      <w:r w:rsidR="0057780C">
        <w:fldChar w:fldCharType="begin"/>
      </w:r>
      <w:r w:rsidR="0057780C">
        <w:instrText xml:space="preserve"> REF _Ref112945173 \h  \* MERGEFORMAT </w:instrText>
      </w:r>
      <w:r w:rsidR="0057780C">
        <w:fldChar w:fldCharType="separate"/>
      </w:r>
      <w:r w:rsidR="00032647">
        <w:t xml:space="preserve">Figure </w:t>
      </w:r>
      <w:r w:rsidR="00032647">
        <w:rPr>
          <w:noProof/>
        </w:rPr>
        <w:t>2</w:t>
      </w:r>
      <w:r w:rsidR="0057780C">
        <w:fldChar w:fldCharType="end"/>
      </w:r>
      <w:r w:rsidR="0057780C">
        <w:t>)</w:t>
      </w:r>
      <w:r w:rsidR="00022F53">
        <w:t>.</w:t>
      </w:r>
      <w:commentRangeEnd w:id="118"/>
      <w:r w:rsidR="00CB2F26">
        <w:rPr>
          <w:rStyle w:val="CommentReference"/>
        </w:rPr>
        <w:commentReference w:id="118"/>
      </w:r>
      <w:r w:rsidR="00022F53">
        <w:t xml:space="preserve"> </w:t>
      </w:r>
      <w:r w:rsidR="0046738E">
        <w:t xml:space="preserve">However, dominant species composition </w:t>
      </w:r>
      <w:r w:rsidR="0046738E" w:rsidRPr="00313013">
        <w:t>significantly c</w:t>
      </w:r>
      <w:r w:rsidR="0046738E">
        <w:t>hanged in the above-ground vegetation and surface seed bank</w:t>
      </w:r>
      <w:r w:rsidR="00903FF0">
        <w:t xml:space="preserve"> (</w:t>
      </w:r>
      <w:r w:rsidR="00903FF0">
        <w:fldChar w:fldCharType="begin"/>
      </w:r>
      <w:r w:rsidR="00903FF0">
        <w:instrText xml:space="preserve"> REF _Ref119065116 \h </w:instrText>
      </w:r>
      <w:r w:rsidR="00903FF0">
        <w:fldChar w:fldCharType="separate"/>
      </w:r>
      <w:r w:rsidR="00903FF0">
        <w:t xml:space="preserve">Figure </w:t>
      </w:r>
      <w:r w:rsidR="00903FF0">
        <w:rPr>
          <w:noProof/>
        </w:rPr>
        <w:t>3</w:t>
      </w:r>
      <w:r w:rsidR="00903FF0">
        <w:fldChar w:fldCharType="end"/>
      </w:r>
      <w:r w:rsidR="00903FF0">
        <w:t>)</w:t>
      </w:r>
      <w:r w:rsidR="00342DDD">
        <w:t>.</w:t>
      </w:r>
      <w:r w:rsidR="005A60CF">
        <w:t xml:space="preserve"> </w:t>
      </w:r>
    </w:p>
    <w:p w14:paraId="544DE670" w14:textId="36DF2DE1" w:rsidR="00C24F10" w:rsidRDefault="00512018" w:rsidP="004706D0">
      <w:pPr>
        <w:ind w:firstLine="720"/>
      </w:pPr>
      <w:r>
        <w:t>In the Little Qualicum River Estuary, a</w:t>
      </w:r>
      <w:r w:rsidR="000235ED">
        <w:t xml:space="preserve">bove-ground vegetation with &gt;25% </w:t>
      </w:r>
      <w:r w:rsidR="0016353F">
        <w:t>relative cover abundance</w:t>
      </w:r>
      <w:r w:rsidR="000235ED">
        <w:t xml:space="preserve"> in both Undisturbed and 10-year old exclosures included three species in common</w:t>
      </w:r>
      <w:r w:rsidR="004003A2">
        <w:t xml:space="preserve"> (</w:t>
      </w:r>
      <w:commentRangeStart w:id="119"/>
      <w:r w:rsidR="004003A2">
        <w:rPr>
          <w:i/>
        </w:rPr>
        <w:t>A. stolonifera, C. lyngbyei, P. anserina</w:t>
      </w:r>
      <w:commentRangeEnd w:id="119"/>
      <w:r w:rsidR="00CB2F26">
        <w:rPr>
          <w:rStyle w:val="CommentReference"/>
        </w:rPr>
        <w:commentReference w:id="119"/>
      </w:r>
      <w:r w:rsidR="004003A2">
        <w:t>)</w:t>
      </w:r>
      <w:r w:rsidR="00C440E2">
        <w:t>. T</w:t>
      </w:r>
      <w:r w:rsidR="004003A2">
        <w:t>he Undisturbed sites had a fourth dominant species (</w:t>
      </w:r>
      <w:r w:rsidR="004003A2">
        <w:rPr>
          <w:i/>
        </w:rPr>
        <w:t>J. balticus</w:t>
      </w:r>
      <w:r w:rsidR="004003A2">
        <w:t>)</w:t>
      </w:r>
      <w:r w:rsidR="0016353F">
        <w:t xml:space="preserve"> with &gt;25% relative cover abundance</w:t>
      </w:r>
      <w:r w:rsidR="00C440E2">
        <w:t xml:space="preserve"> in above ground vegetation, and this species had &gt; 25% relative abundance in the surface seed banks of both Undisturbed and 10-year old exclosures (</w:t>
      </w:r>
      <w:r w:rsidR="0016353F">
        <w:fldChar w:fldCharType="begin"/>
      </w:r>
      <w:r w:rsidR="0016353F">
        <w:instrText xml:space="preserve"> REF _Ref112945173 \h </w:instrText>
      </w:r>
      <w:r w:rsidR="0016353F">
        <w:fldChar w:fldCharType="separate"/>
      </w:r>
      <w:r w:rsidR="0016353F">
        <w:fldChar w:fldCharType="begin"/>
      </w:r>
      <w:r w:rsidR="0016353F">
        <w:instrText xml:space="preserve"> REF _Ref119065116 \h </w:instrText>
      </w:r>
      <w:r w:rsidR="0016353F">
        <w:fldChar w:fldCharType="separate"/>
      </w:r>
      <w:r w:rsidR="0016353F">
        <w:t xml:space="preserve">Figure </w:t>
      </w:r>
      <w:r w:rsidR="0016353F">
        <w:rPr>
          <w:noProof/>
        </w:rPr>
        <w:t>3</w:t>
      </w:r>
      <w:r w:rsidR="0016353F">
        <w:fldChar w:fldCharType="end"/>
      </w:r>
      <w:r w:rsidR="0016353F">
        <w:fldChar w:fldCharType="end"/>
      </w:r>
      <w:r w:rsidR="00C440E2">
        <w:t>)</w:t>
      </w:r>
      <w:r w:rsidR="0016353F">
        <w:t xml:space="preserve">. </w:t>
      </w:r>
      <w:r w:rsidR="00C440E2">
        <w:t xml:space="preserve">Both of these disturbance categories also shared &gt;25% abundance of </w:t>
      </w:r>
      <w:r w:rsidR="00C440E2">
        <w:rPr>
          <w:i/>
        </w:rPr>
        <w:t xml:space="preserve">A. </w:t>
      </w:r>
      <w:r>
        <w:rPr>
          <w:i/>
        </w:rPr>
        <w:t>stolonifera</w:t>
      </w:r>
      <w:r>
        <w:t xml:space="preserve"> in the surface seed bank.</w:t>
      </w:r>
      <w:r w:rsidR="004706D0">
        <w:t xml:space="preserve"> </w:t>
      </w:r>
    </w:p>
    <w:p w14:paraId="1FE18461" w14:textId="77777777" w:rsidR="0038089E" w:rsidRDefault="004372D7" w:rsidP="004706D0">
      <w:pPr>
        <w:ind w:firstLine="720"/>
      </w:pPr>
      <w:r>
        <w:t xml:space="preserve">Reference sites </w:t>
      </w:r>
      <w:r w:rsidR="00C24F10">
        <w:t>in</w:t>
      </w:r>
      <w:r>
        <w:t xml:space="preserve"> both e</w:t>
      </w:r>
      <w:r w:rsidR="00512018">
        <w:t xml:space="preserve">stuaries shared </w:t>
      </w:r>
      <w:r>
        <w:rPr>
          <w:i/>
        </w:rPr>
        <w:t xml:space="preserve">A. stolonifera, C. lyngbyei, </w:t>
      </w:r>
      <w:r>
        <w:t xml:space="preserve">and </w:t>
      </w:r>
      <w:r>
        <w:rPr>
          <w:i/>
        </w:rPr>
        <w:t>J. balticus</w:t>
      </w:r>
      <w:r>
        <w:t xml:space="preserve"> as species with &gt;25% cover in the above </w:t>
      </w:r>
      <w:r w:rsidR="004706D0">
        <w:t>g</w:t>
      </w:r>
      <w:r>
        <w:t xml:space="preserve">round vegetation, </w:t>
      </w:r>
      <w:r w:rsidR="004706D0">
        <w:t xml:space="preserve">but did not share any species in the surface seed bank with the same abundance. </w:t>
      </w:r>
      <w:r w:rsidR="00C24F10">
        <w:t xml:space="preserve">Grubbed sites in both estuaries </w:t>
      </w:r>
      <w:r w:rsidR="001A1015" w:rsidRPr="0049414A">
        <w:t xml:space="preserve">shared </w:t>
      </w:r>
      <w:r w:rsidR="00042FA4">
        <w:t>two species with &gt;25% relative abundance</w:t>
      </w:r>
      <w:r w:rsidR="00142A27">
        <w:t xml:space="preserve"> in above-ground vegetation</w:t>
      </w:r>
      <w:r w:rsidR="00042FA4">
        <w:t xml:space="preserve"> (</w:t>
      </w:r>
      <w:r w:rsidR="00042FA4">
        <w:rPr>
          <w:i/>
        </w:rPr>
        <w:t>E. parvula, G. maritima</w:t>
      </w:r>
      <w:r w:rsidR="00042FA4">
        <w:t>)</w:t>
      </w:r>
      <w:r w:rsidR="00142A27">
        <w:t xml:space="preserve">, although only </w:t>
      </w:r>
      <w:r w:rsidR="00142A27">
        <w:rPr>
          <w:i/>
        </w:rPr>
        <w:t>E. parvula</w:t>
      </w:r>
      <w:r w:rsidR="00142A27">
        <w:t xml:space="preserve"> was as dominant in the surface seed bank between both estuaries. </w:t>
      </w:r>
    </w:p>
    <w:p w14:paraId="078E3A8B" w14:textId="555458DA" w:rsidR="00512018" w:rsidRPr="00E6151F" w:rsidRDefault="00E6151F" w:rsidP="004706D0">
      <w:pPr>
        <w:ind w:firstLine="720"/>
      </w:pPr>
      <w:commentRangeStart w:id="120"/>
      <w:r>
        <w:t xml:space="preserve">Above-ground vegetation </w:t>
      </w:r>
      <w:commentRangeEnd w:id="120"/>
      <w:r w:rsidR="00CB2F26">
        <w:rPr>
          <w:rStyle w:val="CommentReference"/>
        </w:rPr>
        <w:commentReference w:id="120"/>
      </w:r>
      <w:r>
        <w:t>in t</w:t>
      </w:r>
      <w:r w:rsidR="00142A27">
        <w:t xml:space="preserve">he 1-year old exclosures </w:t>
      </w:r>
      <w:r>
        <w:t>was</w:t>
      </w:r>
      <w:r w:rsidR="00142A27">
        <w:t xml:space="preserve"> dominated by </w:t>
      </w:r>
      <w:r w:rsidR="00142A27">
        <w:rPr>
          <w:i/>
        </w:rPr>
        <w:t>G. maritima, S. canadensis</w:t>
      </w:r>
      <w:r>
        <w:t xml:space="preserve"> (which also dominated the Grubbed sites in just the Little Qualicum River Estuary)</w:t>
      </w:r>
      <w:r w:rsidR="00142A27">
        <w:rPr>
          <w:i/>
        </w:rPr>
        <w:t xml:space="preserve">, </w:t>
      </w:r>
      <w:r w:rsidR="00142A27">
        <w:t xml:space="preserve">and </w:t>
      </w:r>
      <w:r w:rsidR="00142A27">
        <w:rPr>
          <w:i/>
        </w:rPr>
        <w:t>C. lyngbyei</w:t>
      </w:r>
      <w:r>
        <w:t xml:space="preserve">, however the only species with &gt;25% relative abundance was </w:t>
      </w:r>
      <w:r>
        <w:rPr>
          <w:i/>
        </w:rPr>
        <w:t>S. canadensis</w:t>
      </w:r>
      <w:r>
        <w:t xml:space="preserve">; </w:t>
      </w:r>
      <w:r>
        <w:rPr>
          <w:i/>
        </w:rPr>
        <w:t>C. lyngbyei</w:t>
      </w:r>
      <w:r>
        <w:t xml:space="preserve"> was nearly absent from the surface seed bank</w:t>
      </w:r>
      <w:r w:rsidR="00E04951">
        <w:t xml:space="preserve"> in Grubbed sites in both estuaries, and from the 1-year old exclosures in Nanaimo River Estuary</w:t>
      </w:r>
      <w:r>
        <w:t xml:space="preserve">. </w:t>
      </w:r>
      <w:r w:rsidR="00903FF0">
        <w:t>(</w:t>
      </w:r>
      <w:r w:rsidR="00903FF0">
        <w:fldChar w:fldCharType="begin"/>
      </w:r>
      <w:r w:rsidR="00903FF0">
        <w:instrText xml:space="preserve"> REF _Ref119065116 \h </w:instrText>
      </w:r>
      <w:r w:rsidR="00903FF0">
        <w:fldChar w:fldCharType="separate"/>
      </w:r>
      <w:r w:rsidR="00903FF0">
        <w:t xml:space="preserve">Figure </w:t>
      </w:r>
      <w:r w:rsidR="00903FF0">
        <w:rPr>
          <w:noProof/>
        </w:rPr>
        <w:t>3</w:t>
      </w:r>
      <w:r w:rsidR="00903FF0">
        <w:fldChar w:fldCharType="end"/>
      </w:r>
      <w:r w:rsidR="00903FF0">
        <w:t>)</w:t>
      </w:r>
    </w:p>
    <w:p w14:paraId="3F0146D2" w14:textId="384A7956" w:rsidR="0046738E" w:rsidRDefault="00583F8C" w:rsidP="0046738E">
      <w:pPr>
        <w:ind w:firstLine="720"/>
      </w:pPr>
      <w:r>
        <w:t xml:space="preserve">The dominant species </w:t>
      </w:r>
      <w:r w:rsidR="00236780">
        <w:t xml:space="preserve">accounted for &gt; 25% mean abundance within each vegetation plot or seed bank sample, but </w:t>
      </w:r>
      <w:r w:rsidR="006A255E">
        <w:t xml:space="preserve">it is useful to have disturbance and recovery indicator species between estuaries. </w:t>
      </w:r>
      <w:r w:rsidR="00342DDD">
        <w:t>I</w:t>
      </w:r>
      <w:r w:rsidR="0046738E">
        <w:t xml:space="preserve">ndicator species analysis characterized above-ground vegetation in Undisturbed sites by two native TPGs and one native forb, while </w:t>
      </w:r>
      <w:proofErr w:type="gramStart"/>
      <w:r w:rsidR="0046738E">
        <w:t>10-year old</w:t>
      </w:r>
      <w:proofErr w:type="gramEnd"/>
      <w:r w:rsidR="0046738E">
        <w:t xml:space="preserve"> exclosures were characterized by a single non-native TPG, </w:t>
      </w:r>
      <w:r w:rsidR="0046738E">
        <w:rPr>
          <w:i/>
        </w:rPr>
        <w:t>Agrostis stolonifera</w:t>
      </w:r>
      <w:r w:rsidR="0046738E">
        <w:t xml:space="preserve"> (</w:t>
      </w:r>
      <w:r w:rsidR="0046738E">
        <w:fldChar w:fldCharType="begin"/>
      </w:r>
      <w:r w:rsidR="0046738E">
        <w:instrText xml:space="preserve"> REF _Ref117853221 \h  \* MERGEFORMAT </w:instrText>
      </w:r>
      <w:r w:rsidR="0046738E">
        <w:fldChar w:fldCharType="separate"/>
      </w:r>
      <w:r w:rsidR="0046738E">
        <w:t xml:space="preserve">Table </w:t>
      </w:r>
      <w:r w:rsidR="0046738E">
        <w:rPr>
          <w:noProof/>
        </w:rPr>
        <w:t>2</w:t>
      </w:r>
      <w:r w:rsidR="0046738E">
        <w:fldChar w:fldCharType="end"/>
      </w:r>
      <w:r w:rsidR="0046738E">
        <w:t>). This non-native species also characterized the surface seed banks of both the 10-year old exclosures and Undisturbed sites.</w:t>
      </w:r>
      <w:r w:rsidR="004B580D">
        <w:t xml:space="preserve"> </w:t>
      </w:r>
      <w:r w:rsidR="0046738E">
        <w:t xml:space="preserve">Surface seed bank indicator species in the 10-year old exclosures were two native species, </w:t>
      </w:r>
      <w:r w:rsidR="0046738E">
        <w:rPr>
          <w:i/>
        </w:rPr>
        <w:t xml:space="preserve">Juncus balticus </w:t>
      </w:r>
      <w:r w:rsidR="0046738E">
        <w:t xml:space="preserve">and </w:t>
      </w:r>
      <w:commentRangeStart w:id="121"/>
      <w:r w:rsidR="0046738E">
        <w:rPr>
          <w:i/>
        </w:rPr>
        <w:t xml:space="preserve">Triglochin </w:t>
      </w:r>
      <w:commentRangeEnd w:id="121"/>
      <w:r w:rsidR="00CB2F26">
        <w:rPr>
          <w:rStyle w:val="CommentReference"/>
        </w:rPr>
        <w:commentReference w:id="121"/>
      </w:r>
      <w:r w:rsidR="0046738E">
        <w:rPr>
          <w:i/>
        </w:rPr>
        <w:t>maritima</w:t>
      </w:r>
      <w:r w:rsidR="0046738E">
        <w:t xml:space="preserve">. </w:t>
      </w:r>
      <w:r w:rsidR="00726940">
        <w:t xml:space="preserve">The above-ground vegetation at Reference sites had these </w:t>
      </w:r>
      <w:r w:rsidR="0046738E">
        <w:t>same</w:t>
      </w:r>
      <w:r w:rsidR="00726940">
        <w:t xml:space="preserve"> two</w:t>
      </w:r>
      <w:r w:rsidR="0046738E">
        <w:t xml:space="preserve"> indicator species,</w:t>
      </w:r>
      <w:r w:rsidR="00726940">
        <w:t xml:space="preserve"> plus </w:t>
      </w:r>
      <w:r w:rsidR="0046738E">
        <w:rPr>
          <w:i/>
        </w:rPr>
        <w:t>Carex lyngbyei</w:t>
      </w:r>
      <w:r w:rsidR="00726940">
        <w:t>.</w:t>
      </w:r>
    </w:p>
    <w:p w14:paraId="2771D45C" w14:textId="57129D71" w:rsidR="0046738E" w:rsidRDefault="0046738E" w:rsidP="008771DC">
      <w:pPr>
        <w:ind w:firstLine="720"/>
      </w:pPr>
      <w:commentRangeStart w:id="122"/>
      <w:r>
        <w:rPr>
          <w:i/>
        </w:rPr>
        <w:t>C. lyngbyei</w:t>
      </w:r>
      <w:commentRangeEnd w:id="122"/>
      <w:r>
        <w:rPr>
          <w:rStyle w:val="CommentReference"/>
        </w:rPr>
        <w:commentReference w:id="122"/>
      </w:r>
      <w:r>
        <w:rPr>
          <w:i/>
        </w:rPr>
        <w:t xml:space="preserve"> </w:t>
      </w:r>
      <w:r>
        <w:t>is an indicator</w:t>
      </w:r>
      <w:r w:rsidR="002A2569">
        <w:t xml:space="preserve"> species</w:t>
      </w:r>
      <w:r>
        <w:t xml:space="preserve"> shared by Reference surface seed banks and above-ground vegetation. However, this is the only indicator species that Reference sites share between </w:t>
      </w:r>
      <w:r w:rsidR="002A2569">
        <w:t xml:space="preserve">their </w:t>
      </w:r>
      <w:r>
        <w:t>surface seed bank</w:t>
      </w:r>
      <w:r w:rsidR="002A2569">
        <w:t>s</w:t>
      </w:r>
      <w:r>
        <w:t xml:space="preserve"> and </w:t>
      </w:r>
      <w:r w:rsidR="002A2569">
        <w:t xml:space="preserve">above-ground </w:t>
      </w:r>
      <w:r>
        <w:t>vegetation. Surface seed banks and vegetation both included a TPG (</w:t>
      </w:r>
      <w:r>
        <w:rPr>
          <w:i/>
        </w:rPr>
        <w:t>Juncus</w:t>
      </w:r>
      <w:r>
        <w:t xml:space="preserve"> sp.). The seed bank differed from vegetation by including an indicator species that also indicated vegetation in Grubbed sites (</w:t>
      </w:r>
      <w:r>
        <w:rPr>
          <w:i/>
        </w:rPr>
        <w:t>Cotula coronopifolia</w:t>
      </w:r>
      <w:r>
        <w:t>) (</w:t>
      </w:r>
      <w:r>
        <w:fldChar w:fldCharType="begin"/>
      </w:r>
      <w:r>
        <w:instrText xml:space="preserve"> REF _Ref117853221 \h </w:instrText>
      </w:r>
      <w:r>
        <w:fldChar w:fldCharType="separate"/>
      </w:r>
      <w:r>
        <w:t xml:space="preserve">Table </w:t>
      </w:r>
      <w:r>
        <w:rPr>
          <w:noProof/>
        </w:rPr>
        <w:t>2</w:t>
      </w:r>
      <w:r>
        <w:fldChar w:fldCharType="end"/>
      </w:r>
      <w:r>
        <w:t>)</w:t>
      </w:r>
    </w:p>
    <w:p w14:paraId="13DF87D9" w14:textId="1199805F" w:rsidR="00342DDD" w:rsidRPr="00F15746" w:rsidRDefault="001053C9" w:rsidP="00F15746">
      <w:pPr>
        <w:ind w:firstLine="720"/>
        <w:rPr>
          <w:i/>
        </w:rPr>
      </w:pPr>
      <w:bookmarkStart w:id="123" w:name="_Hlk126686440"/>
      <w:commentRangeStart w:id="124"/>
      <w:r w:rsidRPr="00CA6FB1">
        <w:rPr>
          <w:i/>
        </w:rPr>
        <w:t>G</w:t>
      </w:r>
      <w:r w:rsidR="00C534C4" w:rsidRPr="00CA6FB1">
        <w:rPr>
          <w:i/>
        </w:rPr>
        <w:t xml:space="preserve">eneralized </w:t>
      </w:r>
      <w:commentRangeEnd w:id="124"/>
      <w:r w:rsidR="009031A2">
        <w:rPr>
          <w:rStyle w:val="CommentReference"/>
        </w:rPr>
        <w:commentReference w:id="124"/>
      </w:r>
      <w:r w:rsidR="00C534C4" w:rsidRPr="00CA6FB1">
        <w:rPr>
          <w:i/>
        </w:rPr>
        <w:t>linear models showed</w:t>
      </w:r>
      <w:r w:rsidR="00022F53" w:rsidRPr="00CA6FB1">
        <w:rPr>
          <w:i/>
        </w:rPr>
        <w:t xml:space="preserve"> </w:t>
      </w:r>
      <w:r w:rsidR="00CC6C7B" w:rsidRPr="00CA6FB1">
        <w:rPr>
          <w:i/>
        </w:rPr>
        <w:t xml:space="preserve">Grubbed sites had significantly lower TPG above-ground cover than Undisturbed sites (p = 0.02), </w:t>
      </w:r>
      <w:r w:rsidRPr="00CA6FB1">
        <w:rPr>
          <w:i/>
        </w:rPr>
        <w:t xml:space="preserve">although this was </w:t>
      </w:r>
      <w:r w:rsidR="008E656D" w:rsidRPr="00CA6FB1">
        <w:rPr>
          <w:i/>
        </w:rPr>
        <w:t>not statistically significant in</w:t>
      </w:r>
      <w:r w:rsidRPr="00CA6FB1">
        <w:rPr>
          <w:i/>
        </w:rPr>
        <w:t xml:space="preserve"> </w:t>
      </w:r>
      <w:r w:rsidR="00CC6C7B" w:rsidRPr="00CA6FB1">
        <w:rPr>
          <w:i/>
        </w:rPr>
        <w:t>1-year old exclosures</w:t>
      </w:r>
      <w:r w:rsidR="008E656D" w:rsidRPr="00CA6FB1">
        <w:rPr>
          <w:i/>
        </w:rPr>
        <w:t xml:space="preserve"> at </w:t>
      </w:r>
      <w:commentRangeStart w:id="125"/>
      <w:r w:rsidR="008E656D" w:rsidRPr="00CA6FB1">
        <w:rPr>
          <w:i/>
        </w:rPr>
        <w:t>alpha = 0.05</w:t>
      </w:r>
      <w:r w:rsidR="00CC6C7B" w:rsidRPr="00CA6FB1">
        <w:rPr>
          <w:i/>
        </w:rPr>
        <w:t xml:space="preserve"> </w:t>
      </w:r>
      <w:commentRangeEnd w:id="125"/>
      <w:r w:rsidR="00CB2F26">
        <w:rPr>
          <w:rStyle w:val="CommentReference"/>
        </w:rPr>
        <w:commentReference w:id="125"/>
      </w:r>
      <w:r w:rsidR="00CC6C7B" w:rsidRPr="00CA6FB1">
        <w:rPr>
          <w:i/>
        </w:rPr>
        <w:t xml:space="preserve">(p = 0.09). </w:t>
      </w:r>
      <w:r w:rsidR="00342DDD" w:rsidRPr="00CA6FB1">
        <w:rPr>
          <w:i/>
        </w:rPr>
        <w:t>We found the surface seed bank composition of TPGs varied by estuary and disturbance (</w:t>
      </w:r>
      <w:r w:rsidR="00342DDD" w:rsidRPr="00CA6FB1">
        <w:rPr>
          <w:i/>
        </w:rPr>
        <w:fldChar w:fldCharType="begin"/>
      </w:r>
      <w:r w:rsidR="00342DDD" w:rsidRPr="00CA6FB1">
        <w:rPr>
          <w:i/>
        </w:rPr>
        <w:instrText xml:space="preserve"> REF _Ref112945173 \h  \* MERGEFORMAT </w:instrText>
      </w:r>
      <w:r w:rsidR="00342DDD" w:rsidRPr="00CA6FB1">
        <w:rPr>
          <w:i/>
        </w:rPr>
      </w:r>
      <w:r w:rsidR="00342DDD" w:rsidRPr="00CA6FB1">
        <w:rPr>
          <w:i/>
        </w:rPr>
        <w:fldChar w:fldCharType="separate"/>
      </w:r>
      <w:r w:rsidR="00342DDD" w:rsidRPr="00CA6FB1">
        <w:rPr>
          <w:i/>
        </w:rPr>
        <w:t xml:space="preserve">Figure </w:t>
      </w:r>
      <w:r w:rsidR="00342DDD" w:rsidRPr="00CA6FB1">
        <w:rPr>
          <w:i/>
          <w:noProof/>
        </w:rPr>
        <w:t>2</w:t>
      </w:r>
      <w:r w:rsidR="00342DDD" w:rsidRPr="00CA6FB1">
        <w:rPr>
          <w:i/>
        </w:rPr>
        <w:fldChar w:fldCharType="end"/>
      </w:r>
      <w:r w:rsidR="00342DDD" w:rsidRPr="00CA6FB1">
        <w:rPr>
          <w:i/>
        </w:rPr>
        <w:t xml:space="preserve">). Our generalized linear models showed </w:t>
      </w:r>
      <w:commentRangeStart w:id="126"/>
      <w:r w:rsidR="00342DDD" w:rsidRPr="00CA6FB1">
        <w:rPr>
          <w:i/>
        </w:rPr>
        <w:t xml:space="preserve">Nanaimo River Estuary had significantly </w:t>
      </w:r>
      <w:r w:rsidR="00342DDD" w:rsidRPr="00CA6FB1">
        <w:rPr>
          <w:i/>
        </w:rPr>
        <w:lastRenderedPageBreak/>
        <w:t>lower TPG seed abundance overall</w:t>
      </w:r>
      <w:commentRangeEnd w:id="126"/>
      <w:r w:rsidR="00342DDD" w:rsidRPr="00CA6FB1">
        <w:rPr>
          <w:rStyle w:val="CommentReference"/>
          <w:i/>
        </w:rPr>
        <w:commentReference w:id="126"/>
      </w:r>
      <w:r w:rsidR="00342DDD" w:rsidRPr="00CA6FB1">
        <w:rPr>
          <w:i/>
        </w:rPr>
        <w:t xml:space="preserve"> (p = 0.02), and Grubbed sites have significantly lower TPG seed abundance, regardless of estuary (p = 0.05).</w:t>
      </w:r>
      <w:r w:rsidR="00342DDD">
        <w:t xml:space="preserve"> </w:t>
      </w:r>
    </w:p>
    <w:bookmarkEnd w:id="114"/>
    <w:bookmarkEnd w:id="123"/>
    <w:p w14:paraId="7B5A9D11" w14:textId="77777777" w:rsidR="00B424B5" w:rsidRDefault="00B424B5" w:rsidP="00B424B5">
      <w:pPr>
        <w:pStyle w:val="NoSpacing"/>
      </w:pPr>
    </w:p>
    <w:p w14:paraId="5E48A15D" w14:textId="77777777" w:rsidR="00B424B5" w:rsidRDefault="00B424B5" w:rsidP="00B424B5">
      <w:pPr>
        <w:pStyle w:val="NoSpacing"/>
      </w:pPr>
    </w:p>
    <w:p w14:paraId="2363674C" w14:textId="77777777" w:rsidR="00B424B5" w:rsidRDefault="00B424B5" w:rsidP="00B424B5">
      <w:pPr>
        <w:pStyle w:val="NoSpacing"/>
      </w:pPr>
    </w:p>
    <w:p w14:paraId="377E8169" w14:textId="77777777" w:rsidR="00B424B5" w:rsidRDefault="00B424B5" w:rsidP="00B424B5">
      <w:pPr>
        <w:pStyle w:val="NoSpacing"/>
      </w:pPr>
    </w:p>
    <w:p w14:paraId="090579F9" w14:textId="77777777" w:rsidR="00B424B5" w:rsidRDefault="00B424B5" w:rsidP="00B424B5">
      <w:pPr>
        <w:pStyle w:val="NoSpacing"/>
      </w:pPr>
    </w:p>
    <w:p w14:paraId="32250958" w14:textId="77777777" w:rsidR="00B424B5" w:rsidRDefault="00B424B5" w:rsidP="00B424B5">
      <w:pPr>
        <w:pStyle w:val="NoSpacing"/>
      </w:pPr>
    </w:p>
    <w:p w14:paraId="51E43E2C" w14:textId="77777777" w:rsidR="00B424B5" w:rsidRDefault="00B424B5" w:rsidP="00B424B5">
      <w:pPr>
        <w:keepNext/>
      </w:pPr>
      <w:bookmarkStart w:id="127" w:name="_Hlk126419359"/>
      <w:r>
        <w:rPr>
          <w:noProof/>
        </w:rPr>
        <w:drawing>
          <wp:inline distT="0" distB="0" distL="0" distR="0" wp14:anchorId="60933D2B" wp14:editId="0B9E82A0">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C320995" w14:textId="02D4ADAD" w:rsidR="00B424B5" w:rsidRDefault="00B424B5" w:rsidP="00B424B5">
      <w:pPr>
        <w:pStyle w:val="Caption"/>
      </w:pPr>
      <w:bookmarkStart w:id="128" w:name="_Ref112945173"/>
      <w:r>
        <w:t xml:space="preserve">Figure </w:t>
      </w:r>
      <w:fldSimple w:instr=" SEQ Figure \* ARABIC ">
        <w:r w:rsidR="00032647">
          <w:rPr>
            <w:noProof/>
          </w:rPr>
          <w:t>2</w:t>
        </w:r>
      </w:fldSimple>
      <w:bookmarkEnd w:id="128"/>
      <w:r>
        <w:t>. Above-ground cover abundance of key functional group ‘</w:t>
      </w:r>
      <w:ins w:id="129" w:author="Stefanie Lane" w:date="2023-02-07T17:59:00Z">
        <w:r w:rsidR="00D178D4">
          <w:t xml:space="preserve">tall </w:t>
        </w:r>
      </w:ins>
      <w:commentRangeStart w:id="130"/>
      <w:r>
        <w:t>perennial graminoids</w:t>
      </w:r>
      <w:del w:id="131" w:author="Stefanie Lane" w:date="2023-02-07T17:59:00Z">
        <w:r w:rsidDel="00D178D4">
          <w:delText xml:space="preserve"> (&gt; 10 cm)</w:delText>
        </w:r>
      </w:del>
      <w:commentRangeEnd w:id="130"/>
      <w:r w:rsidR="00CB2F26">
        <w:rPr>
          <w:rStyle w:val="CommentReference"/>
          <w:i w:val="0"/>
          <w:iCs w:val="0"/>
          <w:color w:val="auto"/>
        </w:rPr>
        <w:commentReference w:id="130"/>
      </w:r>
      <w:r>
        <w:t xml:space="preserve">’ is not significantly different from undisturbed (reference) sites after 10 years. However, indicator species analysis reveals this above-ground cover is dominated by </w:t>
      </w:r>
      <w:r w:rsidR="004F7DEA">
        <w:t>non-native</w:t>
      </w:r>
      <w:r>
        <w:t xml:space="preserve"> graminoid species </w:t>
      </w:r>
      <w:r>
        <w:rPr>
          <w:i w:val="0"/>
        </w:rPr>
        <w:t>Agrostis stolonifera</w:t>
      </w:r>
      <w:r>
        <w:t xml:space="preserve">. Moreover, seed bank abundance of tall, perennial graminoids is significantly higher in 10-year old exclosures compared to other disturbance conditions, including undisturbed (reference) sites. Notably, there is nearly equal abundance of </w:t>
      </w:r>
      <w:r w:rsidR="004F7DEA">
        <w:t>non-native</w:t>
      </w:r>
      <w:r>
        <w:t xml:space="preserve"> and native graminoid seed in 10-year old exclosures, and significantly greater representation of </w:t>
      </w:r>
      <w:r w:rsidR="004F7DEA">
        <w:t>non-native</w:t>
      </w:r>
      <w:r>
        <w:t xml:space="preserve"> than native graminoid seed in undisturbed sites in Little Qualicum Estuary.</w:t>
      </w:r>
    </w:p>
    <w:bookmarkEnd w:id="127"/>
    <w:p w14:paraId="66A66CAC" w14:textId="6BE38AEF" w:rsidR="00B424B5" w:rsidRDefault="00B424B5" w:rsidP="00B424B5"/>
    <w:p w14:paraId="1355F4E7" w14:textId="63A101FB" w:rsidR="00C15E46" w:rsidRDefault="00C15E46" w:rsidP="00B424B5"/>
    <w:p w14:paraId="32D5DFA3" w14:textId="6A259F25" w:rsidR="00C15E46" w:rsidRDefault="00C15E46" w:rsidP="00B424B5"/>
    <w:p w14:paraId="405737CA" w14:textId="6D661EFA" w:rsidR="00C15E46" w:rsidRDefault="00C15E46" w:rsidP="00B424B5"/>
    <w:p w14:paraId="01BF4EDE" w14:textId="40BE712E" w:rsidR="00C15E46" w:rsidRDefault="00C15E46" w:rsidP="00B424B5"/>
    <w:p w14:paraId="6508C28E" w14:textId="03D0C507" w:rsidR="00C15E46" w:rsidRDefault="00C15E46" w:rsidP="00B424B5"/>
    <w:p w14:paraId="7B234387" w14:textId="06A613F2" w:rsidR="00C15E46" w:rsidRDefault="00C15E46" w:rsidP="00B424B5"/>
    <w:p w14:paraId="2C57DC25" w14:textId="731D4D78" w:rsidR="00C15E46" w:rsidRDefault="00C15E46" w:rsidP="00B424B5"/>
    <w:p w14:paraId="4631DD6B" w14:textId="79CF0E36" w:rsidR="00C15E46" w:rsidRDefault="00C15E46" w:rsidP="00B424B5"/>
    <w:p w14:paraId="17612954" w14:textId="1A322D1B" w:rsidR="00C15E46" w:rsidRDefault="00C15E46" w:rsidP="00B424B5"/>
    <w:p w14:paraId="11F932BD" w14:textId="77777777" w:rsidR="001B3296" w:rsidRPr="00EF54ED" w:rsidRDefault="001B3296" w:rsidP="00B424B5"/>
    <w:p w14:paraId="19A3F0A2" w14:textId="5D8BFF2E" w:rsidR="00B424B5" w:rsidRDefault="00B424B5" w:rsidP="00B424B5">
      <w:pPr>
        <w:pStyle w:val="Caption"/>
        <w:keepNext/>
      </w:pPr>
      <w:bookmarkStart w:id="132" w:name="_Ref117853221"/>
      <w:commentRangeStart w:id="133"/>
      <w:r>
        <w:t xml:space="preserve">Table </w:t>
      </w:r>
      <w:commentRangeEnd w:id="133"/>
      <w:r w:rsidR="00C64D81">
        <w:rPr>
          <w:rStyle w:val="CommentReference"/>
          <w:i w:val="0"/>
          <w:iCs w:val="0"/>
          <w:color w:val="auto"/>
        </w:rPr>
        <w:commentReference w:id="133"/>
      </w:r>
      <w:fldSimple w:instr=" SEQ Table \* ARABIC ">
        <w:r w:rsidR="00E257EC">
          <w:rPr>
            <w:noProof/>
          </w:rPr>
          <w:t>2</w:t>
        </w:r>
      </w:fldSimple>
      <w:bookmarkEnd w:id="132"/>
      <w:r>
        <w:t>. I</w:t>
      </w:r>
      <w:bookmarkStart w:id="134" w:name="_Hlk126419235"/>
      <w:r>
        <w:t xml:space="preserve">ndicator species analysis </w:t>
      </w:r>
      <w:r w:rsidR="00F11B73">
        <w:t xml:space="preserve">identifies </w:t>
      </w:r>
      <w:r>
        <w:t>which species significantly characterize the above-ground vegetation (left panel) and surface seed bank (right panel) for each disturbance condition, or combination of “recent</w:t>
      </w:r>
      <w:r w:rsidR="00CE5602">
        <w:t>ly disturbed</w:t>
      </w:r>
      <w:r>
        <w:t xml:space="preserve">” (1-year old exclosures and Grubbed sites) and “recovered” (10-year old exclosures and Undisturbed sites) disturbance conditions. </w:t>
      </w:r>
      <w:r w:rsidR="005D53AA">
        <w:t xml:space="preserve">Non-native species are indicated by (*). </w:t>
      </w:r>
      <w:bookmarkEnd w:id="134"/>
    </w:p>
    <w:tbl>
      <w:tblPr>
        <w:tblW w:w="9221" w:type="dxa"/>
        <w:tblLook w:val="04A0" w:firstRow="1" w:lastRow="0" w:firstColumn="1" w:lastColumn="0" w:noHBand="0" w:noVBand="1"/>
      </w:tblPr>
      <w:tblGrid>
        <w:gridCol w:w="1711"/>
        <w:gridCol w:w="2243"/>
        <w:gridCol w:w="769"/>
        <w:gridCol w:w="336"/>
        <w:gridCol w:w="1316"/>
        <w:gridCol w:w="2223"/>
        <w:gridCol w:w="762"/>
      </w:tblGrid>
      <w:tr w:rsidR="00C60574" w:rsidRPr="00C60574" w14:paraId="43AB94BD" w14:textId="77777777" w:rsidTr="00C60574">
        <w:trPr>
          <w:trHeight w:val="370"/>
        </w:trPr>
        <w:tc>
          <w:tcPr>
            <w:tcW w:w="4461" w:type="dxa"/>
            <w:gridSpan w:val="3"/>
            <w:tcBorders>
              <w:top w:val="nil"/>
              <w:left w:val="nil"/>
              <w:bottom w:val="nil"/>
              <w:right w:val="nil"/>
            </w:tcBorders>
            <w:shd w:val="clear" w:color="auto" w:fill="auto"/>
            <w:noWrap/>
            <w:vAlign w:val="bottom"/>
            <w:hideMark/>
          </w:tcPr>
          <w:p w14:paraId="1C4516E7" w14:textId="77777777" w:rsidR="00C60574" w:rsidRPr="00C60574" w:rsidRDefault="00C60574" w:rsidP="00C60574">
            <w:pPr>
              <w:spacing w:after="0" w:line="240" w:lineRule="auto"/>
              <w:jc w:val="center"/>
              <w:rPr>
                <w:rFonts w:ascii="Calibri" w:eastAsia="Times New Roman" w:hAnsi="Calibri" w:cs="Calibri"/>
                <w:color w:val="000000"/>
                <w:sz w:val="28"/>
                <w:szCs w:val="28"/>
              </w:rPr>
            </w:pPr>
            <w:bookmarkStart w:id="135" w:name="_Hlk126419023"/>
            <w:r w:rsidRPr="00C60574">
              <w:rPr>
                <w:rFonts w:ascii="Calibri" w:eastAsia="Times New Roman" w:hAnsi="Calibri" w:cs="Calibri"/>
                <w:color w:val="000000"/>
                <w:sz w:val="28"/>
                <w:szCs w:val="28"/>
              </w:rPr>
              <w:t>Above Ground Vegetation</w:t>
            </w:r>
          </w:p>
        </w:tc>
        <w:tc>
          <w:tcPr>
            <w:tcW w:w="340" w:type="dxa"/>
            <w:tcBorders>
              <w:top w:val="nil"/>
              <w:left w:val="nil"/>
              <w:bottom w:val="nil"/>
              <w:right w:val="nil"/>
            </w:tcBorders>
            <w:shd w:val="clear" w:color="auto" w:fill="auto"/>
            <w:noWrap/>
            <w:vAlign w:val="bottom"/>
            <w:hideMark/>
          </w:tcPr>
          <w:p w14:paraId="218C547E" w14:textId="77777777" w:rsidR="00C60574" w:rsidRPr="00C60574" w:rsidRDefault="00C60574" w:rsidP="00C60574">
            <w:pPr>
              <w:spacing w:after="0" w:line="240" w:lineRule="auto"/>
              <w:jc w:val="center"/>
              <w:rPr>
                <w:rFonts w:ascii="Calibri" w:eastAsia="Times New Roman" w:hAnsi="Calibri" w:cs="Calibri"/>
                <w:color w:val="000000"/>
                <w:sz w:val="28"/>
                <w:szCs w:val="28"/>
              </w:rPr>
            </w:pPr>
          </w:p>
        </w:tc>
        <w:tc>
          <w:tcPr>
            <w:tcW w:w="4420" w:type="dxa"/>
            <w:gridSpan w:val="3"/>
            <w:tcBorders>
              <w:top w:val="nil"/>
              <w:left w:val="nil"/>
              <w:bottom w:val="nil"/>
              <w:right w:val="nil"/>
            </w:tcBorders>
            <w:shd w:val="clear" w:color="auto" w:fill="auto"/>
            <w:noWrap/>
            <w:vAlign w:val="bottom"/>
            <w:hideMark/>
          </w:tcPr>
          <w:p w14:paraId="1F921E92" w14:textId="335E77AD" w:rsidR="00C60574" w:rsidRPr="00C60574" w:rsidRDefault="00C57BAB" w:rsidP="00C60574">
            <w:pPr>
              <w:spacing w:after="0" w:line="240" w:lineRule="auto"/>
              <w:jc w:val="center"/>
              <w:rPr>
                <w:rFonts w:ascii="Calibri" w:eastAsia="Times New Roman" w:hAnsi="Calibri" w:cs="Calibri"/>
                <w:color w:val="000000"/>
                <w:sz w:val="28"/>
                <w:szCs w:val="28"/>
              </w:rPr>
            </w:pPr>
            <w:r>
              <w:rPr>
                <w:rFonts w:ascii="Calibri" w:eastAsia="Times New Roman" w:hAnsi="Calibri" w:cs="Calibri"/>
                <w:color w:val="000000"/>
                <w:sz w:val="28"/>
                <w:szCs w:val="28"/>
              </w:rPr>
              <w:t>Surface</w:t>
            </w:r>
            <w:r w:rsidR="00C60574" w:rsidRPr="00C60574">
              <w:rPr>
                <w:rFonts w:ascii="Calibri" w:eastAsia="Times New Roman" w:hAnsi="Calibri" w:cs="Calibri"/>
                <w:color w:val="000000"/>
                <w:sz w:val="28"/>
                <w:szCs w:val="28"/>
              </w:rPr>
              <w:t xml:space="preserve"> Seed Bank</w:t>
            </w:r>
          </w:p>
        </w:tc>
      </w:tr>
      <w:tr w:rsidR="00C60574" w:rsidRPr="00C60574" w14:paraId="0F285EAF" w14:textId="77777777" w:rsidTr="00C60574">
        <w:trPr>
          <w:trHeight w:val="300"/>
        </w:trPr>
        <w:tc>
          <w:tcPr>
            <w:tcW w:w="1365" w:type="dxa"/>
            <w:tcBorders>
              <w:top w:val="nil"/>
              <w:left w:val="nil"/>
              <w:bottom w:val="single" w:sz="8" w:space="0" w:color="auto"/>
              <w:right w:val="nil"/>
            </w:tcBorders>
            <w:shd w:val="clear" w:color="auto" w:fill="auto"/>
            <w:vAlign w:val="center"/>
            <w:hideMark/>
          </w:tcPr>
          <w:p w14:paraId="2875FE5D"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309" w:type="dxa"/>
            <w:tcBorders>
              <w:top w:val="nil"/>
              <w:left w:val="nil"/>
              <w:bottom w:val="single" w:sz="8" w:space="0" w:color="auto"/>
              <w:right w:val="nil"/>
            </w:tcBorders>
            <w:shd w:val="clear" w:color="auto" w:fill="auto"/>
            <w:noWrap/>
            <w:vAlign w:val="center"/>
            <w:hideMark/>
          </w:tcPr>
          <w:p w14:paraId="51ABF83F"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7" w:type="dxa"/>
            <w:tcBorders>
              <w:top w:val="nil"/>
              <w:left w:val="nil"/>
              <w:bottom w:val="single" w:sz="8" w:space="0" w:color="auto"/>
              <w:right w:val="nil"/>
            </w:tcBorders>
            <w:shd w:val="clear" w:color="auto" w:fill="auto"/>
            <w:noWrap/>
            <w:vAlign w:val="center"/>
            <w:hideMark/>
          </w:tcPr>
          <w:p w14:paraId="4D5F6725"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c>
          <w:tcPr>
            <w:tcW w:w="340" w:type="dxa"/>
            <w:tcBorders>
              <w:top w:val="nil"/>
              <w:left w:val="nil"/>
              <w:bottom w:val="nil"/>
              <w:right w:val="nil"/>
            </w:tcBorders>
            <w:shd w:val="clear" w:color="auto" w:fill="auto"/>
            <w:noWrap/>
            <w:vAlign w:val="bottom"/>
            <w:hideMark/>
          </w:tcPr>
          <w:p w14:paraId="6004E39C" w14:textId="77777777" w:rsidR="00C60574" w:rsidRPr="00C60574" w:rsidRDefault="00C60574" w:rsidP="00C60574">
            <w:pPr>
              <w:spacing w:after="0" w:line="240" w:lineRule="auto"/>
              <w:jc w:val="center"/>
              <w:rPr>
                <w:rFonts w:ascii="Calibri" w:eastAsia="Times New Roman" w:hAnsi="Calibri" w:cs="Calibri"/>
                <w:b/>
                <w:bCs/>
                <w:color w:val="000000"/>
              </w:rPr>
            </w:pPr>
          </w:p>
        </w:tc>
        <w:tc>
          <w:tcPr>
            <w:tcW w:w="1352" w:type="dxa"/>
            <w:tcBorders>
              <w:top w:val="nil"/>
              <w:left w:val="nil"/>
              <w:bottom w:val="single" w:sz="8" w:space="0" w:color="auto"/>
              <w:right w:val="nil"/>
            </w:tcBorders>
            <w:shd w:val="clear" w:color="auto" w:fill="auto"/>
            <w:vAlign w:val="center"/>
            <w:hideMark/>
          </w:tcPr>
          <w:p w14:paraId="369CCA77"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288" w:type="dxa"/>
            <w:tcBorders>
              <w:top w:val="nil"/>
              <w:left w:val="nil"/>
              <w:bottom w:val="single" w:sz="8" w:space="0" w:color="auto"/>
              <w:right w:val="nil"/>
            </w:tcBorders>
            <w:shd w:val="clear" w:color="auto" w:fill="auto"/>
            <w:noWrap/>
            <w:vAlign w:val="center"/>
            <w:hideMark/>
          </w:tcPr>
          <w:p w14:paraId="380FF53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0" w:type="dxa"/>
            <w:tcBorders>
              <w:top w:val="nil"/>
              <w:left w:val="nil"/>
              <w:bottom w:val="single" w:sz="8" w:space="0" w:color="auto"/>
              <w:right w:val="nil"/>
            </w:tcBorders>
            <w:shd w:val="clear" w:color="auto" w:fill="auto"/>
            <w:noWrap/>
            <w:vAlign w:val="center"/>
            <w:hideMark/>
          </w:tcPr>
          <w:p w14:paraId="573E615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r>
      <w:tr w:rsidR="00C60574" w:rsidRPr="00C60574" w14:paraId="25810B1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1AC515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309" w:type="dxa"/>
            <w:tcBorders>
              <w:top w:val="nil"/>
              <w:left w:val="nil"/>
              <w:bottom w:val="single" w:sz="4" w:space="0" w:color="auto"/>
              <w:right w:val="nil"/>
            </w:tcBorders>
            <w:shd w:val="clear" w:color="auto" w:fill="auto"/>
            <w:noWrap/>
            <w:vAlign w:val="bottom"/>
            <w:hideMark/>
          </w:tcPr>
          <w:p w14:paraId="15D78721"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7" w:type="dxa"/>
            <w:tcBorders>
              <w:top w:val="nil"/>
              <w:left w:val="nil"/>
              <w:bottom w:val="single" w:sz="4" w:space="0" w:color="auto"/>
              <w:right w:val="nil"/>
            </w:tcBorders>
            <w:shd w:val="clear" w:color="auto" w:fill="auto"/>
            <w:noWrap/>
            <w:vAlign w:val="bottom"/>
            <w:hideMark/>
          </w:tcPr>
          <w:p w14:paraId="0867C17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0F76198C"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nil"/>
              <w:left w:val="nil"/>
              <w:bottom w:val="single" w:sz="8" w:space="0" w:color="000000"/>
              <w:right w:val="nil"/>
            </w:tcBorders>
            <w:shd w:val="clear" w:color="auto" w:fill="auto"/>
            <w:vAlign w:val="center"/>
            <w:hideMark/>
          </w:tcPr>
          <w:p w14:paraId="40BEDA7D"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288" w:type="dxa"/>
            <w:vMerge w:val="restart"/>
            <w:tcBorders>
              <w:top w:val="nil"/>
              <w:left w:val="nil"/>
              <w:bottom w:val="single" w:sz="8" w:space="0" w:color="000000"/>
              <w:right w:val="nil"/>
            </w:tcBorders>
            <w:shd w:val="clear" w:color="auto" w:fill="auto"/>
            <w:noWrap/>
            <w:vAlign w:val="center"/>
            <w:hideMark/>
          </w:tcPr>
          <w:p w14:paraId="74D0C3F3"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Salicornia depressa</w:t>
            </w:r>
          </w:p>
        </w:tc>
        <w:tc>
          <w:tcPr>
            <w:tcW w:w="780" w:type="dxa"/>
            <w:vMerge w:val="restart"/>
            <w:tcBorders>
              <w:top w:val="nil"/>
              <w:left w:val="nil"/>
              <w:bottom w:val="single" w:sz="8" w:space="0" w:color="000000"/>
              <w:right w:val="nil"/>
            </w:tcBorders>
            <w:shd w:val="clear" w:color="auto" w:fill="auto"/>
            <w:noWrap/>
            <w:vAlign w:val="center"/>
            <w:hideMark/>
          </w:tcPr>
          <w:p w14:paraId="07FA399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0.01</w:t>
            </w:r>
          </w:p>
        </w:tc>
      </w:tr>
      <w:tr w:rsidR="00C60574" w:rsidRPr="00C60574" w14:paraId="754D4369" w14:textId="77777777" w:rsidTr="00C60574">
        <w:trPr>
          <w:trHeight w:val="300"/>
        </w:trPr>
        <w:tc>
          <w:tcPr>
            <w:tcW w:w="1365" w:type="dxa"/>
            <w:vMerge/>
            <w:tcBorders>
              <w:top w:val="nil"/>
              <w:left w:val="nil"/>
              <w:bottom w:val="single" w:sz="8" w:space="0" w:color="000000"/>
              <w:right w:val="nil"/>
            </w:tcBorders>
            <w:vAlign w:val="center"/>
            <w:hideMark/>
          </w:tcPr>
          <w:p w14:paraId="629316A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3FD9897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7" w:type="dxa"/>
            <w:tcBorders>
              <w:top w:val="nil"/>
              <w:left w:val="nil"/>
              <w:bottom w:val="single" w:sz="8" w:space="0" w:color="auto"/>
              <w:right w:val="nil"/>
            </w:tcBorders>
            <w:shd w:val="clear" w:color="auto" w:fill="auto"/>
            <w:noWrap/>
            <w:vAlign w:val="bottom"/>
            <w:hideMark/>
          </w:tcPr>
          <w:p w14:paraId="177C8B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200B2571"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nil"/>
              <w:left w:val="nil"/>
              <w:bottom w:val="single" w:sz="8" w:space="0" w:color="000000"/>
              <w:right w:val="nil"/>
            </w:tcBorders>
            <w:vAlign w:val="center"/>
            <w:hideMark/>
          </w:tcPr>
          <w:p w14:paraId="66A812DA" w14:textId="77777777" w:rsidR="00C60574" w:rsidRPr="00C60574" w:rsidRDefault="00C60574" w:rsidP="00C60574">
            <w:pPr>
              <w:spacing w:after="0" w:line="240" w:lineRule="auto"/>
              <w:rPr>
                <w:rFonts w:ascii="Calibri" w:eastAsia="Times New Roman" w:hAnsi="Calibri" w:cs="Calibri"/>
                <w:color w:val="000000"/>
              </w:rPr>
            </w:pPr>
          </w:p>
        </w:tc>
        <w:tc>
          <w:tcPr>
            <w:tcW w:w="2288" w:type="dxa"/>
            <w:vMerge/>
            <w:tcBorders>
              <w:top w:val="nil"/>
              <w:left w:val="nil"/>
              <w:bottom w:val="single" w:sz="8" w:space="0" w:color="000000"/>
              <w:right w:val="nil"/>
            </w:tcBorders>
            <w:vAlign w:val="center"/>
            <w:hideMark/>
          </w:tcPr>
          <w:p w14:paraId="58E814E1" w14:textId="77777777" w:rsidR="00C60574" w:rsidRPr="00C60574" w:rsidRDefault="00C60574" w:rsidP="00C60574">
            <w:pPr>
              <w:spacing w:after="0" w:line="240" w:lineRule="auto"/>
              <w:rPr>
                <w:rFonts w:ascii="Calibri" w:eastAsia="Times New Roman" w:hAnsi="Calibri" w:cs="Calibri"/>
                <w:i/>
                <w:iCs/>
                <w:color w:val="000000"/>
              </w:rPr>
            </w:pPr>
          </w:p>
        </w:tc>
        <w:tc>
          <w:tcPr>
            <w:tcW w:w="780" w:type="dxa"/>
            <w:vMerge/>
            <w:tcBorders>
              <w:top w:val="nil"/>
              <w:left w:val="nil"/>
              <w:bottom w:val="single" w:sz="8" w:space="0" w:color="000000"/>
              <w:right w:val="nil"/>
            </w:tcBorders>
            <w:vAlign w:val="center"/>
            <w:hideMark/>
          </w:tcPr>
          <w:p w14:paraId="5A75D3DA" w14:textId="77777777" w:rsidR="00C60574" w:rsidRPr="00C60574" w:rsidRDefault="00C60574" w:rsidP="00C60574">
            <w:pPr>
              <w:spacing w:after="0" w:line="240" w:lineRule="auto"/>
              <w:rPr>
                <w:rFonts w:ascii="Calibri" w:eastAsia="Times New Roman" w:hAnsi="Calibri" w:cs="Calibri"/>
                <w:color w:val="000000"/>
              </w:rPr>
            </w:pPr>
          </w:p>
        </w:tc>
      </w:tr>
      <w:tr w:rsidR="00C60574" w:rsidRPr="00C60574" w14:paraId="5E3D9F77"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301FFE9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309" w:type="dxa"/>
            <w:vMerge w:val="restart"/>
            <w:tcBorders>
              <w:top w:val="nil"/>
              <w:left w:val="nil"/>
              <w:bottom w:val="single" w:sz="8" w:space="0" w:color="000000"/>
              <w:right w:val="nil"/>
            </w:tcBorders>
            <w:shd w:val="clear" w:color="auto" w:fill="auto"/>
            <w:noWrap/>
            <w:vAlign w:val="center"/>
            <w:hideMark/>
          </w:tcPr>
          <w:p w14:paraId="5676D2FA"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7" w:type="dxa"/>
            <w:vMerge w:val="restart"/>
            <w:tcBorders>
              <w:top w:val="nil"/>
              <w:left w:val="nil"/>
              <w:bottom w:val="single" w:sz="8" w:space="0" w:color="000000"/>
              <w:right w:val="nil"/>
            </w:tcBorders>
            <w:shd w:val="clear" w:color="auto" w:fill="auto"/>
            <w:noWrap/>
            <w:vAlign w:val="center"/>
            <w:hideMark/>
          </w:tcPr>
          <w:p w14:paraId="27889E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3F402F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C7C808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288" w:type="dxa"/>
            <w:tcBorders>
              <w:top w:val="single" w:sz="4" w:space="0" w:color="auto"/>
              <w:left w:val="nil"/>
              <w:bottom w:val="single" w:sz="4" w:space="0" w:color="auto"/>
              <w:right w:val="nil"/>
            </w:tcBorders>
            <w:shd w:val="clear" w:color="auto" w:fill="auto"/>
            <w:noWrap/>
            <w:vAlign w:val="bottom"/>
            <w:hideMark/>
          </w:tcPr>
          <w:p w14:paraId="6F5C840D"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0" w:type="dxa"/>
            <w:tcBorders>
              <w:top w:val="single" w:sz="4" w:space="0" w:color="auto"/>
              <w:left w:val="nil"/>
              <w:bottom w:val="single" w:sz="4" w:space="0" w:color="auto"/>
              <w:right w:val="nil"/>
            </w:tcBorders>
            <w:shd w:val="clear" w:color="auto" w:fill="auto"/>
            <w:noWrap/>
            <w:vAlign w:val="bottom"/>
            <w:hideMark/>
          </w:tcPr>
          <w:p w14:paraId="4B42D6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r w:rsidR="00C60574" w:rsidRPr="00C60574" w14:paraId="2D13BBA4" w14:textId="77777777" w:rsidTr="00C60574">
        <w:trPr>
          <w:trHeight w:val="300"/>
        </w:trPr>
        <w:tc>
          <w:tcPr>
            <w:tcW w:w="1365" w:type="dxa"/>
            <w:vMerge/>
            <w:tcBorders>
              <w:top w:val="nil"/>
              <w:left w:val="nil"/>
              <w:bottom w:val="single" w:sz="8" w:space="0" w:color="000000"/>
              <w:right w:val="nil"/>
            </w:tcBorders>
            <w:vAlign w:val="center"/>
            <w:hideMark/>
          </w:tcPr>
          <w:p w14:paraId="7D1B7AFC" w14:textId="77777777" w:rsidR="00C60574" w:rsidRPr="00C60574" w:rsidRDefault="00C60574" w:rsidP="00C60574">
            <w:pPr>
              <w:spacing w:after="0" w:line="240" w:lineRule="auto"/>
              <w:rPr>
                <w:rFonts w:ascii="Calibri" w:eastAsia="Times New Roman" w:hAnsi="Calibri" w:cs="Calibri"/>
                <w:color w:val="000000"/>
              </w:rPr>
            </w:pPr>
          </w:p>
        </w:tc>
        <w:tc>
          <w:tcPr>
            <w:tcW w:w="2309" w:type="dxa"/>
            <w:vMerge/>
            <w:tcBorders>
              <w:top w:val="nil"/>
              <w:left w:val="nil"/>
              <w:bottom w:val="single" w:sz="8" w:space="0" w:color="000000"/>
              <w:right w:val="nil"/>
            </w:tcBorders>
            <w:vAlign w:val="center"/>
            <w:hideMark/>
          </w:tcPr>
          <w:p w14:paraId="2249FED3" w14:textId="77777777" w:rsidR="00C60574" w:rsidRPr="00C60574" w:rsidRDefault="00C60574" w:rsidP="00C60574">
            <w:pPr>
              <w:spacing w:after="0" w:line="240" w:lineRule="auto"/>
              <w:rPr>
                <w:rFonts w:ascii="Calibri" w:eastAsia="Times New Roman" w:hAnsi="Calibri" w:cs="Calibri"/>
                <w:i/>
                <w:iCs/>
                <w:color w:val="000000"/>
              </w:rPr>
            </w:pPr>
          </w:p>
        </w:tc>
        <w:tc>
          <w:tcPr>
            <w:tcW w:w="787" w:type="dxa"/>
            <w:vMerge/>
            <w:tcBorders>
              <w:top w:val="nil"/>
              <w:left w:val="nil"/>
              <w:bottom w:val="single" w:sz="8" w:space="0" w:color="000000"/>
              <w:right w:val="nil"/>
            </w:tcBorders>
            <w:vAlign w:val="center"/>
            <w:hideMark/>
          </w:tcPr>
          <w:p w14:paraId="0BC1A013" w14:textId="77777777" w:rsidR="00C60574" w:rsidRPr="00C60574" w:rsidRDefault="00C60574" w:rsidP="00C60574">
            <w:pPr>
              <w:spacing w:after="0" w:line="240" w:lineRule="auto"/>
              <w:rPr>
                <w:rFonts w:ascii="Calibri" w:eastAsia="Times New Roman" w:hAnsi="Calibri" w:cs="Calibri"/>
                <w:color w:val="000000"/>
              </w:rPr>
            </w:pPr>
          </w:p>
        </w:tc>
        <w:tc>
          <w:tcPr>
            <w:tcW w:w="340" w:type="dxa"/>
            <w:tcBorders>
              <w:top w:val="nil"/>
              <w:left w:val="nil"/>
              <w:bottom w:val="nil"/>
              <w:right w:val="nil"/>
            </w:tcBorders>
            <w:shd w:val="clear" w:color="000000" w:fill="E7E6E6"/>
            <w:noWrap/>
            <w:vAlign w:val="bottom"/>
            <w:hideMark/>
          </w:tcPr>
          <w:p w14:paraId="1E26AD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4CEC343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1C9B31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0" w:type="dxa"/>
            <w:tcBorders>
              <w:top w:val="nil"/>
              <w:left w:val="nil"/>
              <w:bottom w:val="single" w:sz="8" w:space="0" w:color="auto"/>
              <w:right w:val="nil"/>
            </w:tcBorders>
            <w:shd w:val="clear" w:color="auto" w:fill="auto"/>
            <w:noWrap/>
            <w:vAlign w:val="bottom"/>
            <w:hideMark/>
          </w:tcPr>
          <w:p w14:paraId="08CFF5C2"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0.05</w:t>
            </w:r>
          </w:p>
        </w:tc>
      </w:tr>
      <w:tr w:rsidR="00C60574" w:rsidRPr="00C60574" w14:paraId="56020FC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691243D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309" w:type="dxa"/>
            <w:tcBorders>
              <w:top w:val="nil"/>
              <w:left w:val="nil"/>
              <w:bottom w:val="single" w:sz="4" w:space="0" w:color="auto"/>
              <w:right w:val="nil"/>
            </w:tcBorders>
            <w:shd w:val="clear" w:color="auto" w:fill="auto"/>
            <w:noWrap/>
            <w:vAlign w:val="bottom"/>
            <w:hideMark/>
          </w:tcPr>
          <w:p w14:paraId="7CC170F5"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7" w:type="dxa"/>
            <w:tcBorders>
              <w:top w:val="nil"/>
              <w:left w:val="nil"/>
              <w:bottom w:val="single" w:sz="4" w:space="0" w:color="auto"/>
              <w:right w:val="nil"/>
            </w:tcBorders>
            <w:shd w:val="clear" w:color="auto" w:fill="auto"/>
            <w:noWrap/>
            <w:vAlign w:val="bottom"/>
            <w:hideMark/>
          </w:tcPr>
          <w:p w14:paraId="24176FC0"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3226DF42"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84FBDE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288" w:type="dxa"/>
            <w:tcBorders>
              <w:top w:val="single" w:sz="4" w:space="0" w:color="auto"/>
              <w:left w:val="nil"/>
              <w:bottom w:val="single" w:sz="4" w:space="0" w:color="auto"/>
              <w:right w:val="nil"/>
            </w:tcBorders>
            <w:shd w:val="clear" w:color="auto" w:fill="auto"/>
            <w:noWrap/>
            <w:vAlign w:val="bottom"/>
            <w:hideMark/>
          </w:tcPr>
          <w:p w14:paraId="4634C8A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0" w:type="dxa"/>
            <w:tcBorders>
              <w:top w:val="single" w:sz="4" w:space="0" w:color="auto"/>
              <w:left w:val="nil"/>
              <w:bottom w:val="single" w:sz="4" w:space="0" w:color="auto"/>
              <w:right w:val="nil"/>
            </w:tcBorders>
            <w:shd w:val="clear" w:color="auto" w:fill="auto"/>
            <w:noWrap/>
            <w:vAlign w:val="bottom"/>
            <w:hideMark/>
          </w:tcPr>
          <w:p w14:paraId="72021C3C"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6EE4AE1B" w14:textId="77777777" w:rsidTr="00C60574">
        <w:trPr>
          <w:trHeight w:val="290"/>
        </w:trPr>
        <w:tc>
          <w:tcPr>
            <w:tcW w:w="1365" w:type="dxa"/>
            <w:vMerge/>
            <w:tcBorders>
              <w:top w:val="nil"/>
              <w:left w:val="nil"/>
              <w:bottom w:val="single" w:sz="8" w:space="0" w:color="000000"/>
              <w:right w:val="nil"/>
            </w:tcBorders>
            <w:vAlign w:val="center"/>
            <w:hideMark/>
          </w:tcPr>
          <w:p w14:paraId="28240103"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4" w:space="0" w:color="auto"/>
              <w:right w:val="nil"/>
            </w:tcBorders>
            <w:shd w:val="clear" w:color="auto" w:fill="auto"/>
            <w:noWrap/>
            <w:vAlign w:val="bottom"/>
            <w:hideMark/>
          </w:tcPr>
          <w:p w14:paraId="0847A10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7" w:type="dxa"/>
            <w:tcBorders>
              <w:top w:val="nil"/>
              <w:left w:val="nil"/>
              <w:bottom w:val="single" w:sz="4" w:space="0" w:color="auto"/>
              <w:right w:val="nil"/>
            </w:tcBorders>
            <w:shd w:val="clear" w:color="auto" w:fill="auto"/>
            <w:noWrap/>
            <w:vAlign w:val="bottom"/>
            <w:hideMark/>
          </w:tcPr>
          <w:p w14:paraId="3EF8D0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6A6475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2B06351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4" w:space="0" w:color="auto"/>
              <w:right w:val="nil"/>
            </w:tcBorders>
            <w:shd w:val="clear" w:color="auto" w:fill="auto"/>
            <w:noWrap/>
            <w:vAlign w:val="bottom"/>
            <w:hideMark/>
          </w:tcPr>
          <w:p w14:paraId="2830AF18"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0" w:type="dxa"/>
            <w:tcBorders>
              <w:top w:val="nil"/>
              <w:left w:val="nil"/>
              <w:bottom w:val="single" w:sz="4" w:space="0" w:color="auto"/>
              <w:right w:val="nil"/>
            </w:tcBorders>
            <w:shd w:val="clear" w:color="auto" w:fill="auto"/>
            <w:noWrap/>
            <w:vAlign w:val="bottom"/>
            <w:hideMark/>
          </w:tcPr>
          <w:p w14:paraId="6EB9F47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1316F11C" w14:textId="77777777" w:rsidTr="00C60574">
        <w:trPr>
          <w:trHeight w:val="300"/>
        </w:trPr>
        <w:tc>
          <w:tcPr>
            <w:tcW w:w="1365" w:type="dxa"/>
            <w:vMerge/>
            <w:tcBorders>
              <w:top w:val="nil"/>
              <w:left w:val="nil"/>
              <w:bottom w:val="single" w:sz="8" w:space="0" w:color="000000"/>
              <w:right w:val="nil"/>
            </w:tcBorders>
            <w:vAlign w:val="center"/>
            <w:hideMark/>
          </w:tcPr>
          <w:p w14:paraId="55F82E3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2D1260F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7" w:type="dxa"/>
            <w:tcBorders>
              <w:top w:val="nil"/>
              <w:left w:val="nil"/>
              <w:bottom w:val="single" w:sz="8" w:space="0" w:color="auto"/>
              <w:right w:val="nil"/>
            </w:tcBorders>
            <w:shd w:val="clear" w:color="auto" w:fill="auto"/>
            <w:noWrap/>
            <w:vAlign w:val="bottom"/>
            <w:hideMark/>
          </w:tcPr>
          <w:p w14:paraId="351F44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0BA59206"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69DF9EE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42E11DD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articulatus</w:t>
            </w:r>
          </w:p>
        </w:tc>
        <w:tc>
          <w:tcPr>
            <w:tcW w:w="780" w:type="dxa"/>
            <w:tcBorders>
              <w:top w:val="nil"/>
              <w:left w:val="nil"/>
              <w:bottom w:val="single" w:sz="8" w:space="0" w:color="auto"/>
              <w:right w:val="nil"/>
            </w:tcBorders>
            <w:shd w:val="clear" w:color="auto" w:fill="auto"/>
            <w:noWrap/>
            <w:vAlign w:val="bottom"/>
            <w:hideMark/>
          </w:tcPr>
          <w:p w14:paraId="514304A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r>
      <w:tr w:rsidR="00C60574" w:rsidRPr="00C60574" w14:paraId="1467F28E"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722C829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309" w:type="dxa"/>
            <w:tcBorders>
              <w:top w:val="nil"/>
              <w:left w:val="nil"/>
              <w:bottom w:val="single" w:sz="4" w:space="0" w:color="auto"/>
              <w:right w:val="nil"/>
            </w:tcBorders>
            <w:shd w:val="clear" w:color="auto" w:fill="auto"/>
            <w:noWrap/>
            <w:vAlign w:val="bottom"/>
            <w:hideMark/>
          </w:tcPr>
          <w:p w14:paraId="309B606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7" w:type="dxa"/>
            <w:tcBorders>
              <w:top w:val="nil"/>
              <w:left w:val="nil"/>
              <w:bottom w:val="single" w:sz="4" w:space="0" w:color="auto"/>
              <w:right w:val="nil"/>
            </w:tcBorders>
            <w:shd w:val="clear" w:color="auto" w:fill="auto"/>
            <w:noWrap/>
            <w:vAlign w:val="bottom"/>
            <w:hideMark/>
          </w:tcPr>
          <w:p w14:paraId="53CF39FF"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4FF0C3E7"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62984DB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288" w:type="dxa"/>
            <w:tcBorders>
              <w:top w:val="single" w:sz="4" w:space="0" w:color="auto"/>
              <w:left w:val="nil"/>
              <w:bottom w:val="single" w:sz="4" w:space="0" w:color="auto"/>
              <w:right w:val="nil"/>
            </w:tcBorders>
            <w:shd w:val="clear" w:color="auto" w:fill="auto"/>
            <w:noWrap/>
            <w:vAlign w:val="bottom"/>
            <w:hideMark/>
          </w:tcPr>
          <w:p w14:paraId="07E9FBF6"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0" w:type="dxa"/>
            <w:tcBorders>
              <w:top w:val="single" w:sz="4" w:space="0" w:color="auto"/>
              <w:left w:val="nil"/>
              <w:bottom w:val="single" w:sz="4" w:space="0" w:color="auto"/>
              <w:right w:val="nil"/>
            </w:tcBorders>
            <w:shd w:val="clear" w:color="auto" w:fill="auto"/>
            <w:noWrap/>
            <w:vAlign w:val="bottom"/>
            <w:hideMark/>
          </w:tcPr>
          <w:p w14:paraId="3673D2B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03308907" w14:textId="77777777" w:rsidTr="00C60574">
        <w:trPr>
          <w:trHeight w:val="300"/>
        </w:trPr>
        <w:tc>
          <w:tcPr>
            <w:tcW w:w="1365" w:type="dxa"/>
            <w:vMerge/>
            <w:tcBorders>
              <w:top w:val="nil"/>
              <w:left w:val="nil"/>
              <w:bottom w:val="single" w:sz="8" w:space="0" w:color="000000"/>
              <w:right w:val="nil"/>
            </w:tcBorders>
            <w:vAlign w:val="center"/>
            <w:hideMark/>
          </w:tcPr>
          <w:p w14:paraId="72D0E1E9"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5277ADE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Glaux maritima</w:t>
            </w:r>
          </w:p>
        </w:tc>
        <w:tc>
          <w:tcPr>
            <w:tcW w:w="787" w:type="dxa"/>
            <w:tcBorders>
              <w:top w:val="nil"/>
              <w:left w:val="nil"/>
              <w:bottom w:val="single" w:sz="8" w:space="0" w:color="auto"/>
              <w:right w:val="nil"/>
            </w:tcBorders>
            <w:shd w:val="clear" w:color="auto" w:fill="auto"/>
            <w:noWrap/>
            <w:vAlign w:val="bottom"/>
            <w:hideMark/>
          </w:tcPr>
          <w:p w14:paraId="5457D70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c>
          <w:tcPr>
            <w:tcW w:w="340" w:type="dxa"/>
            <w:tcBorders>
              <w:top w:val="nil"/>
              <w:left w:val="nil"/>
              <w:bottom w:val="nil"/>
              <w:right w:val="nil"/>
            </w:tcBorders>
            <w:shd w:val="clear" w:color="000000" w:fill="E7E6E6"/>
            <w:noWrap/>
            <w:vAlign w:val="bottom"/>
            <w:hideMark/>
          </w:tcPr>
          <w:p w14:paraId="48E10C65"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7CA56B4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7110CA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0" w:type="dxa"/>
            <w:tcBorders>
              <w:top w:val="nil"/>
              <w:left w:val="nil"/>
              <w:bottom w:val="single" w:sz="8" w:space="0" w:color="auto"/>
              <w:right w:val="nil"/>
            </w:tcBorders>
            <w:shd w:val="clear" w:color="auto" w:fill="auto"/>
            <w:noWrap/>
            <w:vAlign w:val="bottom"/>
            <w:hideMark/>
          </w:tcPr>
          <w:p w14:paraId="2C3EE053"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3B9FAC4A" w14:textId="77777777" w:rsidTr="00C60574">
        <w:trPr>
          <w:trHeight w:val="880"/>
        </w:trPr>
        <w:tc>
          <w:tcPr>
            <w:tcW w:w="1365" w:type="dxa"/>
            <w:tcBorders>
              <w:top w:val="nil"/>
              <w:left w:val="nil"/>
              <w:bottom w:val="single" w:sz="8" w:space="0" w:color="auto"/>
              <w:right w:val="nil"/>
            </w:tcBorders>
            <w:shd w:val="clear" w:color="auto" w:fill="auto"/>
            <w:vAlign w:val="bottom"/>
            <w:hideMark/>
          </w:tcPr>
          <w:p w14:paraId="78057FD8" w14:textId="77777777" w:rsidR="00C60574" w:rsidRPr="00C60574" w:rsidRDefault="00C60574" w:rsidP="00C60574">
            <w:pPr>
              <w:spacing w:after="0" w:line="240" w:lineRule="auto"/>
              <w:rPr>
                <w:rFonts w:ascii="Calibri" w:eastAsia="Times New Roman" w:hAnsi="Calibri" w:cs="Calibri"/>
                <w:color w:val="000000"/>
              </w:rPr>
            </w:pPr>
            <w:commentRangeStart w:id="136"/>
            <w:r w:rsidRPr="00C60574">
              <w:rPr>
                <w:rFonts w:ascii="Calibri" w:eastAsia="Times New Roman" w:hAnsi="Calibri" w:cs="Calibri"/>
                <w:color w:val="000000"/>
              </w:rPr>
              <w:t>10-year old exclosures + Undisturbed</w:t>
            </w:r>
            <w:commentRangeEnd w:id="136"/>
            <w:r w:rsidR="00CB2F26">
              <w:rPr>
                <w:rStyle w:val="CommentReference"/>
              </w:rPr>
              <w:commentReference w:id="136"/>
            </w:r>
          </w:p>
        </w:tc>
        <w:tc>
          <w:tcPr>
            <w:tcW w:w="2309" w:type="dxa"/>
            <w:tcBorders>
              <w:top w:val="nil"/>
              <w:left w:val="nil"/>
              <w:bottom w:val="single" w:sz="8" w:space="0" w:color="auto"/>
              <w:right w:val="nil"/>
            </w:tcBorders>
            <w:shd w:val="clear" w:color="auto" w:fill="auto"/>
            <w:noWrap/>
            <w:vAlign w:val="center"/>
            <w:hideMark/>
          </w:tcPr>
          <w:p w14:paraId="06068B6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Potentilla pacifica</w:t>
            </w:r>
          </w:p>
        </w:tc>
        <w:tc>
          <w:tcPr>
            <w:tcW w:w="787" w:type="dxa"/>
            <w:tcBorders>
              <w:top w:val="nil"/>
              <w:left w:val="nil"/>
              <w:bottom w:val="single" w:sz="8" w:space="0" w:color="auto"/>
              <w:right w:val="nil"/>
            </w:tcBorders>
            <w:shd w:val="clear" w:color="auto" w:fill="auto"/>
            <w:noWrap/>
            <w:vAlign w:val="center"/>
            <w:hideMark/>
          </w:tcPr>
          <w:p w14:paraId="441F3B5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center"/>
            <w:hideMark/>
          </w:tcPr>
          <w:p w14:paraId="7D34970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tcBorders>
              <w:top w:val="single" w:sz="4" w:space="0" w:color="auto"/>
              <w:left w:val="nil"/>
              <w:bottom w:val="single" w:sz="8" w:space="0" w:color="auto"/>
              <w:right w:val="nil"/>
            </w:tcBorders>
            <w:shd w:val="clear" w:color="auto" w:fill="auto"/>
            <w:vAlign w:val="center"/>
            <w:hideMark/>
          </w:tcPr>
          <w:p w14:paraId="6591DA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288" w:type="dxa"/>
            <w:tcBorders>
              <w:top w:val="single" w:sz="4" w:space="0" w:color="auto"/>
              <w:left w:val="nil"/>
              <w:bottom w:val="single" w:sz="8" w:space="0" w:color="auto"/>
              <w:right w:val="nil"/>
            </w:tcBorders>
            <w:shd w:val="clear" w:color="auto" w:fill="auto"/>
            <w:noWrap/>
            <w:vAlign w:val="center"/>
            <w:hideMark/>
          </w:tcPr>
          <w:p w14:paraId="2781EC6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0" w:type="dxa"/>
            <w:tcBorders>
              <w:top w:val="single" w:sz="4" w:space="0" w:color="auto"/>
              <w:left w:val="nil"/>
              <w:bottom w:val="single" w:sz="8" w:space="0" w:color="auto"/>
              <w:right w:val="nil"/>
            </w:tcBorders>
            <w:shd w:val="clear" w:color="auto" w:fill="auto"/>
            <w:noWrap/>
            <w:vAlign w:val="center"/>
            <w:hideMark/>
          </w:tcPr>
          <w:p w14:paraId="3E57713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bookmarkEnd w:id="135"/>
    </w:tbl>
    <w:p w14:paraId="18CEDDF7" w14:textId="01D9774E" w:rsidR="00B424B5" w:rsidRDefault="00B424B5" w:rsidP="00B424B5"/>
    <w:p w14:paraId="209FFFEF" w14:textId="77777777" w:rsidR="007D0634" w:rsidRDefault="007D0634" w:rsidP="00B424B5"/>
    <w:p w14:paraId="53260693" w14:textId="593D4E73" w:rsidR="00B424B5" w:rsidRDefault="00456BEC" w:rsidP="00B424B5">
      <w:pPr>
        <w:keepNext/>
      </w:pPr>
      <w:r>
        <w:rPr>
          <w:noProof/>
        </w:rPr>
        <w:lastRenderedPageBreak/>
        <w:drawing>
          <wp:inline distT="0" distB="0" distL="0" distR="0" wp14:anchorId="44830406" wp14:editId="3311E978">
            <wp:extent cx="5980430" cy="34310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80430" cy="3431040"/>
                    </a:xfrm>
                    <a:prstGeom prst="rect">
                      <a:avLst/>
                    </a:prstGeom>
                    <a:noFill/>
                  </pic:spPr>
                </pic:pic>
              </a:graphicData>
            </a:graphic>
          </wp:inline>
        </w:drawing>
      </w:r>
    </w:p>
    <w:p w14:paraId="74D717EE" w14:textId="56885B24" w:rsidR="00B424B5" w:rsidRDefault="00B424B5" w:rsidP="00B424B5">
      <w:pPr>
        <w:pStyle w:val="Caption"/>
      </w:pPr>
      <w:bookmarkStart w:id="137" w:name="_Ref119065116"/>
      <w:commentRangeStart w:id="138"/>
      <w:commentRangeStart w:id="139"/>
      <w:r>
        <w:t xml:space="preserve">Figure </w:t>
      </w:r>
      <w:commentRangeEnd w:id="138"/>
      <w:r w:rsidR="006C7930">
        <w:rPr>
          <w:rStyle w:val="CommentReference"/>
          <w:i w:val="0"/>
          <w:iCs w:val="0"/>
          <w:color w:val="auto"/>
        </w:rPr>
        <w:commentReference w:id="138"/>
      </w:r>
      <w:commentRangeEnd w:id="139"/>
      <w:r w:rsidR="00CB2F26">
        <w:rPr>
          <w:rStyle w:val="CommentReference"/>
          <w:i w:val="0"/>
          <w:iCs w:val="0"/>
          <w:color w:val="auto"/>
        </w:rPr>
        <w:commentReference w:id="139"/>
      </w:r>
      <w:fldSimple w:instr=" SEQ Figure \* ARABIC ">
        <w:r w:rsidR="00032647">
          <w:rPr>
            <w:noProof/>
          </w:rPr>
          <w:t>3</w:t>
        </w:r>
      </w:fldSimple>
      <w:bookmarkEnd w:id="137"/>
      <w:r>
        <w:t xml:space="preserve">. </w:t>
      </w:r>
      <w:bookmarkStart w:id="140" w:name="_Hlk126686243"/>
      <w:r>
        <w:t xml:space="preserve">Relative abundance of species identified by indicator species analysis in above-ground vegetation and surface seed bank at each estuary sampled. Notably, abundance of key native TPGs such as </w:t>
      </w:r>
      <w:r>
        <w:rPr>
          <w:i w:val="0"/>
        </w:rPr>
        <w:t>Carex lyngbyei</w:t>
      </w:r>
      <w:r>
        <w:t xml:space="preserve"> are absent from the seed bank</w:t>
      </w:r>
      <w:r>
        <w:rPr>
          <w:i w:val="0"/>
        </w:rPr>
        <w:t>,</w:t>
      </w:r>
      <w:r w:rsidRPr="000B4385">
        <w:t xml:space="preserve"> while </w:t>
      </w:r>
      <w:r>
        <w:t xml:space="preserve">others such as </w:t>
      </w:r>
      <w:r>
        <w:rPr>
          <w:i w:val="0"/>
        </w:rPr>
        <w:t>Juncus balticus</w:t>
      </w:r>
      <w:r>
        <w:t xml:space="preserve"> are present in the seed bank but absent in above-ground vegetation, such as observed in 10-year old exclosures at Little Qualicum Estuary.</w:t>
      </w:r>
      <w:bookmarkEnd w:id="140"/>
    </w:p>
    <w:p w14:paraId="3573EE1D" w14:textId="77777777" w:rsidR="001E38AF" w:rsidRDefault="001E38AF" w:rsidP="001E38AF">
      <w:pPr>
        <w:pStyle w:val="NoSpacing"/>
      </w:pPr>
    </w:p>
    <w:p w14:paraId="3B82A2E8" w14:textId="77777777" w:rsidR="001E38AF" w:rsidRDefault="001E38AF" w:rsidP="001E38AF">
      <w:pPr>
        <w:pStyle w:val="NoSpacing"/>
      </w:pPr>
    </w:p>
    <w:p w14:paraId="1FE0FB23" w14:textId="7942466D" w:rsidR="001E38AF" w:rsidRDefault="001E38AF" w:rsidP="00997B96">
      <w:pPr>
        <w:pStyle w:val="NoSpacing"/>
      </w:pPr>
      <w:r>
        <w:t xml:space="preserve"> </w:t>
      </w:r>
    </w:p>
    <w:p w14:paraId="661A4605" w14:textId="77777777" w:rsidR="00B424B5" w:rsidRDefault="00B424B5" w:rsidP="00B424B5"/>
    <w:p w14:paraId="18FD0F27" w14:textId="77777777" w:rsidR="00B424B5" w:rsidRDefault="00B424B5" w:rsidP="00B424B5"/>
    <w:p w14:paraId="7A60F628" w14:textId="77777777" w:rsidR="00B424B5" w:rsidRDefault="00B424B5" w:rsidP="00B424B5"/>
    <w:p w14:paraId="385D3AED" w14:textId="6BAA5BB4" w:rsidR="002835C7" w:rsidRDefault="002835C7" w:rsidP="002835C7"/>
    <w:p w14:paraId="018CFEC8" w14:textId="1916F1D6" w:rsidR="002835C7" w:rsidRDefault="002835C7" w:rsidP="002835C7"/>
    <w:p w14:paraId="42A3EF93" w14:textId="7BFE13AE" w:rsidR="00AD74FD" w:rsidRDefault="00C51484" w:rsidP="00AD74FD">
      <w:pPr>
        <w:keepNext/>
      </w:pPr>
      <w:bookmarkStart w:id="141" w:name="_Hlk126686370"/>
      <w:r w:rsidRPr="00C51484">
        <w:rPr>
          <w:noProof/>
        </w:rPr>
        <w:lastRenderedPageBreak/>
        <w:drawing>
          <wp:inline distT="0" distB="0" distL="0" distR="0" wp14:anchorId="5D45E189" wp14:editId="5088B4EA">
            <wp:extent cx="5943600" cy="314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49891"/>
                    </a:xfrm>
                    <a:prstGeom prst="rect">
                      <a:avLst/>
                    </a:prstGeom>
                  </pic:spPr>
                </pic:pic>
              </a:graphicData>
            </a:graphic>
          </wp:inline>
        </w:drawing>
      </w:r>
    </w:p>
    <w:p w14:paraId="2048548B" w14:textId="27F7EB3A" w:rsidR="002835C7" w:rsidRDefault="00AD74FD" w:rsidP="00AD74FD">
      <w:pPr>
        <w:pStyle w:val="Caption"/>
      </w:pPr>
      <w:commentRangeStart w:id="142"/>
      <w:commentRangeStart w:id="143"/>
      <w:commentRangeStart w:id="144"/>
      <w:r>
        <w:t xml:space="preserve">Figure </w:t>
      </w:r>
      <w:commentRangeEnd w:id="142"/>
      <w:r w:rsidR="00AE4BF0">
        <w:rPr>
          <w:rStyle w:val="CommentReference"/>
          <w:i w:val="0"/>
          <w:iCs w:val="0"/>
          <w:color w:val="auto"/>
        </w:rPr>
        <w:commentReference w:id="142"/>
      </w:r>
      <w:commentRangeEnd w:id="143"/>
      <w:r w:rsidR="00C9088E">
        <w:rPr>
          <w:rStyle w:val="CommentReference"/>
          <w:i w:val="0"/>
          <w:iCs w:val="0"/>
          <w:color w:val="auto"/>
        </w:rPr>
        <w:commentReference w:id="143"/>
      </w:r>
      <w:commentRangeEnd w:id="144"/>
      <w:r w:rsidR="00E40ED9">
        <w:rPr>
          <w:rStyle w:val="CommentReference"/>
          <w:i w:val="0"/>
          <w:iCs w:val="0"/>
          <w:color w:val="auto"/>
        </w:rPr>
        <w:commentReference w:id="144"/>
      </w:r>
      <w:fldSimple w:instr=" SEQ Figure \* ARABIC ">
        <w:r w:rsidR="00032647">
          <w:rPr>
            <w:noProof/>
          </w:rPr>
          <w:t>4</w:t>
        </w:r>
      </w:fldSimple>
      <w:r>
        <w:t xml:space="preserve">. Actual vs. predicted values </w:t>
      </w:r>
      <w:commentRangeStart w:id="145"/>
      <w:r>
        <w:t>for proportion of tall</w:t>
      </w:r>
      <w:commentRangeEnd w:id="145"/>
      <w:r w:rsidR="00CB2F26">
        <w:rPr>
          <w:rStyle w:val="CommentReference"/>
          <w:i w:val="0"/>
          <w:iCs w:val="0"/>
          <w:color w:val="auto"/>
        </w:rPr>
        <w:commentReference w:id="145"/>
      </w:r>
      <w:r>
        <w:t xml:space="preserve">, perennial graminoid </w:t>
      </w:r>
      <w:r w:rsidR="000705FF">
        <w:t xml:space="preserve">in </w:t>
      </w:r>
      <w:r>
        <w:t>above-ground vegetation cover</w:t>
      </w:r>
      <w:r w:rsidR="000705FF">
        <w:t xml:space="preserve"> (left) and surface seed bank samples (right)</w:t>
      </w:r>
      <w:r>
        <w:t xml:space="preserve"> based on disturbance condition. Actual values plotted as </w:t>
      </w:r>
      <w:r w:rsidR="00806FFF">
        <w:t>colored</w:t>
      </w:r>
      <w:r>
        <w:t xml:space="preserve"> points; mean values black points with standard error </w:t>
      </w:r>
      <w:r w:rsidR="00806FFF">
        <w:t xml:space="preserve">color coded for each estuary. </w:t>
      </w:r>
    </w:p>
    <w:bookmarkEnd w:id="141"/>
    <w:p w14:paraId="5F58819A" w14:textId="6170CB32" w:rsidR="002835C7" w:rsidRDefault="002835C7" w:rsidP="002835C7"/>
    <w:p w14:paraId="3F302205" w14:textId="3495E006" w:rsidR="002835C7" w:rsidRDefault="002835C7" w:rsidP="002835C7"/>
    <w:p w14:paraId="74C02795" w14:textId="77777777" w:rsidR="002835C7" w:rsidRDefault="002835C7" w:rsidP="002835C7"/>
    <w:p w14:paraId="51BE9AB4" w14:textId="77777777" w:rsidR="00ED249F" w:rsidRDefault="00ED249F">
      <w:pPr>
        <w:rPr>
          <w:rFonts w:asciiTheme="majorHAnsi" w:eastAsiaTheme="majorEastAsia" w:hAnsiTheme="majorHAnsi" w:cstheme="majorBidi"/>
          <w:color w:val="2F5496" w:themeColor="accent1" w:themeShade="BF"/>
          <w:sz w:val="32"/>
          <w:szCs w:val="32"/>
        </w:rPr>
      </w:pPr>
      <w:r>
        <w:br w:type="page"/>
      </w:r>
    </w:p>
    <w:p w14:paraId="0B4A921D" w14:textId="15CC3AB1" w:rsidR="0083125B" w:rsidRPr="00BC324F" w:rsidRDefault="0083125B">
      <w:pPr>
        <w:rPr>
          <w:rFonts w:asciiTheme="majorHAnsi" w:eastAsiaTheme="majorEastAsia" w:hAnsiTheme="majorHAnsi" w:cstheme="majorBidi"/>
          <w:color w:val="2F5496" w:themeColor="accent1" w:themeShade="BF"/>
          <w:sz w:val="32"/>
          <w:szCs w:val="32"/>
        </w:rPr>
      </w:pPr>
    </w:p>
    <w:p w14:paraId="51772199" w14:textId="2EAD6CB4" w:rsidR="0083125B" w:rsidRDefault="0083125B" w:rsidP="0083125B">
      <w:pPr>
        <w:pStyle w:val="Heading1"/>
      </w:pPr>
      <w:r>
        <w:t>Literature Cited</w:t>
      </w:r>
    </w:p>
    <w:p w14:paraId="3C5E1C67" w14:textId="77777777" w:rsidR="008E3F21" w:rsidRPr="008E3F21" w:rsidRDefault="0083125B" w:rsidP="008E3F21">
      <w:pPr>
        <w:pStyle w:val="Bibliography"/>
        <w:rPr>
          <w:rFonts w:ascii="Calibri" w:hAnsi="Calibri" w:cs="Calibri"/>
        </w:rPr>
      </w:pPr>
      <w:r>
        <w:fldChar w:fldCharType="begin"/>
      </w:r>
      <w:r w:rsidR="008E3F21">
        <w:instrText xml:space="preserve"> ADDIN ZOTERO_BIBL {"uncited":[],"omitted":[],"custom":[]} CSL_BIBLIOGRAPHY </w:instrText>
      </w:r>
      <w:r>
        <w:fldChar w:fldCharType="separate"/>
      </w:r>
      <w:r w:rsidR="008E3F21" w:rsidRPr="008E3F21">
        <w:rPr>
          <w:rFonts w:ascii="Calibri" w:hAnsi="Calibri" w:cs="Calibri"/>
        </w:rPr>
        <w:t xml:space="preserve">Clements, F. E. (1916). </w:t>
      </w:r>
      <w:r w:rsidR="008E3F21" w:rsidRPr="008E3F21">
        <w:rPr>
          <w:rFonts w:ascii="Calibri" w:hAnsi="Calibri" w:cs="Calibri"/>
          <w:i/>
          <w:iCs/>
        </w:rPr>
        <w:t>Plant succession: An analysis of the development of vegetation</w:t>
      </w:r>
      <w:r w:rsidR="008E3F21" w:rsidRPr="008E3F21">
        <w:rPr>
          <w:rFonts w:ascii="Calibri" w:hAnsi="Calibri" w:cs="Calibri"/>
        </w:rPr>
        <w:t>. Washington: Carnegie Institution of Washington.</w:t>
      </w:r>
    </w:p>
    <w:p w14:paraId="017474E4" w14:textId="77777777" w:rsidR="008E3F21" w:rsidRPr="008E3F21" w:rsidRDefault="008E3F21" w:rsidP="008E3F21">
      <w:pPr>
        <w:pStyle w:val="Bibliography"/>
        <w:rPr>
          <w:rFonts w:ascii="Calibri" w:hAnsi="Calibri" w:cs="Calibri"/>
        </w:rPr>
      </w:pPr>
      <w:r w:rsidRPr="008E3F21">
        <w:rPr>
          <w:rFonts w:ascii="Calibri" w:hAnsi="Calibri" w:cs="Calibri"/>
        </w:rPr>
        <w:t xml:space="preserve">Douglas, G. W., Meidinger, D., &amp; Pojar, J. (Eds.). (1998). </w:t>
      </w:r>
      <w:r w:rsidRPr="008E3F21">
        <w:rPr>
          <w:rFonts w:ascii="Calibri" w:hAnsi="Calibri" w:cs="Calibri"/>
          <w:i/>
          <w:iCs/>
        </w:rPr>
        <w:t>Illustrated flora of British Columbia. Vols. 1-8</w:t>
      </w:r>
      <w:r w:rsidRPr="008E3F21">
        <w:rPr>
          <w:rFonts w:ascii="Calibri" w:hAnsi="Calibri" w:cs="Calibri"/>
        </w:rPr>
        <w:t>. Victoria, BC: B.C. Min. Environ., Lands and Parks, and B.C. Min. For.</w:t>
      </w:r>
    </w:p>
    <w:p w14:paraId="6BB4EE4C" w14:textId="77777777" w:rsidR="008E3F21" w:rsidRPr="008E3F21" w:rsidRDefault="008E3F21" w:rsidP="008E3F21">
      <w:pPr>
        <w:pStyle w:val="Bibliography"/>
        <w:rPr>
          <w:rFonts w:ascii="Calibri" w:hAnsi="Calibri" w:cs="Calibri"/>
        </w:rPr>
      </w:pPr>
      <w:r w:rsidRPr="008E3F21">
        <w:rPr>
          <w:rFonts w:ascii="Calibri" w:hAnsi="Calibri" w:cs="Calibri"/>
        </w:rPr>
        <w:t xml:space="preserve">Finn, R. J. R., Chalifour, L., Gergel, S. E., Hinch, S. G., Scott, D. C., &amp; Martin, T. G. (2021). Quantifying lost and inaccessible habitat for Pacific salmon in Canada’s Lower Fraser River. </w:t>
      </w:r>
      <w:r w:rsidRPr="008E3F21">
        <w:rPr>
          <w:rFonts w:ascii="Calibri" w:hAnsi="Calibri" w:cs="Calibri"/>
          <w:i/>
          <w:iCs/>
        </w:rPr>
        <w:t>Ecosphere</w:t>
      </w:r>
      <w:r w:rsidRPr="008E3F21">
        <w:rPr>
          <w:rFonts w:ascii="Calibri" w:hAnsi="Calibri" w:cs="Calibri"/>
        </w:rPr>
        <w:t xml:space="preserve">, </w:t>
      </w:r>
      <w:r w:rsidRPr="008E3F21">
        <w:rPr>
          <w:rFonts w:ascii="Calibri" w:hAnsi="Calibri" w:cs="Calibri"/>
          <w:i/>
          <w:iCs/>
        </w:rPr>
        <w:t>12</w:t>
      </w:r>
      <w:r w:rsidRPr="008E3F21">
        <w:rPr>
          <w:rFonts w:ascii="Calibri" w:hAnsi="Calibri" w:cs="Calibri"/>
        </w:rPr>
        <w:t>, e03646.</w:t>
      </w:r>
    </w:p>
    <w:p w14:paraId="1726BE8B" w14:textId="77777777" w:rsidR="008E3F21" w:rsidRPr="008E3F21" w:rsidRDefault="008E3F21" w:rsidP="008E3F21">
      <w:pPr>
        <w:pStyle w:val="Bibliography"/>
        <w:rPr>
          <w:rFonts w:ascii="Calibri" w:hAnsi="Calibri" w:cs="Calibri"/>
        </w:rPr>
      </w:pPr>
      <w:r w:rsidRPr="008E3F21">
        <w:rPr>
          <w:rFonts w:ascii="Calibri" w:hAnsi="Calibri" w:cs="Calibri"/>
        </w:rPr>
        <w:t xml:space="preserve">Hitchcock, C. L., &amp; Cronquist, A. (1973). </w:t>
      </w:r>
      <w:r w:rsidRPr="008E3F21">
        <w:rPr>
          <w:rFonts w:ascii="Calibri" w:hAnsi="Calibri" w:cs="Calibri"/>
          <w:i/>
          <w:iCs/>
        </w:rPr>
        <w:t>Flora of the Pacific Northwest, an illustrated manual</w:t>
      </w:r>
      <w:r w:rsidRPr="008E3F21">
        <w:rPr>
          <w:rFonts w:ascii="Calibri" w:hAnsi="Calibri" w:cs="Calibri"/>
        </w:rPr>
        <w:t>. Seattle and London: University of Washington Press.</w:t>
      </w:r>
    </w:p>
    <w:p w14:paraId="44688CEC" w14:textId="77777777" w:rsidR="008E3F21" w:rsidRPr="008E3F21" w:rsidRDefault="008E3F21" w:rsidP="008E3F21">
      <w:pPr>
        <w:pStyle w:val="Bibliography"/>
        <w:rPr>
          <w:rFonts w:ascii="Calibri" w:hAnsi="Calibri" w:cs="Calibri"/>
        </w:rPr>
      </w:pPr>
      <w:r w:rsidRPr="008E3F21">
        <w:rPr>
          <w:rFonts w:ascii="Calibri" w:hAnsi="Calibri" w:cs="Calibri"/>
        </w:rPr>
        <w:t xml:space="preserve">Hopfensperger, K. N. (2007). A review of similarity between seed bank and standing vegetation across ecosystems. </w:t>
      </w:r>
      <w:r w:rsidRPr="008E3F21">
        <w:rPr>
          <w:rFonts w:ascii="Calibri" w:hAnsi="Calibri" w:cs="Calibri"/>
          <w:i/>
          <w:iCs/>
        </w:rPr>
        <w:t>Oikos</w:t>
      </w:r>
      <w:r w:rsidRPr="008E3F21">
        <w:rPr>
          <w:rFonts w:ascii="Calibri" w:hAnsi="Calibri" w:cs="Calibri"/>
        </w:rPr>
        <w:t xml:space="preserve">, </w:t>
      </w:r>
      <w:r w:rsidRPr="008E3F21">
        <w:rPr>
          <w:rFonts w:ascii="Calibri" w:hAnsi="Calibri" w:cs="Calibri"/>
          <w:i/>
          <w:iCs/>
        </w:rPr>
        <w:t>116</w:t>
      </w:r>
      <w:r w:rsidRPr="008E3F21">
        <w:rPr>
          <w:rFonts w:ascii="Calibri" w:hAnsi="Calibri" w:cs="Calibri"/>
        </w:rPr>
        <w:t>, 1438–1448.</w:t>
      </w:r>
    </w:p>
    <w:p w14:paraId="79F31CF0" w14:textId="77777777" w:rsidR="008E3F21" w:rsidRPr="008E3F21" w:rsidRDefault="008E3F21" w:rsidP="008E3F21">
      <w:pPr>
        <w:pStyle w:val="Bibliography"/>
        <w:rPr>
          <w:rFonts w:ascii="Calibri" w:hAnsi="Calibri" w:cs="Calibri"/>
        </w:rPr>
      </w:pPr>
      <w:r w:rsidRPr="008E3F21">
        <w:rPr>
          <w:rFonts w:ascii="Calibri" w:hAnsi="Calibri" w:cs="Calibri"/>
        </w:rPr>
        <w:t xml:space="preserve">MacArthur, R. H. (1958). Population Ecology of Some Warblers of Northeastern Coniferous Forests. </w:t>
      </w:r>
      <w:r w:rsidRPr="008E3F21">
        <w:rPr>
          <w:rFonts w:ascii="Calibri" w:hAnsi="Calibri" w:cs="Calibri"/>
          <w:i/>
          <w:iCs/>
        </w:rPr>
        <w:t>Ecology</w:t>
      </w:r>
      <w:r w:rsidRPr="008E3F21">
        <w:rPr>
          <w:rFonts w:ascii="Calibri" w:hAnsi="Calibri" w:cs="Calibri"/>
        </w:rPr>
        <w:t xml:space="preserve">, </w:t>
      </w:r>
      <w:r w:rsidRPr="008E3F21">
        <w:rPr>
          <w:rFonts w:ascii="Calibri" w:hAnsi="Calibri" w:cs="Calibri"/>
          <w:i/>
          <w:iCs/>
        </w:rPr>
        <w:t>39</w:t>
      </w:r>
      <w:r w:rsidRPr="008E3F21">
        <w:rPr>
          <w:rFonts w:ascii="Calibri" w:hAnsi="Calibri" w:cs="Calibri"/>
        </w:rPr>
        <w:t>, 599–619. JSTOR.</w:t>
      </w:r>
    </w:p>
    <w:p w14:paraId="7EAA0FE8" w14:textId="77777777" w:rsidR="008E3F21" w:rsidRPr="008E3F21" w:rsidRDefault="008E3F21" w:rsidP="008E3F21">
      <w:pPr>
        <w:pStyle w:val="Bibliography"/>
        <w:rPr>
          <w:rFonts w:ascii="Calibri" w:hAnsi="Calibri" w:cs="Calibri"/>
        </w:rPr>
      </w:pPr>
      <w:r w:rsidRPr="008E3F21">
        <w:rPr>
          <w:rFonts w:ascii="Calibri" w:hAnsi="Calibri" w:cs="Calibri"/>
        </w:rPr>
        <w:t xml:space="preserve">Muench, A., &amp; Elsey‐Quirk, T. (2019). Competitive reversal between plant species is driven by species-specific tolerance to flooding stress and nutrient acquisition during early marsh succession. </w:t>
      </w:r>
      <w:r w:rsidRPr="008E3F21">
        <w:rPr>
          <w:rFonts w:ascii="Calibri" w:hAnsi="Calibri" w:cs="Calibri"/>
          <w:i/>
          <w:iCs/>
        </w:rPr>
        <w:t>Journal of Applied Ecology</w:t>
      </w:r>
      <w:r w:rsidRPr="008E3F21">
        <w:rPr>
          <w:rFonts w:ascii="Calibri" w:hAnsi="Calibri" w:cs="Calibri"/>
        </w:rPr>
        <w:t xml:space="preserve">, </w:t>
      </w:r>
      <w:r w:rsidRPr="008E3F21">
        <w:rPr>
          <w:rFonts w:ascii="Calibri" w:hAnsi="Calibri" w:cs="Calibri"/>
          <w:i/>
          <w:iCs/>
        </w:rPr>
        <w:t>56</w:t>
      </w:r>
      <w:r w:rsidRPr="008E3F21">
        <w:rPr>
          <w:rFonts w:ascii="Calibri" w:hAnsi="Calibri" w:cs="Calibri"/>
        </w:rPr>
        <w:t>, 2236–2247.</w:t>
      </w:r>
    </w:p>
    <w:p w14:paraId="5D3126B3" w14:textId="77777777" w:rsidR="008E3F21" w:rsidRPr="008E3F21" w:rsidRDefault="008E3F21" w:rsidP="008E3F21">
      <w:pPr>
        <w:pStyle w:val="Bibliography"/>
        <w:rPr>
          <w:rFonts w:ascii="Calibri" w:hAnsi="Calibri" w:cs="Calibri"/>
        </w:rPr>
      </w:pPr>
      <w:r w:rsidRPr="008E3F21">
        <w:rPr>
          <w:rFonts w:ascii="Calibri" w:hAnsi="Calibri" w:cs="Calibri"/>
        </w:rPr>
        <w:t xml:space="preserve">Standish, R. J., Hobbs, R. J., Mayfield, M. M., Bestelmeyer, B. T., Suding, K. N., Battaglia, L. L., … Thomas, P. A. (2014). Resilience in ecology: Abstraction, distraction, or where the action is? </w:t>
      </w:r>
      <w:r w:rsidRPr="008E3F21">
        <w:rPr>
          <w:rFonts w:ascii="Calibri" w:hAnsi="Calibri" w:cs="Calibri"/>
          <w:i/>
          <w:iCs/>
        </w:rPr>
        <w:t>Biological Conservation</w:t>
      </w:r>
      <w:r w:rsidRPr="008E3F21">
        <w:rPr>
          <w:rFonts w:ascii="Calibri" w:hAnsi="Calibri" w:cs="Calibri"/>
        </w:rPr>
        <w:t xml:space="preserve">, </w:t>
      </w:r>
      <w:r w:rsidRPr="008E3F21">
        <w:rPr>
          <w:rFonts w:ascii="Calibri" w:hAnsi="Calibri" w:cs="Calibri"/>
          <w:i/>
          <w:iCs/>
        </w:rPr>
        <w:t>177</w:t>
      </w:r>
      <w:r w:rsidRPr="008E3F21">
        <w:rPr>
          <w:rFonts w:ascii="Calibri" w:hAnsi="Calibri" w:cs="Calibri"/>
        </w:rPr>
        <w:t>, 43–51.</w:t>
      </w:r>
    </w:p>
    <w:p w14:paraId="41A67EC3" w14:textId="77777777" w:rsidR="008E3F21" w:rsidRPr="008E3F21" w:rsidRDefault="008E3F21" w:rsidP="008E3F21">
      <w:pPr>
        <w:pStyle w:val="Bibliography"/>
        <w:rPr>
          <w:rFonts w:ascii="Calibri" w:hAnsi="Calibri" w:cs="Calibri"/>
        </w:rPr>
      </w:pPr>
      <w:r w:rsidRPr="008E3F21">
        <w:rPr>
          <w:rFonts w:ascii="Calibri" w:hAnsi="Calibri" w:cs="Calibri"/>
        </w:rPr>
        <w:lastRenderedPageBreak/>
        <w:t xml:space="preserve">Tilman, D. (2004). Niche tradeoffs, neutrality, and community structure: A stochastic theory of resource competition, invasion, and community assembly. </w:t>
      </w:r>
      <w:r w:rsidRPr="008E3F21">
        <w:rPr>
          <w:rFonts w:ascii="Calibri" w:hAnsi="Calibri" w:cs="Calibri"/>
          <w:i/>
          <w:iCs/>
        </w:rPr>
        <w:t>Proceedings of the National Academy of Sciences</w:t>
      </w:r>
      <w:r w:rsidRPr="008E3F21">
        <w:rPr>
          <w:rFonts w:ascii="Calibri" w:hAnsi="Calibri" w:cs="Calibri"/>
        </w:rPr>
        <w:t xml:space="preserve">, </w:t>
      </w:r>
      <w:r w:rsidRPr="008E3F21">
        <w:rPr>
          <w:rFonts w:ascii="Calibri" w:hAnsi="Calibri" w:cs="Calibri"/>
          <w:i/>
          <w:iCs/>
        </w:rPr>
        <w:t>101</w:t>
      </w:r>
      <w:r w:rsidRPr="008E3F21">
        <w:rPr>
          <w:rFonts w:ascii="Calibri" w:hAnsi="Calibri" w:cs="Calibri"/>
        </w:rPr>
        <w:t>, 10854–10861.</w:t>
      </w:r>
    </w:p>
    <w:p w14:paraId="2B59E199" w14:textId="77777777" w:rsidR="008E3F21" w:rsidRPr="008E3F21" w:rsidRDefault="008E3F21" w:rsidP="008E3F21">
      <w:pPr>
        <w:pStyle w:val="Bibliography"/>
        <w:rPr>
          <w:rFonts w:ascii="Calibri" w:hAnsi="Calibri" w:cs="Calibri"/>
        </w:rPr>
      </w:pPr>
      <w:r w:rsidRPr="008E3F21">
        <w:rPr>
          <w:rFonts w:ascii="Calibri" w:hAnsi="Calibri" w:cs="Calibri"/>
        </w:rPr>
        <w:t xml:space="preserve">Turner, N. J., Lepofsky, D., &amp; Deur, D. (2013). Plant Management Systems of British Columbia’s First Peoples. </w:t>
      </w:r>
      <w:r w:rsidRPr="008E3F21">
        <w:rPr>
          <w:rFonts w:ascii="Calibri" w:hAnsi="Calibri" w:cs="Calibri"/>
          <w:i/>
          <w:iCs/>
        </w:rPr>
        <w:t>BC Studies: The British Columbian Quarterly</w:t>
      </w:r>
      <w:r w:rsidRPr="008E3F21">
        <w:rPr>
          <w:rFonts w:ascii="Calibri" w:hAnsi="Calibri" w:cs="Calibri"/>
        </w:rPr>
        <w:t>, 107–133.</w:t>
      </w:r>
    </w:p>
    <w:p w14:paraId="4E2FF155" w14:textId="32306D7F" w:rsidR="0083125B" w:rsidRPr="0083125B" w:rsidRDefault="0083125B" w:rsidP="0083125B">
      <w:r>
        <w:fldChar w:fldCharType="end"/>
      </w:r>
    </w:p>
    <w:p w14:paraId="42C1F3EA" w14:textId="76AF6C39" w:rsidR="00EF68AC" w:rsidRDefault="00EF68AC" w:rsidP="00EF68AC"/>
    <w:p w14:paraId="7914EB93" w14:textId="661F2CD2" w:rsidR="0054668D" w:rsidRDefault="0054668D"/>
    <w:p w14:paraId="00E966D4" w14:textId="77777777" w:rsidR="00EF7206" w:rsidRDefault="00EF7206">
      <w:pPr>
        <w:rPr>
          <w:rFonts w:asciiTheme="majorHAnsi" w:eastAsiaTheme="majorEastAsia" w:hAnsiTheme="majorHAnsi" w:cstheme="majorBidi"/>
          <w:color w:val="2F5496" w:themeColor="accent1" w:themeShade="BF"/>
          <w:sz w:val="32"/>
          <w:szCs w:val="32"/>
        </w:rPr>
      </w:pPr>
      <w:r>
        <w:br w:type="page"/>
      </w:r>
    </w:p>
    <w:p w14:paraId="3B48F5C7" w14:textId="6CEAA5D9" w:rsidR="005071E8" w:rsidRDefault="005071E8" w:rsidP="005071E8">
      <w:pPr>
        <w:pStyle w:val="Heading1"/>
      </w:pPr>
      <w:r>
        <w:lastRenderedPageBreak/>
        <w:t>Supplemental</w:t>
      </w:r>
    </w:p>
    <w:p w14:paraId="5DB5BDC6" w14:textId="77777777" w:rsidR="004E3577" w:rsidRPr="00CA6FB1" w:rsidRDefault="004E3577" w:rsidP="00CA6FB1"/>
    <w:p w14:paraId="1C9D99D5" w14:textId="69D7A3B9" w:rsidR="004E3577" w:rsidRDefault="004E3577" w:rsidP="004E3577">
      <w:pPr>
        <w:pStyle w:val="Caption"/>
        <w:keepNext/>
      </w:pPr>
      <w:bookmarkStart w:id="146" w:name="_Ref125223094"/>
      <w:r>
        <w:t xml:space="preserve">Table </w:t>
      </w:r>
      <w:fldSimple w:instr=" SEQ Table \* ARABIC ">
        <w:r w:rsidR="00E257EC">
          <w:rPr>
            <w:noProof/>
          </w:rPr>
          <w:t>3</w:t>
        </w:r>
      </w:fldSimple>
      <w:bookmarkEnd w:id="146"/>
      <w:r>
        <w:t xml:space="preserve">. Placeholder example table </w:t>
      </w:r>
      <w:r w:rsidR="006733A0">
        <w:t>for</w:t>
      </w:r>
      <w:r w:rsidR="00190688">
        <w:t xml:space="preserve"> species richness in above-ground vegetation plots (veg) and surface seed bank samples (</w:t>
      </w:r>
      <w:proofErr w:type="spellStart"/>
      <w:r w:rsidR="00190688">
        <w:t>ssb</w:t>
      </w:r>
      <w:proofErr w:type="spellEnd"/>
      <w:r w:rsidR="00190688">
        <w:t xml:space="preserve">). </w:t>
      </w:r>
    </w:p>
    <w:tbl>
      <w:tblPr>
        <w:tblStyle w:val="TableGrid"/>
        <w:tblW w:w="0" w:type="auto"/>
        <w:tblLook w:val="04A0" w:firstRow="1" w:lastRow="0" w:firstColumn="1" w:lastColumn="0" w:noHBand="0" w:noVBand="1"/>
      </w:tblPr>
      <w:tblGrid>
        <w:gridCol w:w="1815"/>
        <w:gridCol w:w="1521"/>
        <w:gridCol w:w="1688"/>
        <w:gridCol w:w="1454"/>
        <w:gridCol w:w="1423"/>
      </w:tblGrid>
      <w:tr w:rsidR="00A6594D" w14:paraId="065608FD" w14:textId="4D88BC3A" w:rsidTr="00A6594D">
        <w:tc>
          <w:tcPr>
            <w:tcW w:w="1815" w:type="dxa"/>
          </w:tcPr>
          <w:p w14:paraId="7C3853D8" w14:textId="3A9C2F2C" w:rsidR="00A6594D" w:rsidRPr="00CA6FB1" w:rsidRDefault="00A6594D" w:rsidP="00A6594D">
            <w:pPr>
              <w:rPr>
                <w:b/>
              </w:rPr>
            </w:pPr>
            <w:r w:rsidRPr="00CA6FB1">
              <w:rPr>
                <w:b/>
              </w:rPr>
              <w:t>Total Richness</w:t>
            </w:r>
          </w:p>
        </w:tc>
        <w:tc>
          <w:tcPr>
            <w:tcW w:w="1521" w:type="dxa"/>
          </w:tcPr>
          <w:p w14:paraId="17F58DC4" w14:textId="4AFA8C0E" w:rsidR="00A6594D" w:rsidRDefault="00A6594D" w:rsidP="00A6594D">
            <w:r w:rsidRPr="00613710">
              <w:rPr>
                <w:b/>
              </w:rPr>
              <w:t>Ref</w:t>
            </w:r>
            <w:r>
              <w:rPr>
                <w:b/>
              </w:rPr>
              <w:t>erence</w:t>
            </w:r>
          </w:p>
        </w:tc>
        <w:tc>
          <w:tcPr>
            <w:tcW w:w="1688" w:type="dxa"/>
          </w:tcPr>
          <w:p w14:paraId="424C5B44" w14:textId="7541D8E3" w:rsidR="00A6594D" w:rsidRDefault="00A6594D" w:rsidP="00A6594D">
            <w:r>
              <w:rPr>
                <w:b/>
              </w:rPr>
              <w:t xml:space="preserve">Exclosed 10 </w:t>
            </w:r>
            <w:proofErr w:type="spellStart"/>
            <w:r>
              <w:rPr>
                <w:b/>
              </w:rPr>
              <w:t>yrs</w:t>
            </w:r>
            <w:proofErr w:type="spellEnd"/>
          </w:p>
        </w:tc>
        <w:tc>
          <w:tcPr>
            <w:tcW w:w="1454" w:type="dxa"/>
          </w:tcPr>
          <w:p w14:paraId="77E81760" w14:textId="46FE2BE8" w:rsidR="00A6594D" w:rsidRDefault="00A6594D" w:rsidP="00A6594D">
            <w:r>
              <w:rPr>
                <w:b/>
              </w:rPr>
              <w:t xml:space="preserve">Exclosed 1 </w:t>
            </w:r>
            <w:proofErr w:type="spellStart"/>
            <w:r>
              <w:rPr>
                <w:b/>
              </w:rPr>
              <w:t>yr</w:t>
            </w:r>
            <w:proofErr w:type="spellEnd"/>
          </w:p>
        </w:tc>
        <w:tc>
          <w:tcPr>
            <w:tcW w:w="1423" w:type="dxa"/>
          </w:tcPr>
          <w:p w14:paraId="11A9EE24" w14:textId="07820485" w:rsidR="00A6594D" w:rsidRDefault="00A6594D" w:rsidP="00A6594D">
            <w:r w:rsidRPr="00613710">
              <w:rPr>
                <w:b/>
              </w:rPr>
              <w:t>Grubbed</w:t>
            </w:r>
          </w:p>
        </w:tc>
      </w:tr>
      <w:tr w:rsidR="00A6594D" w14:paraId="36EC29B5" w14:textId="6AD89502" w:rsidTr="00A6594D">
        <w:tc>
          <w:tcPr>
            <w:tcW w:w="1815" w:type="dxa"/>
          </w:tcPr>
          <w:p w14:paraId="2DA377C0" w14:textId="242A18A6" w:rsidR="00A6594D" w:rsidRDefault="00A6594D" w:rsidP="00097250">
            <w:r>
              <w:t xml:space="preserve">Veg </w:t>
            </w:r>
          </w:p>
        </w:tc>
        <w:tc>
          <w:tcPr>
            <w:tcW w:w="1521" w:type="dxa"/>
          </w:tcPr>
          <w:p w14:paraId="7335D02C" w14:textId="726DE902" w:rsidR="00A6594D" w:rsidRDefault="00A6594D" w:rsidP="00097250">
            <w:r>
              <w:t>5</w:t>
            </w:r>
          </w:p>
        </w:tc>
        <w:tc>
          <w:tcPr>
            <w:tcW w:w="1688" w:type="dxa"/>
          </w:tcPr>
          <w:p w14:paraId="72801680" w14:textId="583E0367" w:rsidR="00A6594D" w:rsidRDefault="00A6594D" w:rsidP="00097250">
            <w:r>
              <w:t>5</w:t>
            </w:r>
          </w:p>
        </w:tc>
        <w:tc>
          <w:tcPr>
            <w:tcW w:w="1454" w:type="dxa"/>
          </w:tcPr>
          <w:p w14:paraId="7B4C5D0F" w14:textId="5E157DED" w:rsidR="00A6594D" w:rsidRDefault="00A6594D" w:rsidP="00097250">
            <w:r>
              <w:t>4</w:t>
            </w:r>
          </w:p>
        </w:tc>
        <w:tc>
          <w:tcPr>
            <w:tcW w:w="1423" w:type="dxa"/>
          </w:tcPr>
          <w:p w14:paraId="11D94E50" w14:textId="798CE26F" w:rsidR="00A6594D" w:rsidRDefault="00A6594D" w:rsidP="00097250">
            <w:r>
              <w:t>5</w:t>
            </w:r>
          </w:p>
        </w:tc>
      </w:tr>
      <w:tr w:rsidR="00A6594D" w14:paraId="47CBE32B" w14:textId="4EF28592" w:rsidTr="00A6594D">
        <w:tc>
          <w:tcPr>
            <w:tcW w:w="1815" w:type="dxa"/>
          </w:tcPr>
          <w:p w14:paraId="1D08CC50" w14:textId="75B30ECE" w:rsidR="00A6594D" w:rsidRDefault="00A6594D" w:rsidP="00097250">
            <w:proofErr w:type="spellStart"/>
            <w:r>
              <w:t>Ssb</w:t>
            </w:r>
            <w:proofErr w:type="spellEnd"/>
            <w:r>
              <w:t xml:space="preserve"> </w:t>
            </w:r>
          </w:p>
        </w:tc>
        <w:tc>
          <w:tcPr>
            <w:tcW w:w="1521" w:type="dxa"/>
          </w:tcPr>
          <w:p w14:paraId="7592DE71" w14:textId="5BD2A025" w:rsidR="00A6594D" w:rsidRDefault="00A6594D" w:rsidP="00097250">
            <w:r>
              <w:t>6</w:t>
            </w:r>
          </w:p>
        </w:tc>
        <w:tc>
          <w:tcPr>
            <w:tcW w:w="1688" w:type="dxa"/>
          </w:tcPr>
          <w:p w14:paraId="1E6C9CE6" w14:textId="683DBD42" w:rsidR="00A6594D" w:rsidRDefault="00A6594D" w:rsidP="00097250">
            <w:r>
              <w:t>7</w:t>
            </w:r>
          </w:p>
        </w:tc>
        <w:tc>
          <w:tcPr>
            <w:tcW w:w="1454" w:type="dxa"/>
          </w:tcPr>
          <w:p w14:paraId="69E704E3" w14:textId="23927893" w:rsidR="00A6594D" w:rsidRDefault="00A6594D" w:rsidP="00097250">
            <w:r>
              <w:t>8</w:t>
            </w:r>
          </w:p>
        </w:tc>
        <w:tc>
          <w:tcPr>
            <w:tcW w:w="1423" w:type="dxa"/>
          </w:tcPr>
          <w:p w14:paraId="48FB1A7D" w14:textId="452872F3" w:rsidR="00A6594D" w:rsidRDefault="00A6594D" w:rsidP="00097250">
            <w:r>
              <w:t>5</w:t>
            </w:r>
          </w:p>
        </w:tc>
      </w:tr>
    </w:tbl>
    <w:p w14:paraId="33FBCC8E" w14:textId="5DE343A4" w:rsidR="00097250" w:rsidRDefault="00097250" w:rsidP="00097250"/>
    <w:p w14:paraId="72A6E588" w14:textId="77777777" w:rsidR="00097250" w:rsidRPr="00CA6FB1" w:rsidRDefault="00097250" w:rsidP="00CA6FB1"/>
    <w:p w14:paraId="105A6493" w14:textId="53A7D40F" w:rsidR="00E257EC" w:rsidRDefault="00E257EC" w:rsidP="00CA6FB1">
      <w:pPr>
        <w:pStyle w:val="Caption"/>
        <w:keepNext/>
      </w:pPr>
      <w:commentRangeStart w:id="147"/>
      <w:r>
        <w:t xml:space="preserve">Table </w:t>
      </w:r>
      <w:commentRangeEnd w:id="147"/>
      <w:r>
        <w:rPr>
          <w:rStyle w:val="CommentReference"/>
          <w:i w:val="0"/>
          <w:iCs w:val="0"/>
          <w:color w:val="auto"/>
        </w:rPr>
        <w:commentReference w:id="147"/>
      </w:r>
      <w:fldSimple w:instr=" SEQ Table \* ARABIC ">
        <w:r>
          <w:rPr>
            <w:noProof/>
          </w:rPr>
          <w:t>4</w:t>
        </w:r>
      </w:fldSimple>
      <w:r>
        <w:t>. Placeholder example table for all species presence in the above-ground vegetation (veg) or surface seed bank (</w:t>
      </w:r>
      <w:proofErr w:type="spellStart"/>
      <w:r>
        <w:t>ssb</w:t>
      </w:r>
      <w:proofErr w:type="spellEnd"/>
      <w:r>
        <w:t>) in each disturbance/recovery category.</w:t>
      </w:r>
    </w:p>
    <w:tbl>
      <w:tblPr>
        <w:tblStyle w:val="TableGrid"/>
        <w:tblW w:w="0" w:type="auto"/>
        <w:tblLook w:val="04A0" w:firstRow="1" w:lastRow="0" w:firstColumn="1" w:lastColumn="0" w:noHBand="0" w:noVBand="1"/>
      </w:tblPr>
      <w:tblGrid>
        <w:gridCol w:w="1666"/>
        <w:gridCol w:w="1414"/>
        <w:gridCol w:w="1516"/>
        <w:gridCol w:w="1620"/>
        <w:gridCol w:w="1568"/>
        <w:gridCol w:w="1566"/>
      </w:tblGrid>
      <w:tr w:rsidR="00256D1B" w14:paraId="0D8BCEE7" w14:textId="655B0A1A" w:rsidTr="00CA6FB1">
        <w:tc>
          <w:tcPr>
            <w:tcW w:w="1666" w:type="dxa"/>
          </w:tcPr>
          <w:p w14:paraId="53314C8F" w14:textId="2B5E32C0" w:rsidR="00256D1B" w:rsidRPr="00CA6FB1" w:rsidRDefault="00256D1B" w:rsidP="005071E8">
            <w:pPr>
              <w:rPr>
                <w:b/>
              </w:rPr>
            </w:pPr>
            <w:r w:rsidRPr="00CA6FB1">
              <w:rPr>
                <w:b/>
              </w:rPr>
              <w:t>Species</w:t>
            </w:r>
          </w:p>
        </w:tc>
        <w:tc>
          <w:tcPr>
            <w:tcW w:w="1414" w:type="dxa"/>
          </w:tcPr>
          <w:p w14:paraId="03F021F4" w14:textId="0DF7426D" w:rsidR="00256D1B" w:rsidRPr="00CA6FB1" w:rsidRDefault="00256D1B" w:rsidP="005071E8">
            <w:pPr>
              <w:rPr>
                <w:b/>
              </w:rPr>
            </w:pPr>
            <w:r>
              <w:rPr>
                <w:b/>
              </w:rPr>
              <w:t xml:space="preserve">Group </w:t>
            </w:r>
          </w:p>
        </w:tc>
        <w:tc>
          <w:tcPr>
            <w:tcW w:w="1516" w:type="dxa"/>
          </w:tcPr>
          <w:p w14:paraId="2552E3DD" w14:textId="3A91E752" w:rsidR="00256D1B" w:rsidRPr="00CA6FB1" w:rsidRDefault="00256D1B" w:rsidP="005071E8">
            <w:pPr>
              <w:rPr>
                <w:b/>
              </w:rPr>
            </w:pPr>
            <w:r w:rsidRPr="00CA6FB1">
              <w:rPr>
                <w:b/>
              </w:rPr>
              <w:t>Ref</w:t>
            </w:r>
            <w:r>
              <w:rPr>
                <w:b/>
              </w:rPr>
              <w:t>erence</w:t>
            </w:r>
          </w:p>
        </w:tc>
        <w:tc>
          <w:tcPr>
            <w:tcW w:w="1620" w:type="dxa"/>
          </w:tcPr>
          <w:p w14:paraId="77FC6DEC" w14:textId="65528523" w:rsidR="00256D1B" w:rsidRPr="00CA6FB1" w:rsidRDefault="00256D1B" w:rsidP="005071E8">
            <w:pPr>
              <w:rPr>
                <w:b/>
              </w:rPr>
            </w:pPr>
            <w:r>
              <w:rPr>
                <w:b/>
              </w:rPr>
              <w:t xml:space="preserve">Exclosed 10 </w:t>
            </w:r>
            <w:proofErr w:type="spellStart"/>
            <w:r>
              <w:rPr>
                <w:b/>
              </w:rPr>
              <w:t>yrs</w:t>
            </w:r>
            <w:proofErr w:type="spellEnd"/>
          </w:p>
        </w:tc>
        <w:tc>
          <w:tcPr>
            <w:tcW w:w="1568" w:type="dxa"/>
          </w:tcPr>
          <w:p w14:paraId="2A11F25E" w14:textId="7FA22114" w:rsidR="00256D1B" w:rsidRPr="00CA6FB1" w:rsidRDefault="00256D1B" w:rsidP="005071E8">
            <w:pPr>
              <w:rPr>
                <w:b/>
              </w:rPr>
            </w:pPr>
            <w:r>
              <w:rPr>
                <w:b/>
              </w:rPr>
              <w:t xml:space="preserve">Exclosed 1 </w:t>
            </w:r>
            <w:proofErr w:type="spellStart"/>
            <w:r>
              <w:rPr>
                <w:b/>
              </w:rPr>
              <w:t>yr</w:t>
            </w:r>
            <w:proofErr w:type="spellEnd"/>
          </w:p>
        </w:tc>
        <w:tc>
          <w:tcPr>
            <w:tcW w:w="1566" w:type="dxa"/>
          </w:tcPr>
          <w:p w14:paraId="709F876C" w14:textId="2B936599" w:rsidR="00256D1B" w:rsidRPr="00CA6FB1" w:rsidRDefault="00256D1B" w:rsidP="005071E8">
            <w:pPr>
              <w:rPr>
                <w:b/>
              </w:rPr>
            </w:pPr>
            <w:r w:rsidRPr="00CA6FB1">
              <w:rPr>
                <w:b/>
              </w:rPr>
              <w:t>Grubbed</w:t>
            </w:r>
          </w:p>
        </w:tc>
      </w:tr>
      <w:tr w:rsidR="00256D1B" w14:paraId="27C1E227" w14:textId="3734811B" w:rsidTr="00CA6FB1">
        <w:tc>
          <w:tcPr>
            <w:tcW w:w="1666" w:type="dxa"/>
          </w:tcPr>
          <w:p w14:paraId="478D23B9" w14:textId="50AD707A" w:rsidR="00256D1B" w:rsidRDefault="00256D1B" w:rsidP="005071E8">
            <w:r>
              <w:t>a</w:t>
            </w:r>
          </w:p>
        </w:tc>
        <w:tc>
          <w:tcPr>
            <w:tcW w:w="1414" w:type="dxa"/>
          </w:tcPr>
          <w:p w14:paraId="36139E92" w14:textId="578B254C" w:rsidR="00256D1B" w:rsidRDefault="00E5334B" w:rsidP="005071E8">
            <w:r>
              <w:t>TPG</w:t>
            </w:r>
          </w:p>
        </w:tc>
        <w:tc>
          <w:tcPr>
            <w:tcW w:w="1516" w:type="dxa"/>
          </w:tcPr>
          <w:p w14:paraId="0CA045B4" w14:textId="45CF2036" w:rsidR="00256D1B" w:rsidRDefault="00256D1B" w:rsidP="005071E8">
            <w:r>
              <w:t xml:space="preserve">Veg, </w:t>
            </w:r>
            <w:proofErr w:type="spellStart"/>
            <w:r>
              <w:t>ssb</w:t>
            </w:r>
            <w:proofErr w:type="spellEnd"/>
          </w:p>
        </w:tc>
        <w:tc>
          <w:tcPr>
            <w:tcW w:w="1620" w:type="dxa"/>
          </w:tcPr>
          <w:p w14:paraId="7B9EC787" w14:textId="6CBB724A" w:rsidR="00256D1B" w:rsidRDefault="00256D1B" w:rsidP="005071E8">
            <w:r>
              <w:t>Veg</w:t>
            </w:r>
          </w:p>
        </w:tc>
        <w:tc>
          <w:tcPr>
            <w:tcW w:w="1568" w:type="dxa"/>
          </w:tcPr>
          <w:p w14:paraId="15598EA4" w14:textId="036A21ED" w:rsidR="00256D1B" w:rsidRDefault="00256D1B" w:rsidP="005071E8">
            <w:proofErr w:type="spellStart"/>
            <w:r>
              <w:t>Ssb</w:t>
            </w:r>
            <w:proofErr w:type="spellEnd"/>
          </w:p>
        </w:tc>
        <w:tc>
          <w:tcPr>
            <w:tcW w:w="1566" w:type="dxa"/>
          </w:tcPr>
          <w:p w14:paraId="7449BB01" w14:textId="77777777" w:rsidR="00256D1B" w:rsidRDefault="00256D1B" w:rsidP="005071E8"/>
        </w:tc>
      </w:tr>
      <w:tr w:rsidR="00256D1B" w14:paraId="12D9A89B" w14:textId="2219C42A" w:rsidTr="00CA6FB1">
        <w:tc>
          <w:tcPr>
            <w:tcW w:w="1666" w:type="dxa"/>
          </w:tcPr>
          <w:p w14:paraId="540DAAF6" w14:textId="28C0E69E" w:rsidR="00256D1B" w:rsidRDefault="00256D1B" w:rsidP="005071E8">
            <w:r>
              <w:t>b</w:t>
            </w:r>
          </w:p>
        </w:tc>
        <w:tc>
          <w:tcPr>
            <w:tcW w:w="1414" w:type="dxa"/>
          </w:tcPr>
          <w:p w14:paraId="0EE75BDF" w14:textId="7481ADA9" w:rsidR="00256D1B" w:rsidRDefault="00E5334B" w:rsidP="005071E8">
            <w:r>
              <w:t>Other 1</w:t>
            </w:r>
          </w:p>
        </w:tc>
        <w:tc>
          <w:tcPr>
            <w:tcW w:w="1516" w:type="dxa"/>
          </w:tcPr>
          <w:p w14:paraId="2B64936F" w14:textId="4ECC4E5E" w:rsidR="00256D1B" w:rsidRDefault="00256D1B" w:rsidP="005071E8">
            <w:proofErr w:type="spellStart"/>
            <w:r>
              <w:t>Ssb</w:t>
            </w:r>
            <w:proofErr w:type="spellEnd"/>
          </w:p>
        </w:tc>
        <w:tc>
          <w:tcPr>
            <w:tcW w:w="1620" w:type="dxa"/>
          </w:tcPr>
          <w:p w14:paraId="4C78CAA9" w14:textId="79739451" w:rsidR="00256D1B" w:rsidRDefault="00256D1B" w:rsidP="005071E8">
            <w:r>
              <w:t>Veg</w:t>
            </w:r>
          </w:p>
        </w:tc>
        <w:tc>
          <w:tcPr>
            <w:tcW w:w="1568" w:type="dxa"/>
          </w:tcPr>
          <w:p w14:paraId="51039E38" w14:textId="77777777" w:rsidR="00256D1B" w:rsidRDefault="00256D1B" w:rsidP="005071E8"/>
        </w:tc>
        <w:tc>
          <w:tcPr>
            <w:tcW w:w="1566" w:type="dxa"/>
          </w:tcPr>
          <w:p w14:paraId="51873295" w14:textId="77777777" w:rsidR="00256D1B" w:rsidRDefault="00256D1B" w:rsidP="005071E8"/>
        </w:tc>
      </w:tr>
      <w:tr w:rsidR="00256D1B" w14:paraId="5BEEE3FF" w14:textId="27CF78DE" w:rsidTr="00CA6FB1">
        <w:tc>
          <w:tcPr>
            <w:tcW w:w="1666" w:type="dxa"/>
          </w:tcPr>
          <w:p w14:paraId="4326091E" w14:textId="0B5BFD44" w:rsidR="00256D1B" w:rsidRDefault="00256D1B" w:rsidP="005071E8">
            <w:r>
              <w:t>c</w:t>
            </w:r>
          </w:p>
        </w:tc>
        <w:tc>
          <w:tcPr>
            <w:tcW w:w="1414" w:type="dxa"/>
          </w:tcPr>
          <w:p w14:paraId="5DE2E4FE" w14:textId="2600B57A" w:rsidR="00256D1B" w:rsidRDefault="00E5334B" w:rsidP="005071E8">
            <w:r>
              <w:t xml:space="preserve">Other 2 </w:t>
            </w:r>
          </w:p>
        </w:tc>
        <w:tc>
          <w:tcPr>
            <w:tcW w:w="1516" w:type="dxa"/>
          </w:tcPr>
          <w:p w14:paraId="25389054" w14:textId="1DF1BCC0" w:rsidR="00256D1B" w:rsidRDefault="00256D1B" w:rsidP="005071E8"/>
        </w:tc>
        <w:tc>
          <w:tcPr>
            <w:tcW w:w="1620" w:type="dxa"/>
          </w:tcPr>
          <w:p w14:paraId="0605A47C" w14:textId="065D9A28" w:rsidR="00256D1B" w:rsidRDefault="00256D1B" w:rsidP="005071E8">
            <w:proofErr w:type="spellStart"/>
            <w:r>
              <w:t>Ssb</w:t>
            </w:r>
            <w:proofErr w:type="spellEnd"/>
          </w:p>
        </w:tc>
        <w:tc>
          <w:tcPr>
            <w:tcW w:w="1568" w:type="dxa"/>
          </w:tcPr>
          <w:p w14:paraId="2183E4D8" w14:textId="582E97E6" w:rsidR="00256D1B" w:rsidRDefault="00256D1B" w:rsidP="005071E8">
            <w:r>
              <w:t>Veg</w:t>
            </w:r>
          </w:p>
        </w:tc>
        <w:tc>
          <w:tcPr>
            <w:tcW w:w="1566" w:type="dxa"/>
          </w:tcPr>
          <w:p w14:paraId="5D5CAF71" w14:textId="1F3CA70C" w:rsidR="00256D1B" w:rsidRDefault="00256D1B" w:rsidP="005071E8">
            <w:proofErr w:type="spellStart"/>
            <w:r>
              <w:t>Ssb</w:t>
            </w:r>
            <w:proofErr w:type="spellEnd"/>
          </w:p>
        </w:tc>
      </w:tr>
      <w:tr w:rsidR="00256D1B" w14:paraId="63F8730E" w14:textId="77777777" w:rsidTr="00CA6FB1">
        <w:tc>
          <w:tcPr>
            <w:tcW w:w="1666" w:type="dxa"/>
          </w:tcPr>
          <w:p w14:paraId="4B8CA953" w14:textId="29DEC0DD" w:rsidR="00256D1B" w:rsidRDefault="00256D1B" w:rsidP="005071E8">
            <w:r>
              <w:t>Etc.</w:t>
            </w:r>
          </w:p>
        </w:tc>
        <w:tc>
          <w:tcPr>
            <w:tcW w:w="1414" w:type="dxa"/>
          </w:tcPr>
          <w:p w14:paraId="32765D81" w14:textId="77777777" w:rsidR="00256D1B" w:rsidRDefault="00256D1B" w:rsidP="005071E8"/>
        </w:tc>
        <w:tc>
          <w:tcPr>
            <w:tcW w:w="1516" w:type="dxa"/>
          </w:tcPr>
          <w:p w14:paraId="6E48AE9D" w14:textId="12E33BB6" w:rsidR="00256D1B" w:rsidRDefault="00256D1B" w:rsidP="005071E8"/>
        </w:tc>
        <w:tc>
          <w:tcPr>
            <w:tcW w:w="1620" w:type="dxa"/>
          </w:tcPr>
          <w:p w14:paraId="755FB897" w14:textId="77777777" w:rsidR="00256D1B" w:rsidRDefault="00256D1B" w:rsidP="005071E8"/>
        </w:tc>
        <w:tc>
          <w:tcPr>
            <w:tcW w:w="1568" w:type="dxa"/>
          </w:tcPr>
          <w:p w14:paraId="743966EC" w14:textId="77777777" w:rsidR="00256D1B" w:rsidRDefault="00256D1B" w:rsidP="005071E8"/>
        </w:tc>
        <w:tc>
          <w:tcPr>
            <w:tcW w:w="1566" w:type="dxa"/>
          </w:tcPr>
          <w:p w14:paraId="592E657E" w14:textId="77777777" w:rsidR="00256D1B" w:rsidRDefault="00256D1B" w:rsidP="005071E8"/>
        </w:tc>
      </w:tr>
    </w:tbl>
    <w:p w14:paraId="7909AB8E" w14:textId="341A0E12" w:rsidR="005071E8" w:rsidRDefault="005071E8" w:rsidP="005071E8"/>
    <w:p w14:paraId="669A8E38" w14:textId="2683B862" w:rsidR="00456D26" w:rsidRDefault="00456D26">
      <w:r>
        <w:br w:type="page"/>
      </w:r>
    </w:p>
    <w:p w14:paraId="26455228" w14:textId="77777777" w:rsidR="00504311" w:rsidRDefault="00504311" w:rsidP="005071E8"/>
    <w:p w14:paraId="030765BE" w14:textId="3DB4E92B" w:rsidR="005071E8" w:rsidRDefault="005071E8" w:rsidP="005071E8">
      <w:pPr>
        <w:pStyle w:val="Caption"/>
        <w:keepNext/>
      </w:pPr>
      <w:bookmarkStart w:id="148" w:name="_Ref114246380"/>
      <w:r>
        <w:t xml:space="preserve">Table </w:t>
      </w:r>
      <w:fldSimple w:instr=" SEQ Table \* ARABIC ">
        <w:r w:rsidR="00E257EC">
          <w:rPr>
            <w:noProof/>
          </w:rPr>
          <w:t>5</w:t>
        </w:r>
      </w:fldSimple>
      <w:bookmarkEnd w:id="148"/>
      <w:r>
        <w:t>. Frequency (%) of species found in above-ground vegetation plot replicates for Nanaimo and Little Qualicum River Estuaries, combined, ranked by greatest frequency found in undisturbed plots.</w:t>
      </w:r>
    </w:p>
    <w:tbl>
      <w:tblPr>
        <w:tblW w:w="8435" w:type="dxa"/>
        <w:tblLook w:val="04A0" w:firstRow="1" w:lastRow="0" w:firstColumn="1" w:lastColumn="0" w:noHBand="0" w:noVBand="1"/>
      </w:tblPr>
      <w:tblGrid>
        <w:gridCol w:w="2800"/>
        <w:gridCol w:w="1018"/>
        <w:gridCol w:w="1540"/>
        <w:gridCol w:w="1720"/>
        <w:gridCol w:w="1357"/>
      </w:tblGrid>
      <w:tr w:rsidR="005071E8" w:rsidRPr="00073BF2" w14:paraId="5BCA20F7" w14:textId="77777777" w:rsidTr="002835C7">
        <w:trPr>
          <w:trHeight w:val="290"/>
        </w:trPr>
        <w:tc>
          <w:tcPr>
            <w:tcW w:w="2800" w:type="dxa"/>
            <w:tcBorders>
              <w:top w:val="nil"/>
              <w:left w:val="nil"/>
              <w:bottom w:val="nil"/>
              <w:right w:val="nil"/>
            </w:tcBorders>
            <w:shd w:val="clear" w:color="auto" w:fill="auto"/>
            <w:noWrap/>
            <w:vAlign w:val="center"/>
            <w:hideMark/>
          </w:tcPr>
          <w:p w14:paraId="4DD6E6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486678E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E382B9A"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6BED80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1178A12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Undisturbed</w:t>
            </w:r>
          </w:p>
        </w:tc>
      </w:tr>
      <w:tr w:rsidR="005071E8" w:rsidRPr="00073BF2" w14:paraId="001162FC" w14:textId="77777777" w:rsidTr="002835C7">
        <w:trPr>
          <w:trHeight w:val="290"/>
        </w:trPr>
        <w:tc>
          <w:tcPr>
            <w:tcW w:w="2800" w:type="dxa"/>
            <w:tcBorders>
              <w:top w:val="single" w:sz="4" w:space="0" w:color="auto"/>
              <w:left w:val="nil"/>
              <w:bottom w:val="single" w:sz="4" w:space="0" w:color="auto"/>
              <w:right w:val="nil"/>
            </w:tcBorders>
            <w:shd w:val="clear" w:color="auto" w:fill="auto"/>
            <w:noWrap/>
            <w:vAlign w:val="bottom"/>
            <w:hideMark/>
          </w:tcPr>
          <w:p w14:paraId="745F837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Carex lyngbyei</w:t>
            </w:r>
          </w:p>
        </w:tc>
        <w:tc>
          <w:tcPr>
            <w:tcW w:w="1018" w:type="dxa"/>
            <w:tcBorders>
              <w:top w:val="single" w:sz="4" w:space="0" w:color="auto"/>
              <w:left w:val="nil"/>
              <w:bottom w:val="single" w:sz="4" w:space="0" w:color="auto"/>
              <w:right w:val="nil"/>
            </w:tcBorders>
            <w:shd w:val="clear" w:color="auto" w:fill="auto"/>
            <w:noWrap/>
            <w:vAlign w:val="bottom"/>
            <w:hideMark/>
          </w:tcPr>
          <w:p w14:paraId="0F44317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single" w:sz="4" w:space="0" w:color="auto"/>
              <w:left w:val="nil"/>
              <w:bottom w:val="single" w:sz="4" w:space="0" w:color="auto"/>
              <w:right w:val="nil"/>
            </w:tcBorders>
            <w:shd w:val="clear" w:color="auto" w:fill="auto"/>
            <w:noWrap/>
            <w:vAlign w:val="bottom"/>
            <w:hideMark/>
          </w:tcPr>
          <w:p w14:paraId="462B9B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120A5F5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32F870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r>
      <w:tr w:rsidR="005071E8" w:rsidRPr="00073BF2" w14:paraId="7E07C2C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60F0F13"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Potentilla pacifica-anserina</w:t>
            </w:r>
          </w:p>
        </w:tc>
        <w:tc>
          <w:tcPr>
            <w:tcW w:w="1018" w:type="dxa"/>
            <w:tcBorders>
              <w:top w:val="nil"/>
              <w:left w:val="nil"/>
              <w:bottom w:val="single" w:sz="4" w:space="0" w:color="auto"/>
              <w:right w:val="nil"/>
            </w:tcBorders>
            <w:shd w:val="clear" w:color="auto" w:fill="auto"/>
            <w:noWrap/>
            <w:vAlign w:val="bottom"/>
            <w:hideMark/>
          </w:tcPr>
          <w:p w14:paraId="7AC2283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nil"/>
              <w:left w:val="nil"/>
              <w:bottom w:val="single" w:sz="4" w:space="0" w:color="auto"/>
              <w:right w:val="nil"/>
            </w:tcBorders>
            <w:shd w:val="clear" w:color="auto" w:fill="auto"/>
            <w:noWrap/>
            <w:vAlign w:val="bottom"/>
            <w:hideMark/>
          </w:tcPr>
          <w:p w14:paraId="058DA51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260243F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c>
          <w:tcPr>
            <w:tcW w:w="1357" w:type="dxa"/>
            <w:tcBorders>
              <w:top w:val="nil"/>
              <w:left w:val="nil"/>
              <w:bottom w:val="single" w:sz="4" w:space="0" w:color="auto"/>
              <w:right w:val="nil"/>
            </w:tcBorders>
            <w:shd w:val="clear" w:color="auto" w:fill="auto"/>
            <w:noWrap/>
            <w:vAlign w:val="bottom"/>
            <w:hideMark/>
          </w:tcPr>
          <w:p w14:paraId="3FF6E6F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r>
      <w:tr w:rsidR="005071E8" w:rsidRPr="00073BF2" w14:paraId="6C688C07"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AC87B2E"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Agrostis stolonifera</w:t>
            </w:r>
          </w:p>
        </w:tc>
        <w:tc>
          <w:tcPr>
            <w:tcW w:w="1018" w:type="dxa"/>
            <w:tcBorders>
              <w:top w:val="nil"/>
              <w:left w:val="nil"/>
              <w:bottom w:val="single" w:sz="4" w:space="0" w:color="auto"/>
              <w:right w:val="nil"/>
            </w:tcBorders>
            <w:shd w:val="clear" w:color="auto" w:fill="auto"/>
            <w:noWrap/>
            <w:vAlign w:val="bottom"/>
            <w:hideMark/>
          </w:tcPr>
          <w:p w14:paraId="482A456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c>
          <w:tcPr>
            <w:tcW w:w="1540" w:type="dxa"/>
            <w:tcBorders>
              <w:top w:val="nil"/>
              <w:left w:val="nil"/>
              <w:bottom w:val="single" w:sz="4" w:space="0" w:color="auto"/>
              <w:right w:val="nil"/>
            </w:tcBorders>
            <w:shd w:val="clear" w:color="auto" w:fill="auto"/>
            <w:noWrap/>
            <w:vAlign w:val="bottom"/>
            <w:hideMark/>
          </w:tcPr>
          <w:p w14:paraId="18B4D1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CAF42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nil"/>
              <w:left w:val="nil"/>
              <w:bottom w:val="single" w:sz="4" w:space="0" w:color="auto"/>
              <w:right w:val="nil"/>
            </w:tcBorders>
            <w:shd w:val="clear" w:color="auto" w:fill="auto"/>
            <w:noWrap/>
            <w:vAlign w:val="bottom"/>
            <w:hideMark/>
          </w:tcPr>
          <w:p w14:paraId="64069AA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4AEF60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1D0D6B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Glaux maritima</w:t>
            </w:r>
          </w:p>
        </w:tc>
        <w:tc>
          <w:tcPr>
            <w:tcW w:w="1018" w:type="dxa"/>
            <w:tcBorders>
              <w:top w:val="nil"/>
              <w:left w:val="nil"/>
              <w:bottom w:val="single" w:sz="4" w:space="0" w:color="auto"/>
              <w:right w:val="nil"/>
            </w:tcBorders>
            <w:shd w:val="clear" w:color="auto" w:fill="auto"/>
            <w:noWrap/>
            <w:vAlign w:val="bottom"/>
            <w:hideMark/>
          </w:tcPr>
          <w:p w14:paraId="43C8F86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540" w:type="dxa"/>
            <w:tcBorders>
              <w:top w:val="nil"/>
              <w:left w:val="nil"/>
              <w:bottom w:val="single" w:sz="4" w:space="0" w:color="auto"/>
              <w:right w:val="nil"/>
            </w:tcBorders>
            <w:shd w:val="clear" w:color="auto" w:fill="auto"/>
            <w:noWrap/>
            <w:vAlign w:val="bottom"/>
            <w:hideMark/>
          </w:tcPr>
          <w:p w14:paraId="0FED5D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203969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357" w:type="dxa"/>
            <w:tcBorders>
              <w:top w:val="nil"/>
              <w:left w:val="nil"/>
              <w:bottom w:val="single" w:sz="4" w:space="0" w:color="auto"/>
              <w:right w:val="nil"/>
            </w:tcBorders>
            <w:shd w:val="clear" w:color="auto" w:fill="auto"/>
            <w:noWrap/>
            <w:vAlign w:val="bottom"/>
            <w:hideMark/>
          </w:tcPr>
          <w:p w14:paraId="5587846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3D6D2C71"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5C57C1B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Juncus balticus</w:t>
            </w:r>
          </w:p>
        </w:tc>
        <w:tc>
          <w:tcPr>
            <w:tcW w:w="1018" w:type="dxa"/>
            <w:tcBorders>
              <w:top w:val="nil"/>
              <w:left w:val="nil"/>
              <w:bottom w:val="single" w:sz="4" w:space="0" w:color="auto"/>
              <w:right w:val="nil"/>
            </w:tcBorders>
            <w:shd w:val="clear" w:color="auto" w:fill="auto"/>
            <w:noWrap/>
            <w:vAlign w:val="bottom"/>
            <w:hideMark/>
          </w:tcPr>
          <w:p w14:paraId="2DB0323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B828D64"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3A771E6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357" w:type="dxa"/>
            <w:tcBorders>
              <w:top w:val="nil"/>
              <w:left w:val="nil"/>
              <w:bottom w:val="single" w:sz="4" w:space="0" w:color="auto"/>
              <w:right w:val="nil"/>
            </w:tcBorders>
            <w:shd w:val="clear" w:color="auto" w:fill="auto"/>
            <w:noWrap/>
            <w:vAlign w:val="bottom"/>
            <w:hideMark/>
          </w:tcPr>
          <w:p w14:paraId="06D53C0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7454CF6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04EB89B"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Triglochin maritima</w:t>
            </w:r>
          </w:p>
        </w:tc>
        <w:tc>
          <w:tcPr>
            <w:tcW w:w="1018" w:type="dxa"/>
            <w:tcBorders>
              <w:top w:val="nil"/>
              <w:left w:val="nil"/>
              <w:bottom w:val="single" w:sz="4" w:space="0" w:color="auto"/>
              <w:right w:val="nil"/>
            </w:tcBorders>
            <w:shd w:val="clear" w:color="auto" w:fill="auto"/>
            <w:noWrap/>
            <w:vAlign w:val="bottom"/>
            <w:hideMark/>
          </w:tcPr>
          <w:p w14:paraId="070CC5B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50</w:t>
            </w:r>
          </w:p>
        </w:tc>
        <w:tc>
          <w:tcPr>
            <w:tcW w:w="1540" w:type="dxa"/>
            <w:tcBorders>
              <w:top w:val="nil"/>
              <w:left w:val="nil"/>
              <w:bottom w:val="single" w:sz="4" w:space="0" w:color="auto"/>
              <w:right w:val="nil"/>
            </w:tcBorders>
            <w:shd w:val="clear" w:color="auto" w:fill="auto"/>
            <w:noWrap/>
            <w:vAlign w:val="bottom"/>
            <w:hideMark/>
          </w:tcPr>
          <w:p w14:paraId="1009A1D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5C91D2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357" w:type="dxa"/>
            <w:tcBorders>
              <w:top w:val="nil"/>
              <w:left w:val="nil"/>
              <w:bottom w:val="single" w:sz="4" w:space="0" w:color="auto"/>
              <w:right w:val="nil"/>
            </w:tcBorders>
            <w:shd w:val="clear" w:color="auto" w:fill="auto"/>
            <w:noWrap/>
            <w:vAlign w:val="bottom"/>
            <w:hideMark/>
          </w:tcPr>
          <w:p w14:paraId="6150D05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43.8</w:t>
            </w:r>
          </w:p>
        </w:tc>
      </w:tr>
      <w:tr w:rsidR="005071E8" w:rsidRPr="00073BF2" w14:paraId="61B003D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4A6692D" w14:textId="75331431"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 xml:space="preserve">Deschampsia </w:t>
            </w:r>
            <w:r w:rsidR="00CE2AB6" w:rsidRPr="00073BF2">
              <w:rPr>
                <w:rFonts w:ascii="Calibri" w:eastAsia="Times New Roman" w:hAnsi="Calibri" w:cs="Calibri"/>
                <w:i/>
                <w:iCs/>
                <w:color w:val="000000"/>
              </w:rPr>
              <w:t>caespitosa</w:t>
            </w:r>
          </w:p>
        </w:tc>
        <w:tc>
          <w:tcPr>
            <w:tcW w:w="1018" w:type="dxa"/>
            <w:tcBorders>
              <w:top w:val="nil"/>
              <w:left w:val="nil"/>
              <w:bottom w:val="single" w:sz="4" w:space="0" w:color="auto"/>
              <w:right w:val="nil"/>
            </w:tcBorders>
            <w:shd w:val="clear" w:color="auto" w:fill="auto"/>
            <w:noWrap/>
            <w:vAlign w:val="bottom"/>
            <w:hideMark/>
          </w:tcPr>
          <w:p w14:paraId="2F1DE8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2978A0E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13C223C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9E42D7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r>
      <w:tr w:rsidR="005071E8" w:rsidRPr="00073BF2" w14:paraId="518299A6"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8904D5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 xml:space="preserve">Atriplex </w:t>
            </w:r>
            <w:proofErr w:type="spellStart"/>
            <w:r w:rsidRPr="00073BF2">
              <w:rPr>
                <w:rFonts w:ascii="Calibri" w:eastAsia="Times New Roman" w:hAnsi="Calibri" w:cs="Calibri"/>
                <w:i/>
                <w:iCs/>
                <w:color w:val="000000"/>
              </w:rPr>
              <w:t>patula</w:t>
            </w:r>
            <w:proofErr w:type="spellEnd"/>
          </w:p>
        </w:tc>
        <w:tc>
          <w:tcPr>
            <w:tcW w:w="1018" w:type="dxa"/>
            <w:tcBorders>
              <w:top w:val="nil"/>
              <w:left w:val="nil"/>
              <w:bottom w:val="single" w:sz="4" w:space="0" w:color="auto"/>
              <w:right w:val="nil"/>
            </w:tcBorders>
            <w:shd w:val="clear" w:color="auto" w:fill="auto"/>
            <w:noWrap/>
            <w:vAlign w:val="bottom"/>
            <w:hideMark/>
          </w:tcPr>
          <w:p w14:paraId="12F49EB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4D7A63B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515A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17F79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r>
      <w:tr w:rsidR="005071E8" w:rsidRPr="00073BF2" w14:paraId="08C914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A4D52D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Eleocharis parvula</w:t>
            </w:r>
          </w:p>
        </w:tc>
        <w:tc>
          <w:tcPr>
            <w:tcW w:w="1018" w:type="dxa"/>
            <w:tcBorders>
              <w:top w:val="nil"/>
              <w:left w:val="nil"/>
              <w:bottom w:val="single" w:sz="4" w:space="0" w:color="auto"/>
              <w:right w:val="nil"/>
            </w:tcBorders>
            <w:shd w:val="clear" w:color="auto" w:fill="auto"/>
            <w:noWrap/>
            <w:vAlign w:val="bottom"/>
            <w:hideMark/>
          </w:tcPr>
          <w:p w14:paraId="236EE9C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710B469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720" w:type="dxa"/>
            <w:tcBorders>
              <w:top w:val="nil"/>
              <w:left w:val="nil"/>
              <w:bottom w:val="single" w:sz="4" w:space="0" w:color="auto"/>
              <w:right w:val="nil"/>
            </w:tcBorders>
            <w:shd w:val="clear" w:color="auto" w:fill="auto"/>
            <w:noWrap/>
            <w:vAlign w:val="bottom"/>
            <w:hideMark/>
          </w:tcPr>
          <w:p w14:paraId="589F094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833080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0BC7302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5260452"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Symphyotrichum subspicatum</w:t>
            </w:r>
          </w:p>
        </w:tc>
        <w:tc>
          <w:tcPr>
            <w:tcW w:w="1018" w:type="dxa"/>
            <w:tcBorders>
              <w:top w:val="nil"/>
              <w:left w:val="nil"/>
              <w:bottom w:val="single" w:sz="4" w:space="0" w:color="auto"/>
              <w:right w:val="nil"/>
            </w:tcBorders>
            <w:shd w:val="clear" w:color="auto" w:fill="auto"/>
            <w:noWrap/>
            <w:vAlign w:val="bottom"/>
            <w:hideMark/>
          </w:tcPr>
          <w:p w14:paraId="3E807FE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62B6962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11AB57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559A97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28FDA809"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38FB7D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Agropyron repens</w:t>
            </w:r>
          </w:p>
        </w:tc>
        <w:tc>
          <w:tcPr>
            <w:tcW w:w="1018" w:type="dxa"/>
            <w:tcBorders>
              <w:top w:val="nil"/>
              <w:left w:val="nil"/>
              <w:bottom w:val="single" w:sz="4" w:space="0" w:color="auto"/>
              <w:right w:val="nil"/>
            </w:tcBorders>
            <w:shd w:val="clear" w:color="auto" w:fill="auto"/>
            <w:noWrap/>
            <w:vAlign w:val="bottom"/>
            <w:hideMark/>
          </w:tcPr>
          <w:p w14:paraId="6B8D75B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2CEAFFE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E68CAF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54025F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5088CED"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6242E4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Distichlis spicata</w:t>
            </w:r>
          </w:p>
        </w:tc>
        <w:tc>
          <w:tcPr>
            <w:tcW w:w="1018" w:type="dxa"/>
            <w:tcBorders>
              <w:top w:val="nil"/>
              <w:left w:val="nil"/>
              <w:bottom w:val="single" w:sz="4" w:space="0" w:color="auto"/>
              <w:right w:val="nil"/>
            </w:tcBorders>
            <w:shd w:val="clear" w:color="auto" w:fill="auto"/>
            <w:noWrap/>
            <w:vAlign w:val="bottom"/>
            <w:hideMark/>
          </w:tcPr>
          <w:p w14:paraId="5510E8F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04C5E68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372AB07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BC0F87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146E42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41333A5"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0FB108B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540" w:type="dxa"/>
            <w:tcBorders>
              <w:top w:val="nil"/>
              <w:left w:val="nil"/>
              <w:bottom w:val="single" w:sz="4" w:space="0" w:color="auto"/>
              <w:right w:val="nil"/>
            </w:tcBorders>
            <w:shd w:val="clear" w:color="auto" w:fill="auto"/>
            <w:noWrap/>
            <w:vAlign w:val="bottom"/>
            <w:hideMark/>
          </w:tcPr>
          <w:p w14:paraId="15A87B8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7B968C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8F80A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44FF971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47AA8394"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Spergularia canadensis</w:t>
            </w:r>
          </w:p>
        </w:tc>
        <w:tc>
          <w:tcPr>
            <w:tcW w:w="1018" w:type="dxa"/>
            <w:tcBorders>
              <w:top w:val="nil"/>
              <w:left w:val="nil"/>
              <w:bottom w:val="single" w:sz="4" w:space="0" w:color="auto"/>
              <w:right w:val="nil"/>
            </w:tcBorders>
            <w:shd w:val="clear" w:color="auto" w:fill="auto"/>
            <w:noWrap/>
            <w:vAlign w:val="bottom"/>
            <w:hideMark/>
          </w:tcPr>
          <w:p w14:paraId="7386AA9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104B5D4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3646B23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1304CD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143C5D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C530FF0"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Trifolium wormskioldii</w:t>
            </w:r>
          </w:p>
        </w:tc>
        <w:tc>
          <w:tcPr>
            <w:tcW w:w="1018" w:type="dxa"/>
            <w:tcBorders>
              <w:top w:val="nil"/>
              <w:left w:val="nil"/>
              <w:bottom w:val="single" w:sz="4" w:space="0" w:color="auto"/>
              <w:right w:val="nil"/>
            </w:tcBorders>
            <w:shd w:val="clear" w:color="auto" w:fill="auto"/>
            <w:noWrap/>
            <w:vAlign w:val="bottom"/>
            <w:hideMark/>
          </w:tcPr>
          <w:p w14:paraId="39973CD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A059EA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4A36B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C6DF45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C7D8CEE"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00A665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Cotula coronopifolia</w:t>
            </w:r>
          </w:p>
        </w:tc>
        <w:tc>
          <w:tcPr>
            <w:tcW w:w="1018" w:type="dxa"/>
            <w:tcBorders>
              <w:top w:val="nil"/>
              <w:left w:val="nil"/>
              <w:bottom w:val="single" w:sz="4" w:space="0" w:color="auto"/>
              <w:right w:val="nil"/>
            </w:tcBorders>
            <w:shd w:val="clear" w:color="auto" w:fill="auto"/>
            <w:noWrap/>
            <w:vAlign w:val="bottom"/>
            <w:hideMark/>
          </w:tcPr>
          <w:p w14:paraId="7A059E4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68.8</w:t>
            </w:r>
          </w:p>
        </w:tc>
        <w:tc>
          <w:tcPr>
            <w:tcW w:w="1540" w:type="dxa"/>
            <w:tcBorders>
              <w:top w:val="nil"/>
              <w:left w:val="nil"/>
              <w:bottom w:val="single" w:sz="4" w:space="0" w:color="auto"/>
              <w:right w:val="nil"/>
            </w:tcBorders>
            <w:shd w:val="clear" w:color="auto" w:fill="auto"/>
            <w:noWrap/>
            <w:vAlign w:val="bottom"/>
            <w:hideMark/>
          </w:tcPr>
          <w:p w14:paraId="4496E9B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6C918B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696A67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r>
    </w:tbl>
    <w:p w14:paraId="779474E7" w14:textId="77777777" w:rsidR="005071E8" w:rsidRPr="009D0E88" w:rsidRDefault="005071E8" w:rsidP="005071E8"/>
    <w:p w14:paraId="1555B83C" w14:textId="77777777" w:rsidR="005071E8" w:rsidRDefault="005071E8" w:rsidP="005071E8"/>
    <w:p w14:paraId="14898215" w14:textId="77777777" w:rsidR="005071E8" w:rsidRDefault="005071E8" w:rsidP="005071E8">
      <w:pPr>
        <w:rPr>
          <w:i/>
          <w:iCs/>
          <w:color w:val="44546A" w:themeColor="text2"/>
          <w:sz w:val="18"/>
          <w:szCs w:val="18"/>
        </w:rPr>
      </w:pPr>
      <w:bookmarkStart w:id="149" w:name="_Ref114246431"/>
      <w:r>
        <w:br w:type="page"/>
      </w:r>
    </w:p>
    <w:p w14:paraId="7A502083" w14:textId="6CEA7D9E" w:rsidR="005071E8" w:rsidRDefault="005071E8" w:rsidP="005071E8">
      <w:pPr>
        <w:pStyle w:val="Caption"/>
        <w:keepNext/>
      </w:pPr>
      <w:bookmarkStart w:id="150" w:name="_Ref116647893"/>
      <w:r>
        <w:lastRenderedPageBreak/>
        <w:t xml:space="preserve">Table </w:t>
      </w:r>
      <w:fldSimple w:instr=" SEQ Table \* ARABIC ">
        <w:r w:rsidR="00E257EC">
          <w:rPr>
            <w:noProof/>
          </w:rPr>
          <w:t>6</w:t>
        </w:r>
      </w:fldSimple>
      <w:bookmarkEnd w:id="149"/>
      <w:bookmarkEnd w:id="150"/>
      <w:r>
        <w:t xml:space="preserve">. </w:t>
      </w:r>
      <w:r w:rsidRPr="00261794">
        <w:t>Frequency</w:t>
      </w:r>
      <w:r>
        <w:t xml:space="preserve"> (%)</w:t>
      </w:r>
      <w:r w:rsidRPr="00261794">
        <w:t xml:space="preserve"> of species found in seed germination replicates for Nanaimo and Little Qualicum River Estuaries, combined</w:t>
      </w:r>
      <w:r>
        <w:t xml:space="preserve">, ranked by greatest frequency found in undisturbed samples. </w:t>
      </w:r>
    </w:p>
    <w:tbl>
      <w:tblPr>
        <w:tblW w:w="8635" w:type="dxa"/>
        <w:tblLook w:val="04A0" w:firstRow="1" w:lastRow="0" w:firstColumn="1" w:lastColumn="0" w:noHBand="0" w:noVBand="1"/>
      </w:tblPr>
      <w:tblGrid>
        <w:gridCol w:w="3000"/>
        <w:gridCol w:w="1018"/>
        <w:gridCol w:w="1540"/>
        <w:gridCol w:w="1720"/>
        <w:gridCol w:w="1357"/>
      </w:tblGrid>
      <w:tr w:rsidR="005071E8" w:rsidRPr="009B20C2" w14:paraId="37A1591A" w14:textId="77777777" w:rsidTr="002835C7">
        <w:trPr>
          <w:trHeight w:val="290"/>
        </w:trPr>
        <w:tc>
          <w:tcPr>
            <w:tcW w:w="3000" w:type="dxa"/>
            <w:tcBorders>
              <w:top w:val="nil"/>
              <w:left w:val="nil"/>
              <w:bottom w:val="nil"/>
              <w:right w:val="nil"/>
            </w:tcBorders>
            <w:shd w:val="clear" w:color="auto" w:fill="auto"/>
            <w:noWrap/>
            <w:vAlign w:val="center"/>
            <w:hideMark/>
          </w:tcPr>
          <w:p w14:paraId="6EFC4D54"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602F8693"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A4AA75F"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3D03A58E"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4FF2FB59"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Undisturbed</w:t>
            </w:r>
          </w:p>
        </w:tc>
      </w:tr>
      <w:tr w:rsidR="005071E8" w:rsidRPr="009B20C2" w14:paraId="483A06D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3E4172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Agrostis stolonifera</w:t>
            </w:r>
          </w:p>
        </w:tc>
        <w:tc>
          <w:tcPr>
            <w:tcW w:w="1018" w:type="dxa"/>
            <w:tcBorders>
              <w:top w:val="single" w:sz="4" w:space="0" w:color="auto"/>
              <w:left w:val="nil"/>
              <w:bottom w:val="single" w:sz="4" w:space="0" w:color="auto"/>
              <w:right w:val="nil"/>
            </w:tcBorders>
            <w:shd w:val="clear" w:color="auto" w:fill="auto"/>
            <w:noWrap/>
            <w:vAlign w:val="bottom"/>
            <w:hideMark/>
          </w:tcPr>
          <w:p w14:paraId="20584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540" w:type="dxa"/>
            <w:tcBorders>
              <w:top w:val="single" w:sz="4" w:space="0" w:color="auto"/>
              <w:left w:val="nil"/>
              <w:bottom w:val="single" w:sz="4" w:space="0" w:color="auto"/>
              <w:right w:val="nil"/>
            </w:tcBorders>
            <w:shd w:val="clear" w:color="auto" w:fill="auto"/>
            <w:noWrap/>
            <w:vAlign w:val="bottom"/>
            <w:hideMark/>
          </w:tcPr>
          <w:p w14:paraId="74CD170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7AF990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533235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9D4992A" w14:textId="77777777" w:rsidTr="002835C7">
        <w:trPr>
          <w:trHeight w:val="290"/>
        </w:trPr>
        <w:tc>
          <w:tcPr>
            <w:tcW w:w="3000" w:type="dxa"/>
            <w:tcBorders>
              <w:top w:val="nil"/>
              <w:left w:val="nil"/>
              <w:bottom w:val="nil"/>
              <w:right w:val="nil"/>
            </w:tcBorders>
            <w:shd w:val="clear" w:color="auto" w:fill="auto"/>
            <w:noWrap/>
            <w:vAlign w:val="bottom"/>
            <w:hideMark/>
          </w:tcPr>
          <w:p w14:paraId="75258CE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balticus</w:t>
            </w:r>
          </w:p>
        </w:tc>
        <w:tc>
          <w:tcPr>
            <w:tcW w:w="1018" w:type="dxa"/>
            <w:tcBorders>
              <w:top w:val="nil"/>
              <w:left w:val="nil"/>
              <w:bottom w:val="nil"/>
              <w:right w:val="nil"/>
            </w:tcBorders>
            <w:shd w:val="clear" w:color="auto" w:fill="auto"/>
            <w:noWrap/>
            <w:vAlign w:val="bottom"/>
            <w:hideMark/>
          </w:tcPr>
          <w:p w14:paraId="3C9B13C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245239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75</w:t>
            </w:r>
          </w:p>
        </w:tc>
        <w:tc>
          <w:tcPr>
            <w:tcW w:w="1720" w:type="dxa"/>
            <w:tcBorders>
              <w:top w:val="nil"/>
              <w:left w:val="nil"/>
              <w:bottom w:val="nil"/>
              <w:right w:val="nil"/>
            </w:tcBorders>
            <w:shd w:val="clear" w:color="auto" w:fill="auto"/>
            <w:noWrap/>
            <w:vAlign w:val="bottom"/>
            <w:hideMark/>
          </w:tcPr>
          <w:p w14:paraId="017B2B7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nil"/>
              <w:left w:val="nil"/>
              <w:bottom w:val="nil"/>
              <w:right w:val="nil"/>
            </w:tcBorders>
            <w:shd w:val="clear" w:color="auto" w:fill="auto"/>
            <w:noWrap/>
            <w:vAlign w:val="bottom"/>
            <w:hideMark/>
          </w:tcPr>
          <w:p w14:paraId="6D3E4B1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7E1EEC3A"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C04A86A"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Spergularia canadensis</w:t>
            </w:r>
          </w:p>
        </w:tc>
        <w:tc>
          <w:tcPr>
            <w:tcW w:w="1018" w:type="dxa"/>
            <w:tcBorders>
              <w:top w:val="single" w:sz="4" w:space="0" w:color="auto"/>
              <w:left w:val="nil"/>
              <w:bottom w:val="single" w:sz="4" w:space="0" w:color="auto"/>
              <w:right w:val="nil"/>
            </w:tcBorders>
            <w:shd w:val="clear" w:color="auto" w:fill="auto"/>
            <w:noWrap/>
            <w:vAlign w:val="bottom"/>
            <w:hideMark/>
          </w:tcPr>
          <w:p w14:paraId="19BDC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single" w:sz="4" w:space="0" w:color="auto"/>
              <w:left w:val="nil"/>
              <w:bottom w:val="single" w:sz="4" w:space="0" w:color="auto"/>
              <w:right w:val="nil"/>
            </w:tcBorders>
            <w:shd w:val="clear" w:color="auto" w:fill="auto"/>
            <w:noWrap/>
            <w:vAlign w:val="bottom"/>
            <w:hideMark/>
          </w:tcPr>
          <w:p w14:paraId="1FAC814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37E9763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357" w:type="dxa"/>
            <w:tcBorders>
              <w:top w:val="single" w:sz="4" w:space="0" w:color="auto"/>
              <w:left w:val="nil"/>
              <w:bottom w:val="single" w:sz="4" w:space="0" w:color="auto"/>
              <w:right w:val="nil"/>
            </w:tcBorders>
            <w:shd w:val="clear" w:color="auto" w:fill="auto"/>
            <w:noWrap/>
            <w:vAlign w:val="bottom"/>
            <w:hideMark/>
          </w:tcPr>
          <w:p w14:paraId="1269C10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01BC455" w14:textId="77777777" w:rsidTr="002835C7">
        <w:trPr>
          <w:trHeight w:val="290"/>
        </w:trPr>
        <w:tc>
          <w:tcPr>
            <w:tcW w:w="3000" w:type="dxa"/>
            <w:tcBorders>
              <w:top w:val="nil"/>
              <w:left w:val="nil"/>
              <w:bottom w:val="nil"/>
              <w:right w:val="nil"/>
            </w:tcBorders>
            <w:shd w:val="clear" w:color="auto" w:fill="auto"/>
            <w:noWrap/>
            <w:vAlign w:val="bottom"/>
            <w:hideMark/>
          </w:tcPr>
          <w:p w14:paraId="0359603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Eleocharis parvula</w:t>
            </w:r>
          </w:p>
        </w:tc>
        <w:tc>
          <w:tcPr>
            <w:tcW w:w="1018" w:type="dxa"/>
            <w:tcBorders>
              <w:top w:val="nil"/>
              <w:left w:val="nil"/>
              <w:bottom w:val="nil"/>
              <w:right w:val="nil"/>
            </w:tcBorders>
            <w:shd w:val="clear" w:color="auto" w:fill="auto"/>
            <w:noWrap/>
            <w:vAlign w:val="bottom"/>
            <w:hideMark/>
          </w:tcPr>
          <w:p w14:paraId="16CDBE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nil"/>
              <w:left w:val="nil"/>
              <w:bottom w:val="nil"/>
              <w:right w:val="nil"/>
            </w:tcBorders>
            <w:shd w:val="clear" w:color="auto" w:fill="auto"/>
            <w:noWrap/>
            <w:vAlign w:val="bottom"/>
            <w:hideMark/>
          </w:tcPr>
          <w:p w14:paraId="6E18ED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nil"/>
              <w:left w:val="nil"/>
              <w:bottom w:val="nil"/>
              <w:right w:val="nil"/>
            </w:tcBorders>
            <w:shd w:val="clear" w:color="auto" w:fill="auto"/>
            <w:noWrap/>
            <w:vAlign w:val="bottom"/>
            <w:hideMark/>
          </w:tcPr>
          <w:p w14:paraId="4D64F49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357" w:type="dxa"/>
            <w:tcBorders>
              <w:top w:val="nil"/>
              <w:left w:val="nil"/>
              <w:bottom w:val="nil"/>
              <w:right w:val="nil"/>
            </w:tcBorders>
            <w:shd w:val="clear" w:color="auto" w:fill="auto"/>
            <w:noWrap/>
            <w:vAlign w:val="bottom"/>
            <w:hideMark/>
          </w:tcPr>
          <w:p w14:paraId="35079CE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r>
      <w:tr w:rsidR="005071E8" w:rsidRPr="009B20C2" w14:paraId="3341D820"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447A60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Cotula coronopifolia</w:t>
            </w:r>
          </w:p>
        </w:tc>
        <w:tc>
          <w:tcPr>
            <w:tcW w:w="1018" w:type="dxa"/>
            <w:tcBorders>
              <w:top w:val="single" w:sz="4" w:space="0" w:color="auto"/>
              <w:left w:val="nil"/>
              <w:bottom w:val="single" w:sz="4" w:space="0" w:color="auto"/>
              <w:right w:val="nil"/>
            </w:tcBorders>
            <w:shd w:val="clear" w:color="auto" w:fill="auto"/>
            <w:noWrap/>
            <w:vAlign w:val="bottom"/>
            <w:hideMark/>
          </w:tcPr>
          <w:p w14:paraId="0BB845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c>
          <w:tcPr>
            <w:tcW w:w="1540" w:type="dxa"/>
            <w:tcBorders>
              <w:top w:val="single" w:sz="4" w:space="0" w:color="auto"/>
              <w:left w:val="nil"/>
              <w:bottom w:val="single" w:sz="4" w:space="0" w:color="auto"/>
              <w:right w:val="nil"/>
            </w:tcBorders>
            <w:shd w:val="clear" w:color="auto" w:fill="auto"/>
            <w:noWrap/>
            <w:vAlign w:val="bottom"/>
            <w:hideMark/>
          </w:tcPr>
          <w:p w14:paraId="375DEF4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29B2550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3974071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r>
      <w:tr w:rsidR="005071E8" w:rsidRPr="009B20C2" w14:paraId="1F8CA85F" w14:textId="77777777" w:rsidTr="002835C7">
        <w:trPr>
          <w:trHeight w:val="290"/>
        </w:trPr>
        <w:tc>
          <w:tcPr>
            <w:tcW w:w="3000" w:type="dxa"/>
            <w:tcBorders>
              <w:top w:val="nil"/>
              <w:left w:val="nil"/>
              <w:bottom w:val="nil"/>
              <w:right w:val="nil"/>
            </w:tcBorders>
            <w:shd w:val="clear" w:color="auto" w:fill="auto"/>
            <w:noWrap/>
            <w:vAlign w:val="bottom"/>
            <w:hideMark/>
          </w:tcPr>
          <w:p w14:paraId="000D0F6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Carex lyngbyei</w:t>
            </w:r>
          </w:p>
        </w:tc>
        <w:tc>
          <w:tcPr>
            <w:tcW w:w="1018" w:type="dxa"/>
            <w:tcBorders>
              <w:top w:val="nil"/>
              <w:left w:val="nil"/>
              <w:bottom w:val="nil"/>
              <w:right w:val="nil"/>
            </w:tcBorders>
            <w:shd w:val="clear" w:color="auto" w:fill="auto"/>
            <w:noWrap/>
            <w:vAlign w:val="bottom"/>
            <w:hideMark/>
          </w:tcPr>
          <w:p w14:paraId="1013C83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61F4C6D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720" w:type="dxa"/>
            <w:tcBorders>
              <w:top w:val="nil"/>
              <w:left w:val="nil"/>
              <w:bottom w:val="nil"/>
              <w:right w:val="nil"/>
            </w:tcBorders>
            <w:shd w:val="clear" w:color="auto" w:fill="auto"/>
            <w:noWrap/>
            <w:vAlign w:val="bottom"/>
            <w:hideMark/>
          </w:tcPr>
          <w:p w14:paraId="067DEE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2831F4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r>
      <w:tr w:rsidR="005071E8" w:rsidRPr="009B20C2" w14:paraId="056AC08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7223FA4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tenuis</w:t>
            </w:r>
          </w:p>
        </w:tc>
        <w:tc>
          <w:tcPr>
            <w:tcW w:w="1018" w:type="dxa"/>
            <w:tcBorders>
              <w:top w:val="single" w:sz="4" w:space="0" w:color="auto"/>
              <w:left w:val="nil"/>
              <w:bottom w:val="single" w:sz="4" w:space="0" w:color="auto"/>
              <w:right w:val="nil"/>
            </w:tcBorders>
            <w:shd w:val="clear" w:color="auto" w:fill="auto"/>
            <w:noWrap/>
            <w:vAlign w:val="bottom"/>
            <w:hideMark/>
          </w:tcPr>
          <w:p w14:paraId="694692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540" w:type="dxa"/>
            <w:tcBorders>
              <w:top w:val="single" w:sz="4" w:space="0" w:color="auto"/>
              <w:left w:val="nil"/>
              <w:bottom w:val="single" w:sz="4" w:space="0" w:color="auto"/>
              <w:right w:val="nil"/>
            </w:tcBorders>
            <w:shd w:val="clear" w:color="auto" w:fill="auto"/>
            <w:noWrap/>
            <w:vAlign w:val="bottom"/>
            <w:hideMark/>
          </w:tcPr>
          <w:p w14:paraId="5371DE3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720" w:type="dxa"/>
            <w:tcBorders>
              <w:top w:val="single" w:sz="4" w:space="0" w:color="auto"/>
              <w:left w:val="nil"/>
              <w:bottom w:val="single" w:sz="4" w:space="0" w:color="auto"/>
              <w:right w:val="nil"/>
            </w:tcBorders>
            <w:shd w:val="clear" w:color="auto" w:fill="auto"/>
            <w:noWrap/>
            <w:vAlign w:val="bottom"/>
            <w:hideMark/>
          </w:tcPr>
          <w:p w14:paraId="526651B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3A590D9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r>
      <w:tr w:rsidR="005071E8" w:rsidRPr="009B20C2" w14:paraId="0930073B" w14:textId="77777777" w:rsidTr="002835C7">
        <w:trPr>
          <w:trHeight w:val="290"/>
        </w:trPr>
        <w:tc>
          <w:tcPr>
            <w:tcW w:w="3000" w:type="dxa"/>
            <w:tcBorders>
              <w:top w:val="nil"/>
              <w:left w:val="nil"/>
              <w:bottom w:val="nil"/>
              <w:right w:val="nil"/>
            </w:tcBorders>
            <w:shd w:val="clear" w:color="auto" w:fill="auto"/>
            <w:noWrap/>
            <w:vAlign w:val="bottom"/>
            <w:hideMark/>
          </w:tcPr>
          <w:p w14:paraId="6B68EC1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Potentilla pacifica-anserina</w:t>
            </w:r>
          </w:p>
        </w:tc>
        <w:tc>
          <w:tcPr>
            <w:tcW w:w="1018" w:type="dxa"/>
            <w:tcBorders>
              <w:top w:val="nil"/>
              <w:left w:val="nil"/>
              <w:bottom w:val="nil"/>
              <w:right w:val="nil"/>
            </w:tcBorders>
            <w:shd w:val="clear" w:color="auto" w:fill="auto"/>
            <w:noWrap/>
            <w:vAlign w:val="bottom"/>
            <w:hideMark/>
          </w:tcPr>
          <w:p w14:paraId="3336CB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30C66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23912D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4295D59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31.3</w:t>
            </w:r>
          </w:p>
        </w:tc>
      </w:tr>
      <w:tr w:rsidR="005071E8" w:rsidRPr="009B20C2" w14:paraId="45923671"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1292223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Glaux maritima</w:t>
            </w:r>
          </w:p>
        </w:tc>
        <w:tc>
          <w:tcPr>
            <w:tcW w:w="1018" w:type="dxa"/>
            <w:tcBorders>
              <w:top w:val="single" w:sz="4" w:space="0" w:color="auto"/>
              <w:left w:val="nil"/>
              <w:bottom w:val="single" w:sz="4" w:space="0" w:color="auto"/>
              <w:right w:val="nil"/>
            </w:tcBorders>
            <w:shd w:val="clear" w:color="auto" w:fill="auto"/>
            <w:noWrap/>
            <w:vAlign w:val="bottom"/>
            <w:hideMark/>
          </w:tcPr>
          <w:p w14:paraId="0B36C81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single" w:sz="4" w:space="0" w:color="auto"/>
              <w:left w:val="nil"/>
              <w:bottom w:val="single" w:sz="4" w:space="0" w:color="auto"/>
              <w:right w:val="nil"/>
            </w:tcBorders>
            <w:shd w:val="clear" w:color="auto" w:fill="auto"/>
            <w:noWrap/>
            <w:vAlign w:val="bottom"/>
            <w:hideMark/>
          </w:tcPr>
          <w:p w14:paraId="4FA79BE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6C14126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5912E96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6FE19136"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153F7534"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articulatus</w:t>
            </w:r>
          </w:p>
        </w:tc>
        <w:tc>
          <w:tcPr>
            <w:tcW w:w="1018" w:type="dxa"/>
            <w:tcBorders>
              <w:top w:val="nil"/>
              <w:left w:val="nil"/>
              <w:bottom w:val="single" w:sz="4" w:space="0" w:color="auto"/>
              <w:right w:val="nil"/>
            </w:tcBorders>
            <w:shd w:val="clear" w:color="auto" w:fill="auto"/>
            <w:noWrap/>
            <w:vAlign w:val="bottom"/>
            <w:hideMark/>
          </w:tcPr>
          <w:p w14:paraId="3E8011C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237AB0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CA8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BFDBA5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7BB0C9E6" w14:textId="77777777" w:rsidTr="002835C7">
        <w:trPr>
          <w:trHeight w:val="290"/>
        </w:trPr>
        <w:tc>
          <w:tcPr>
            <w:tcW w:w="3000" w:type="dxa"/>
            <w:tcBorders>
              <w:top w:val="nil"/>
              <w:left w:val="nil"/>
              <w:bottom w:val="nil"/>
              <w:right w:val="nil"/>
            </w:tcBorders>
            <w:shd w:val="clear" w:color="auto" w:fill="auto"/>
            <w:noWrap/>
            <w:vAlign w:val="bottom"/>
            <w:hideMark/>
          </w:tcPr>
          <w:p w14:paraId="3B8CB20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Symphyotrichum subspicatum</w:t>
            </w:r>
          </w:p>
        </w:tc>
        <w:tc>
          <w:tcPr>
            <w:tcW w:w="1018" w:type="dxa"/>
            <w:tcBorders>
              <w:top w:val="nil"/>
              <w:left w:val="nil"/>
              <w:bottom w:val="nil"/>
              <w:right w:val="nil"/>
            </w:tcBorders>
            <w:shd w:val="clear" w:color="auto" w:fill="auto"/>
            <w:noWrap/>
            <w:vAlign w:val="bottom"/>
            <w:hideMark/>
          </w:tcPr>
          <w:p w14:paraId="1F95FE6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4E4D3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4EF480C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14FE528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r>
      <w:tr w:rsidR="005071E8" w:rsidRPr="009B20C2" w14:paraId="4729EFCE"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83E79F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Juncus </w:t>
            </w:r>
            <w:proofErr w:type="spellStart"/>
            <w:r w:rsidRPr="009B20C2">
              <w:rPr>
                <w:rFonts w:ascii="Calibri" w:eastAsia="Times New Roman" w:hAnsi="Calibri" w:cs="Calibri"/>
                <w:i/>
                <w:iCs/>
                <w:color w:val="000000"/>
              </w:rPr>
              <w:t>ensifolius</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1FDA951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1F962CF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F4877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7A23B6D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r>
      <w:tr w:rsidR="005071E8" w:rsidRPr="009B20C2" w14:paraId="61A41591"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EE1975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Achillea millefolium</w:t>
            </w:r>
          </w:p>
        </w:tc>
        <w:tc>
          <w:tcPr>
            <w:tcW w:w="1018" w:type="dxa"/>
            <w:tcBorders>
              <w:top w:val="nil"/>
              <w:left w:val="nil"/>
              <w:bottom w:val="single" w:sz="4" w:space="0" w:color="auto"/>
              <w:right w:val="nil"/>
            </w:tcBorders>
            <w:shd w:val="clear" w:color="auto" w:fill="auto"/>
            <w:noWrap/>
            <w:vAlign w:val="bottom"/>
            <w:hideMark/>
          </w:tcPr>
          <w:p w14:paraId="1F78A959"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30577A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3CBFD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3CD2F8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E0597DA" w14:textId="77777777" w:rsidTr="002835C7">
        <w:trPr>
          <w:trHeight w:val="290"/>
        </w:trPr>
        <w:tc>
          <w:tcPr>
            <w:tcW w:w="3000" w:type="dxa"/>
            <w:tcBorders>
              <w:top w:val="nil"/>
              <w:left w:val="nil"/>
              <w:bottom w:val="nil"/>
              <w:right w:val="nil"/>
            </w:tcBorders>
            <w:shd w:val="clear" w:color="auto" w:fill="auto"/>
            <w:noWrap/>
            <w:vAlign w:val="bottom"/>
            <w:hideMark/>
          </w:tcPr>
          <w:p w14:paraId="6EDC543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ciliatum</w:t>
            </w:r>
            <w:proofErr w:type="spellEnd"/>
          </w:p>
        </w:tc>
        <w:tc>
          <w:tcPr>
            <w:tcW w:w="1018" w:type="dxa"/>
            <w:tcBorders>
              <w:top w:val="nil"/>
              <w:left w:val="nil"/>
              <w:bottom w:val="nil"/>
              <w:right w:val="nil"/>
            </w:tcBorders>
            <w:shd w:val="clear" w:color="auto" w:fill="auto"/>
            <w:noWrap/>
            <w:vAlign w:val="bottom"/>
            <w:hideMark/>
          </w:tcPr>
          <w:p w14:paraId="1598659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127E9CB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4DDA5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BD08C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2291D783"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079F417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glaberrimum</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039F3FB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0F5BD5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11C510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65E167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410CA019"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50057A1B"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Grindelia sp. </w:t>
            </w:r>
          </w:p>
        </w:tc>
        <w:tc>
          <w:tcPr>
            <w:tcW w:w="1018" w:type="dxa"/>
            <w:tcBorders>
              <w:top w:val="nil"/>
              <w:left w:val="nil"/>
              <w:bottom w:val="single" w:sz="4" w:space="0" w:color="auto"/>
              <w:right w:val="nil"/>
            </w:tcBorders>
            <w:shd w:val="clear" w:color="auto" w:fill="auto"/>
            <w:noWrap/>
            <w:vAlign w:val="bottom"/>
            <w:hideMark/>
          </w:tcPr>
          <w:p w14:paraId="7D2A3C8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86084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09CAAF2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FAF3EE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6BD2F20" w14:textId="77777777" w:rsidTr="002835C7">
        <w:trPr>
          <w:trHeight w:val="290"/>
        </w:trPr>
        <w:tc>
          <w:tcPr>
            <w:tcW w:w="3000" w:type="dxa"/>
            <w:tcBorders>
              <w:top w:val="nil"/>
              <w:left w:val="nil"/>
              <w:bottom w:val="nil"/>
              <w:right w:val="nil"/>
            </w:tcBorders>
            <w:shd w:val="clear" w:color="auto" w:fill="auto"/>
            <w:noWrap/>
            <w:vAlign w:val="bottom"/>
            <w:hideMark/>
          </w:tcPr>
          <w:p w14:paraId="1C66AEC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Isolepis cernua</w:t>
            </w:r>
          </w:p>
        </w:tc>
        <w:tc>
          <w:tcPr>
            <w:tcW w:w="1018" w:type="dxa"/>
            <w:tcBorders>
              <w:top w:val="nil"/>
              <w:left w:val="nil"/>
              <w:bottom w:val="nil"/>
              <w:right w:val="nil"/>
            </w:tcBorders>
            <w:shd w:val="clear" w:color="auto" w:fill="auto"/>
            <w:noWrap/>
            <w:vAlign w:val="bottom"/>
            <w:hideMark/>
          </w:tcPr>
          <w:p w14:paraId="2A4CF8D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c>
          <w:tcPr>
            <w:tcW w:w="1540" w:type="dxa"/>
            <w:tcBorders>
              <w:top w:val="nil"/>
              <w:left w:val="nil"/>
              <w:bottom w:val="nil"/>
              <w:right w:val="nil"/>
            </w:tcBorders>
            <w:shd w:val="clear" w:color="auto" w:fill="auto"/>
            <w:noWrap/>
            <w:vAlign w:val="bottom"/>
            <w:hideMark/>
          </w:tcPr>
          <w:p w14:paraId="65F422E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1ECECD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46A8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71C18F7F"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22C5827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Triglochin maritima</w:t>
            </w:r>
          </w:p>
        </w:tc>
        <w:tc>
          <w:tcPr>
            <w:tcW w:w="1018" w:type="dxa"/>
            <w:tcBorders>
              <w:top w:val="single" w:sz="4" w:space="0" w:color="auto"/>
              <w:left w:val="nil"/>
              <w:bottom w:val="single" w:sz="4" w:space="0" w:color="auto"/>
              <w:right w:val="nil"/>
            </w:tcBorders>
            <w:shd w:val="clear" w:color="auto" w:fill="auto"/>
            <w:noWrap/>
            <w:vAlign w:val="bottom"/>
            <w:hideMark/>
          </w:tcPr>
          <w:p w14:paraId="0E29FC2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7BBB022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04DEBB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single" w:sz="4" w:space="0" w:color="auto"/>
              <w:right w:val="nil"/>
            </w:tcBorders>
            <w:shd w:val="clear" w:color="auto" w:fill="auto"/>
            <w:noWrap/>
            <w:vAlign w:val="bottom"/>
            <w:hideMark/>
          </w:tcPr>
          <w:p w14:paraId="585937E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49A02017"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9AAF66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Deschampsia </w:t>
            </w:r>
            <w:proofErr w:type="spellStart"/>
            <w:r w:rsidRPr="009B20C2">
              <w:rPr>
                <w:rFonts w:ascii="Calibri" w:eastAsia="Times New Roman" w:hAnsi="Calibri" w:cs="Calibri"/>
                <w:i/>
                <w:iCs/>
                <w:color w:val="000000"/>
              </w:rPr>
              <w:t>cespitosa</w:t>
            </w:r>
            <w:proofErr w:type="spellEnd"/>
          </w:p>
        </w:tc>
        <w:tc>
          <w:tcPr>
            <w:tcW w:w="1018" w:type="dxa"/>
            <w:tcBorders>
              <w:top w:val="nil"/>
              <w:left w:val="nil"/>
              <w:bottom w:val="single" w:sz="4" w:space="0" w:color="auto"/>
              <w:right w:val="nil"/>
            </w:tcBorders>
            <w:shd w:val="clear" w:color="auto" w:fill="auto"/>
            <w:noWrap/>
            <w:vAlign w:val="bottom"/>
            <w:hideMark/>
          </w:tcPr>
          <w:p w14:paraId="1EBB52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1367B24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0C2ED8D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C404B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711B50E5" w14:textId="77777777" w:rsidTr="002835C7">
        <w:trPr>
          <w:trHeight w:val="290"/>
        </w:trPr>
        <w:tc>
          <w:tcPr>
            <w:tcW w:w="3000" w:type="dxa"/>
            <w:tcBorders>
              <w:top w:val="nil"/>
              <w:left w:val="nil"/>
              <w:bottom w:val="nil"/>
              <w:right w:val="nil"/>
            </w:tcBorders>
            <w:shd w:val="clear" w:color="auto" w:fill="auto"/>
            <w:noWrap/>
            <w:vAlign w:val="bottom"/>
            <w:hideMark/>
          </w:tcPr>
          <w:p w14:paraId="1EFBFC8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Distichlis spicata</w:t>
            </w:r>
          </w:p>
        </w:tc>
        <w:tc>
          <w:tcPr>
            <w:tcW w:w="1018" w:type="dxa"/>
            <w:tcBorders>
              <w:top w:val="nil"/>
              <w:left w:val="nil"/>
              <w:bottom w:val="nil"/>
              <w:right w:val="nil"/>
            </w:tcBorders>
            <w:shd w:val="clear" w:color="auto" w:fill="auto"/>
            <w:noWrap/>
            <w:vAlign w:val="bottom"/>
            <w:hideMark/>
          </w:tcPr>
          <w:p w14:paraId="4413AFA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nil"/>
              <w:right w:val="nil"/>
            </w:tcBorders>
            <w:shd w:val="clear" w:color="auto" w:fill="auto"/>
            <w:noWrap/>
            <w:vAlign w:val="bottom"/>
            <w:hideMark/>
          </w:tcPr>
          <w:p w14:paraId="4246164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5D2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3C3FA7F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2FBB231D"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FFB5AC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Poa palustris</w:t>
            </w:r>
          </w:p>
        </w:tc>
        <w:tc>
          <w:tcPr>
            <w:tcW w:w="1018" w:type="dxa"/>
            <w:tcBorders>
              <w:top w:val="single" w:sz="4" w:space="0" w:color="auto"/>
              <w:left w:val="nil"/>
              <w:bottom w:val="single" w:sz="4" w:space="0" w:color="auto"/>
              <w:right w:val="nil"/>
            </w:tcBorders>
            <w:shd w:val="clear" w:color="auto" w:fill="auto"/>
            <w:noWrap/>
            <w:vAlign w:val="bottom"/>
            <w:hideMark/>
          </w:tcPr>
          <w:p w14:paraId="28D73CD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single" w:sz="4" w:space="0" w:color="auto"/>
              <w:left w:val="nil"/>
              <w:bottom w:val="single" w:sz="4" w:space="0" w:color="auto"/>
              <w:right w:val="nil"/>
            </w:tcBorders>
            <w:shd w:val="clear" w:color="auto" w:fill="auto"/>
            <w:noWrap/>
            <w:vAlign w:val="bottom"/>
            <w:hideMark/>
          </w:tcPr>
          <w:p w14:paraId="64450FA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4876E29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13E0BC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62377B08"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393ED06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39CEA4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nil"/>
              <w:left w:val="nil"/>
              <w:bottom w:val="single" w:sz="4" w:space="0" w:color="auto"/>
              <w:right w:val="nil"/>
            </w:tcBorders>
            <w:shd w:val="clear" w:color="auto" w:fill="auto"/>
            <w:noWrap/>
            <w:vAlign w:val="bottom"/>
            <w:hideMark/>
          </w:tcPr>
          <w:p w14:paraId="478DEBA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2A9676F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95E503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bl>
    <w:p w14:paraId="0577DF31" w14:textId="77777777" w:rsidR="005071E8" w:rsidRDefault="005071E8" w:rsidP="005071E8"/>
    <w:p w14:paraId="62BA02E3" w14:textId="77777777" w:rsidR="005071E8" w:rsidRDefault="005071E8" w:rsidP="005071E8"/>
    <w:p w14:paraId="150D9F20" w14:textId="687D6D8D" w:rsidR="005071E8" w:rsidRDefault="008B1B48" w:rsidP="005071E8">
      <w:r w:rsidRPr="008B1B48">
        <w:rPr>
          <w:noProof/>
        </w:rPr>
        <w:lastRenderedPageBreak/>
        <w:drawing>
          <wp:inline distT="0" distB="0" distL="0" distR="0" wp14:anchorId="2EE0BB7A" wp14:editId="69BD03B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9600"/>
                    </a:xfrm>
                    <a:prstGeom prst="rect">
                      <a:avLst/>
                    </a:prstGeom>
                  </pic:spPr>
                </pic:pic>
              </a:graphicData>
            </a:graphic>
          </wp:inline>
        </w:drawing>
      </w:r>
    </w:p>
    <w:p w14:paraId="469E4E3D" w14:textId="3FE06C02" w:rsidR="005071E8" w:rsidRDefault="005071E8" w:rsidP="005071E8">
      <w:pPr>
        <w:keepNext/>
        <w:jc w:val="center"/>
      </w:pPr>
    </w:p>
    <w:p w14:paraId="422C5C2B" w14:textId="5E979ED3" w:rsidR="005071E8" w:rsidRDefault="005071E8" w:rsidP="005071E8">
      <w:pPr>
        <w:pStyle w:val="Caption"/>
      </w:pPr>
      <w:r>
        <w:t xml:space="preserve">Figure </w:t>
      </w:r>
      <w:fldSimple w:instr=" SEQ Figure \* ARABIC ">
        <w:r w:rsidR="00032647">
          <w:rPr>
            <w:noProof/>
          </w:rPr>
          <w:t>5</w:t>
        </w:r>
      </w:fldSimple>
      <w:r>
        <w:t>. Native species richness</w:t>
      </w:r>
      <w:r w:rsidR="00453C60">
        <w:t xml:space="preserve"> is consistently greater than </w:t>
      </w:r>
      <w:r w:rsidR="004F7DEA">
        <w:t>non-native</w:t>
      </w:r>
      <w:r w:rsidR="00453C60">
        <w:t xml:space="preserve"> species richness</w:t>
      </w:r>
      <w:r>
        <w:t xml:space="preserve"> in </w:t>
      </w:r>
      <w:r w:rsidR="00453C60">
        <w:t xml:space="preserve">both </w:t>
      </w:r>
      <w:r>
        <w:t>above-ground vegetation</w:t>
      </w:r>
      <w:r w:rsidR="00453C60">
        <w:t xml:space="preserve"> and surface seed banks for</w:t>
      </w:r>
      <w:r>
        <w:t xml:space="preserve"> both estuaries and across all disturbance categories. </w:t>
      </w:r>
    </w:p>
    <w:p w14:paraId="3AD8A793" w14:textId="77777777" w:rsidR="005071E8" w:rsidRDefault="005071E8" w:rsidP="005071E8"/>
    <w:p w14:paraId="24A196F5" w14:textId="364BF520" w:rsidR="005071E8" w:rsidRDefault="005071E8" w:rsidP="005071E8">
      <w:pPr>
        <w:keepNext/>
        <w:jc w:val="center"/>
        <w:rPr>
          <w:noProof/>
        </w:rPr>
      </w:pPr>
    </w:p>
    <w:p w14:paraId="1B07984E" w14:textId="6DF2E86C" w:rsidR="00A97F7D" w:rsidRDefault="00A97F7D" w:rsidP="005071E8">
      <w:pPr>
        <w:keepNext/>
        <w:jc w:val="center"/>
      </w:pPr>
      <w:r w:rsidRPr="00A97F7D">
        <w:rPr>
          <w:noProof/>
        </w:rPr>
        <w:drawing>
          <wp:inline distT="0" distB="0" distL="0" distR="0" wp14:anchorId="1ACB7544" wp14:editId="49DF1BD7">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9600"/>
                    </a:xfrm>
                    <a:prstGeom prst="rect">
                      <a:avLst/>
                    </a:prstGeom>
                  </pic:spPr>
                </pic:pic>
              </a:graphicData>
            </a:graphic>
          </wp:inline>
        </w:drawing>
      </w:r>
    </w:p>
    <w:p w14:paraId="132E161D" w14:textId="77777777" w:rsidR="00A97F7D" w:rsidRDefault="00A97F7D" w:rsidP="005071E8">
      <w:pPr>
        <w:keepNext/>
        <w:jc w:val="center"/>
      </w:pPr>
    </w:p>
    <w:p w14:paraId="662905B3" w14:textId="79B4DDE4" w:rsidR="005071E8" w:rsidRDefault="005071E8" w:rsidP="005071E8">
      <w:pPr>
        <w:pStyle w:val="Caption"/>
      </w:pPr>
      <w:r>
        <w:t xml:space="preserve">Figure </w:t>
      </w:r>
      <w:fldSimple w:instr=" SEQ Figure \* ARABIC ">
        <w:r w:rsidR="00032647">
          <w:rPr>
            <w:noProof/>
          </w:rPr>
          <w:t>6</w:t>
        </w:r>
      </w:fldSimple>
      <w:r>
        <w:t xml:space="preserve">. Above-ground cover abundance of all native species is always significantly greater than all </w:t>
      </w:r>
      <w:r w:rsidR="004F7DEA">
        <w:t>non-native</w:t>
      </w:r>
      <w:r>
        <w:t xml:space="preserve"> species cover, except in 10-year old exclosures in Little Qualicum River Estuary. </w:t>
      </w:r>
      <w:r w:rsidR="00453C60">
        <w:t xml:space="preserve">Notably, </w:t>
      </w:r>
      <w:r w:rsidR="004F7DEA">
        <w:t>non-native</w:t>
      </w:r>
      <w:r w:rsidR="00453C60">
        <w:t xml:space="preserve"> species abundance in the surface seed</w:t>
      </w:r>
      <w:r w:rsidR="00A86920">
        <w:t xml:space="preserve"> </w:t>
      </w:r>
      <w:r w:rsidR="00453C60">
        <w:t xml:space="preserve">bank </w:t>
      </w:r>
      <w:r w:rsidR="00A86920">
        <w:t>is low across all disturbance conditions in Nanaimo</w:t>
      </w:r>
      <w:r w:rsidR="008406DA">
        <w:t xml:space="preserve"> Estuary</w:t>
      </w:r>
      <w:r w:rsidR="00A86920">
        <w:t xml:space="preserve">, but equal to or greater than native species in 10-year old exclosures or undisturbed sites, respectively, in Little Qualicum River Estuary. </w:t>
      </w:r>
    </w:p>
    <w:p w14:paraId="4ECC95EB" w14:textId="77777777" w:rsidR="005071E8" w:rsidRDefault="005071E8" w:rsidP="005071E8"/>
    <w:p w14:paraId="19A035CF" w14:textId="77777777" w:rsidR="005071E8" w:rsidRDefault="005071E8" w:rsidP="005071E8">
      <w:pPr>
        <w:keepNext/>
      </w:pPr>
      <w:r>
        <w:rPr>
          <w:noProof/>
        </w:rPr>
        <w:lastRenderedPageBreak/>
        <w:drawing>
          <wp:inline distT="0" distB="0" distL="0" distR="0" wp14:anchorId="4658FEAE" wp14:editId="5F2F3FDC">
            <wp:extent cx="6363585" cy="424239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373860" cy="4249240"/>
                    </a:xfrm>
                    <a:prstGeom prst="rect">
                      <a:avLst/>
                    </a:prstGeom>
                    <a:noFill/>
                    <a:ln>
                      <a:noFill/>
                    </a:ln>
                  </pic:spPr>
                </pic:pic>
              </a:graphicData>
            </a:graphic>
          </wp:inline>
        </w:drawing>
      </w:r>
    </w:p>
    <w:p w14:paraId="323D0D15" w14:textId="2AB15A7B" w:rsidR="005071E8" w:rsidRPr="0054668D" w:rsidRDefault="005071E8" w:rsidP="005071E8">
      <w:pPr>
        <w:pStyle w:val="Caption"/>
      </w:pPr>
      <w:r>
        <w:t xml:space="preserve">Figure </w:t>
      </w:r>
      <w:fldSimple w:instr=" SEQ Figure \* ARABIC ">
        <w:r w:rsidR="00032647">
          <w:rPr>
            <w:noProof/>
          </w:rPr>
          <w:t>7</w:t>
        </w:r>
      </w:fldSimple>
      <w:r>
        <w:t xml:space="preserve">. Recently grubbed and 1-year-old exclosures are dominated by &gt; 50% mean cover of bare ground, with species relative abundance dominated by short perennial graminoid </w:t>
      </w:r>
      <w:r>
        <w:rPr>
          <w:i w:val="0"/>
        </w:rPr>
        <w:t>Eleocharis parvula</w:t>
      </w:r>
      <w:r>
        <w:t xml:space="preserve"> and forbs in both above-ground vegetation and surface seed bank. After 1 year of exclosure, all plant functional groups have similar dominance in above ground vegetation, but surface seed banks do not show increased representation from perennial forbs or perennial graminoids &gt; 10 cm.  Bare ground significantly decreases after 10 years of exclosure, while relative abundance of perennial graminoids (&gt; 10 cm) significantly increases in both above-ground vegetation and surface seed banks, not significantly different from undisturbed sites. </w:t>
      </w:r>
    </w:p>
    <w:p w14:paraId="6B2BB206" w14:textId="77777777" w:rsidR="005071E8" w:rsidRPr="00B66B96" w:rsidRDefault="005071E8" w:rsidP="005071E8"/>
    <w:p w14:paraId="0FEE49D0" w14:textId="5196938E" w:rsidR="00790A97" w:rsidRDefault="00790A97">
      <w:r>
        <w:br w:type="page"/>
      </w:r>
    </w:p>
    <w:p w14:paraId="1835BAEB" w14:textId="7C391AF8" w:rsidR="00501084" w:rsidRDefault="00790A97" w:rsidP="00790A97">
      <w:pPr>
        <w:keepNext/>
      </w:pPr>
      <w:commentRangeStart w:id="151"/>
      <w:r>
        <w:rPr>
          <w:noProof/>
        </w:rPr>
        <w:lastRenderedPageBreak/>
        <w:drawing>
          <wp:inline distT="0" distB="0" distL="0" distR="0" wp14:anchorId="6C21C98D" wp14:editId="5532116B">
            <wp:extent cx="6226116" cy="2806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0310" cy="2813099"/>
                    </a:xfrm>
                    <a:prstGeom prst="rect">
                      <a:avLst/>
                    </a:prstGeom>
                    <a:noFill/>
                  </pic:spPr>
                </pic:pic>
              </a:graphicData>
            </a:graphic>
          </wp:inline>
        </w:drawing>
      </w:r>
      <w:commentRangeEnd w:id="151"/>
      <w:r w:rsidR="00CB2F26">
        <w:rPr>
          <w:rStyle w:val="CommentReference"/>
        </w:rPr>
        <w:commentReference w:id="151"/>
      </w:r>
    </w:p>
    <w:p w14:paraId="0EEE732D" w14:textId="0AB32112" w:rsidR="00501084" w:rsidRDefault="00501084" w:rsidP="00790A97">
      <w:pPr>
        <w:keepNext/>
      </w:pPr>
      <w:r>
        <w:rPr>
          <w:noProof/>
        </w:rPr>
        <w:drawing>
          <wp:inline distT="0" distB="0" distL="0" distR="0" wp14:anchorId="15086783" wp14:editId="7E77DA5D">
            <wp:extent cx="5876709"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4386" cy="3891521"/>
                    </a:xfrm>
                    <a:prstGeom prst="rect">
                      <a:avLst/>
                    </a:prstGeom>
                    <a:noFill/>
                  </pic:spPr>
                </pic:pic>
              </a:graphicData>
            </a:graphic>
          </wp:inline>
        </w:drawing>
      </w:r>
    </w:p>
    <w:p w14:paraId="1A464D67" w14:textId="57106D6C" w:rsidR="00501084" w:rsidRDefault="00501084" w:rsidP="00790A97">
      <w:pPr>
        <w:keepNext/>
      </w:pPr>
    </w:p>
    <w:p w14:paraId="2C429EDA" w14:textId="77777777" w:rsidR="00501084" w:rsidRDefault="00501084" w:rsidP="00790A97">
      <w:pPr>
        <w:keepNext/>
      </w:pPr>
    </w:p>
    <w:p w14:paraId="18A7873B" w14:textId="70E8F4D3" w:rsidR="005D38C8" w:rsidRDefault="00790A97" w:rsidP="00790A97">
      <w:pPr>
        <w:pStyle w:val="Caption"/>
      </w:pPr>
      <w:bookmarkStart w:id="152" w:name="_Ref119066111"/>
      <w:r>
        <w:t xml:space="preserve">Figure </w:t>
      </w:r>
      <w:fldSimple w:instr=" SEQ Figure \* ARABIC ">
        <w:r w:rsidR="00032647">
          <w:rPr>
            <w:noProof/>
          </w:rPr>
          <w:t>8</w:t>
        </w:r>
      </w:fldSimple>
      <w:bookmarkEnd w:id="152"/>
      <w:r>
        <w:t>. TEMP FIG -</w:t>
      </w:r>
      <w:r w:rsidR="00DC126D">
        <w:t xml:space="preserve"> </w:t>
      </w:r>
      <w:r>
        <w:t xml:space="preserve">code output </w:t>
      </w:r>
      <w:r w:rsidR="00DC126D">
        <w:t xml:space="preserve">for </w:t>
      </w:r>
      <w:r>
        <w:t>in-text Results reporting</w:t>
      </w:r>
      <w:r w:rsidR="00DC126D">
        <w:t xml:space="preserve"> </w:t>
      </w:r>
      <w:proofErr w:type="spellStart"/>
      <w:r w:rsidR="00DC126D">
        <w:t>glm</w:t>
      </w:r>
      <w:proofErr w:type="spellEnd"/>
      <w:r w:rsidR="00DC126D">
        <w:t xml:space="preserve"> trends in </w:t>
      </w:r>
      <w:r w:rsidR="00112623">
        <w:t>ABOVE-GROUND VEGETATION</w:t>
      </w:r>
      <w:r w:rsidR="00501084">
        <w:t xml:space="preserve">. Outliers </w:t>
      </w:r>
      <w:r w:rsidR="0083713B">
        <w:t xml:space="preserve">are individual plots heavily dominated by perennial forbs (especially Douglas aster). </w:t>
      </w:r>
    </w:p>
    <w:p w14:paraId="317C0A73" w14:textId="6E6E5710" w:rsidR="00112623" w:rsidRDefault="008B19D7" w:rsidP="00112623">
      <w:pPr>
        <w:keepNext/>
      </w:pPr>
      <w:r>
        <w:rPr>
          <w:noProof/>
        </w:rPr>
        <w:lastRenderedPageBreak/>
        <w:drawing>
          <wp:inline distT="0" distB="0" distL="0" distR="0" wp14:anchorId="010C8604" wp14:editId="1B205597">
            <wp:extent cx="6221213" cy="28194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5034" cy="2857387"/>
                    </a:xfrm>
                    <a:prstGeom prst="rect">
                      <a:avLst/>
                    </a:prstGeom>
                    <a:noFill/>
                  </pic:spPr>
                </pic:pic>
              </a:graphicData>
            </a:graphic>
          </wp:inline>
        </w:drawing>
      </w:r>
    </w:p>
    <w:p w14:paraId="1A0EFB06" w14:textId="4BC0D28C" w:rsidR="0083713B" w:rsidRDefault="0083713B" w:rsidP="00112623">
      <w:pPr>
        <w:keepNext/>
      </w:pPr>
      <w:r>
        <w:rPr>
          <w:noProof/>
        </w:rPr>
        <w:drawing>
          <wp:inline distT="0" distB="0" distL="0" distR="0" wp14:anchorId="3F5A15A2" wp14:editId="4AAA350A">
            <wp:extent cx="5943600" cy="416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62415"/>
                    </a:xfrm>
                    <a:prstGeom prst="rect">
                      <a:avLst/>
                    </a:prstGeom>
                    <a:noFill/>
                  </pic:spPr>
                </pic:pic>
              </a:graphicData>
            </a:graphic>
          </wp:inline>
        </w:drawing>
      </w:r>
    </w:p>
    <w:p w14:paraId="09DEE7F3" w14:textId="70D70254" w:rsidR="008B19D7" w:rsidRDefault="00112623" w:rsidP="00112623">
      <w:pPr>
        <w:pStyle w:val="Caption"/>
      </w:pPr>
      <w:bookmarkStart w:id="153" w:name="_Ref119066255"/>
      <w:r>
        <w:t xml:space="preserve">Figure </w:t>
      </w:r>
      <w:fldSimple w:instr=" SEQ Figure \* ARABIC ">
        <w:r w:rsidR="00032647">
          <w:rPr>
            <w:noProof/>
          </w:rPr>
          <w:t>9</w:t>
        </w:r>
      </w:fldSimple>
      <w:bookmarkEnd w:id="153"/>
      <w:r>
        <w:t xml:space="preserve">. TEMP FIG - code output for in-text Results reporting </w:t>
      </w:r>
      <w:proofErr w:type="spellStart"/>
      <w:r>
        <w:t>glm</w:t>
      </w:r>
      <w:proofErr w:type="spellEnd"/>
      <w:r>
        <w:t xml:space="preserve"> trends in SURFACE SEED BANK</w:t>
      </w:r>
      <w:r w:rsidR="0083713B">
        <w:t xml:space="preserve">. Outliers are samples dominated by forbs (especially Spergularia canadensis). </w:t>
      </w:r>
    </w:p>
    <w:p w14:paraId="12B80668" w14:textId="4F223594" w:rsidR="008B19D7" w:rsidRPr="008B19D7" w:rsidRDefault="008B19D7" w:rsidP="0083713B"/>
    <w:sectPr w:rsidR="008B19D7" w:rsidRPr="008B19D7">
      <w:headerReference w:type="default" r:id="rId27"/>
      <w:footerReference w:type="default" r:id="rId2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m Ahler" w:date="2023-01-25T13:38:00Z" w:initials="SA">
    <w:p w14:paraId="7645742E" w14:textId="77777777" w:rsidR="00977AFD" w:rsidRDefault="00977AFD" w:rsidP="00E0782F">
      <w:r>
        <w:rPr>
          <w:rStyle w:val="CommentReference"/>
        </w:rPr>
        <w:annotationRef/>
      </w:r>
      <w:r>
        <w:rPr>
          <w:sz w:val="20"/>
          <w:szCs w:val="20"/>
        </w:rPr>
        <w:t>Unclear what this is, even with he following sentence giving an example I found it non-intuitive</w:t>
      </w:r>
    </w:p>
  </w:comment>
  <w:comment w:id="3" w:author="Sam Ahler" w:date="2023-01-25T13:40:00Z" w:initials="SA">
    <w:p w14:paraId="2B503E23" w14:textId="77777777" w:rsidR="00977AFD" w:rsidRDefault="00977AFD" w:rsidP="00E0782F">
      <w:r>
        <w:rPr>
          <w:rStyle w:val="CommentReference"/>
        </w:rPr>
        <w:annotationRef/>
      </w:r>
      <w:r>
        <w:rPr>
          <w:sz w:val="20"/>
          <w:szCs w:val="20"/>
        </w:rPr>
        <w:t>Awkward wording</w:t>
      </w:r>
    </w:p>
  </w:comment>
  <w:comment w:id="6" w:author="Stefanie Lane" w:date="2023-01-24T11:55:00Z" w:initials="SLL">
    <w:p w14:paraId="0DF4C349" w14:textId="5CC01F76" w:rsidR="00977AFD" w:rsidRDefault="00977AFD">
      <w:pPr>
        <w:pStyle w:val="CommentText"/>
      </w:pPr>
      <w:r>
        <w:rPr>
          <w:rStyle w:val="CommentReference"/>
        </w:rPr>
        <w:annotationRef/>
      </w:r>
      <w:r>
        <w:t>Process or mechanism? See MacArthur…</w:t>
      </w:r>
    </w:p>
  </w:comment>
  <w:comment w:id="7" w:author="Sam Ahler" w:date="2023-01-25T13:42:00Z" w:initials="SA">
    <w:p w14:paraId="579CA64C" w14:textId="77777777" w:rsidR="00977AFD" w:rsidRDefault="00977AFD" w:rsidP="00E0782F">
      <w:r>
        <w:rPr>
          <w:rStyle w:val="CommentReference"/>
        </w:rPr>
        <w:annotationRef/>
      </w:r>
      <w:r>
        <w:rPr>
          <w:sz w:val="20"/>
          <w:szCs w:val="20"/>
        </w:rPr>
        <w:t xml:space="preserve">Probably so many more recent and directly relevant papers you could cite. </w:t>
      </w:r>
    </w:p>
  </w:comment>
  <w:comment w:id="8" w:author="Sam Ahler" w:date="2023-01-25T13:43:00Z" w:initials="SA">
    <w:p w14:paraId="371B88E6" w14:textId="77777777" w:rsidR="00977AFD" w:rsidRDefault="00977AFD" w:rsidP="00E0782F">
      <w:r>
        <w:rPr>
          <w:rStyle w:val="CommentReference"/>
        </w:rPr>
        <w:annotationRef/>
      </w:r>
      <w:r>
        <w:rPr>
          <w:sz w:val="20"/>
          <w:szCs w:val="20"/>
        </w:rPr>
        <w:t xml:space="preserve">Of the native community? Of the dominant? Of new invaders? You mention a couple different players so make sure it is clear exactly what is known, I wanted a little more specificity. </w:t>
      </w:r>
    </w:p>
  </w:comment>
  <w:comment w:id="19" w:author="Sam Ahler" w:date="2023-01-25T13:47:00Z" w:initials="SA">
    <w:p w14:paraId="4ACC866C" w14:textId="77777777" w:rsidR="00977AFD" w:rsidRDefault="00977AFD" w:rsidP="00E0782F">
      <w:r>
        <w:rPr>
          <w:rStyle w:val="CommentReference"/>
        </w:rPr>
        <w:annotationRef/>
      </w:r>
      <w:r>
        <w:rPr>
          <w:sz w:val="20"/>
          <w:szCs w:val="20"/>
        </w:rPr>
        <w:t xml:space="preserve">I think I know what you are saying but this sentence is a little clear rand could some workshopping. </w:t>
      </w:r>
    </w:p>
  </w:comment>
  <w:comment w:id="25" w:author="Sam Ahler" w:date="2023-01-25T13:57:00Z" w:initials="SA">
    <w:p w14:paraId="22E6FD40" w14:textId="77777777" w:rsidR="00977AFD" w:rsidRDefault="00977AFD" w:rsidP="00E0782F">
      <w:r>
        <w:rPr>
          <w:rStyle w:val="CommentReference"/>
        </w:rPr>
        <w:annotationRef/>
      </w:r>
      <w:r>
        <w:rPr>
          <w:sz w:val="20"/>
          <w:szCs w:val="20"/>
        </w:rPr>
        <w:t>Some species are very aggressive invasives</w:t>
      </w:r>
    </w:p>
  </w:comment>
  <w:comment w:id="35" w:author="Sam Ahler" w:date="2023-01-25T13:49:00Z" w:initials="SA">
    <w:p w14:paraId="0297DEEF" w14:textId="643A8F94" w:rsidR="00977AFD" w:rsidRDefault="00977AFD" w:rsidP="00E0782F">
      <w:r>
        <w:rPr>
          <w:rStyle w:val="CommentReference"/>
        </w:rPr>
        <w:annotationRef/>
      </w:r>
      <w:r>
        <w:rPr>
          <w:sz w:val="20"/>
          <w:szCs w:val="20"/>
        </w:rPr>
        <w:t xml:space="preserve">Typha species come to mind, produce SOO many seeds, and spreads clonaly. </w:t>
      </w:r>
    </w:p>
  </w:comment>
  <w:comment w:id="37" w:author="Sam Ahler" w:date="2023-01-25T13:58:00Z" w:initials="SA">
    <w:p w14:paraId="75009C2C" w14:textId="77777777" w:rsidR="00977AFD" w:rsidRDefault="00977AFD" w:rsidP="00E0782F">
      <w:r>
        <w:rPr>
          <w:rStyle w:val="CommentReference"/>
        </w:rPr>
        <w:annotationRef/>
      </w:r>
      <w:r>
        <w:rPr>
          <w:sz w:val="20"/>
          <w:szCs w:val="20"/>
        </w:rPr>
        <w:t>Prior to this, you use ‘competitive strategy’ when really you have been talking about reproduction. Competive strategy would include growth rate and other factors as well. I would make surer to say reproductive strategy and not competitive strategy.</w:t>
      </w:r>
    </w:p>
  </w:comment>
  <w:comment w:id="44" w:author="Stefanie Lane" w:date="2023-01-24T15:28:00Z" w:initials="SLL">
    <w:p w14:paraId="2A170A3C" w14:textId="721F6C3F" w:rsidR="00977AFD" w:rsidRDefault="00977AFD">
      <w:pPr>
        <w:pStyle w:val="CommentText"/>
      </w:pPr>
      <w:r>
        <w:rPr>
          <w:rStyle w:val="CommentReference"/>
        </w:rPr>
        <w:annotationRef/>
      </w:r>
      <w:r>
        <w:t xml:space="preserve">This paragraph is rough, and I feel like might make some logical jumps a little too quick. </w:t>
      </w:r>
    </w:p>
  </w:comment>
  <w:comment w:id="45" w:author="Sam Ahler" w:date="2023-01-25T14:02:00Z" w:initials="SA">
    <w:p w14:paraId="2240E885" w14:textId="77777777" w:rsidR="00977AFD" w:rsidRDefault="00977AFD" w:rsidP="00E0782F">
      <w:r>
        <w:rPr>
          <w:rStyle w:val="CommentReference"/>
        </w:rPr>
        <w:annotationRef/>
      </w:r>
      <w:r>
        <w:rPr>
          <w:sz w:val="20"/>
          <w:szCs w:val="20"/>
        </w:rPr>
        <w:t>This is maybe a personal thing, but I rather read “Canada goose” instead of CAGO throughout the text.</w:t>
      </w:r>
    </w:p>
  </w:comment>
  <w:comment w:id="56" w:author="Sam Ahler" w:date="2023-01-25T14:05:00Z" w:initials="SA">
    <w:p w14:paraId="29F1C61E" w14:textId="77777777" w:rsidR="00977AFD" w:rsidRDefault="00977AFD" w:rsidP="00E0782F">
      <w:r>
        <w:rPr>
          <w:rStyle w:val="CommentReference"/>
        </w:rPr>
        <w:annotationRef/>
      </w:r>
      <w:r>
        <w:rPr>
          <w:sz w:val="20"/>
          <w:szCs w:val="20"/>
        </w:rPr>
        <w:t xml:space="preserve">Unclear what this connection is, would workshop the wording </w:t>
      </w:r>
    </w:p>
  </w:comment>
  <w:comment w:id="62" w:author="Sam Ahler" w:date="2023-01-25T14:07:00Z" w:initials="SA">
    <w:p w14:paraId="6E2FD4A7" w14:textId="77777777" w:rsidR="00977AFD" w:rsidRDefault="00977AFD" w:rsidP="00E0782F">
      <w:r>
        <w:rPr>
          <w:rStyle w:val="CommentReference"/>
        </w:rPr>
        <w:annotationRef/>
      </w:r>
      <w:r>
        <w:rPr>
          <w:sz w:val="20"/>
          <w:szCs w:val="20"/>
        </w:rPr>
        <w:t>Could look at Larson and Suding 2022 which looks at differences in functional composition between seed bank and the standing community.</w:t>
      </w:r>
    </w:p>
  </w:comment>
  <w:comment w:id="64" w:author="Stefanie Lane" w:date="2023-01-24T15:10:00Z" w:initials="SLL">
    <w:p w14:paraId="22A27D7C" w14:textId="4ADA0623" w:rsidR="00977AFD" w:rsidRDefault="00977AFD">
      <w:pPr>
        <w:pStyle w:val="CommentText"/>
      </w:pPr>
      <w:r>
        <w:rPr>
          <w:rStyle w:val="CommentReference"/>
        </w:rPr>
        <w:annotationRef/>
      </w:r>
      <w:r>
        <w:t>Uncertain if/how/when to acknowledge pre-colonial estuary management practices, and that TPGs may not have been the dominant species because of Indigenous land management practices. OR: should this be explained in the Methods where I place territorial acknowledgements?</w:t>
      </w:r>
    </w:p>
  </w:comment>
  <w:comment w:id="65" w:author="Sam Ahler" w:date="2023-01-25T14:09:00Z" w:initials="SA">
    <w:p w14:paraId="09A2EE7B" w14:textId="77777777" w:rsidR="00977AFD" w:rsidRDefault="00977AFD" w:rsidP="00E0782F">
      <w:r>
        <w:rPr>
          <w:rStyle w:val="CommentReference"/>
        </w:rPr>
        <w:annotationRef/>
      </w:r>
      <w:r>
        <w:rPr>
          <w:sz w:val="20"/>
          <w:szCs w:val="20"/>
        </w:rPr>
        <w:t xml:space="preserve">Good question, and I also wanted to know why these grass communities are the climax? Most folks do not think grassy when they think established climax community. </w:t>
      </w:r>
    </w:p>
  </w:comment>
  <w:comment w:id="68" w:author="Sam Ahler" w:date="2023-01-25T14:10:00Z" w:initials="SA">
    <w:p w14:paraId="3BEE3BAC" w14:textId="77777777" w:rsidR="00977AFD" w:rsidRDefault="00977AFD" w:rsidP="00E0782F">
      <w:r>
        <w:rPr>
          <w:rStyle w:val="CommentReference"/>
        </w:rPr>
        <w:annotationRef/>
      </w:r>
      <w:r>
        <w:rPr>
          <w:sz w:val="20"/>
          <w:szCs w:val="20"/>
        </w:rPr>
        <w:t xml:space="preserve">Restoration sort of came out of left field, it had not been mentioned previously. </w:t>
      </w:r>
    </w:p>
  </w:comment>
  <w:comment w:id="69" w:author="Sam Ahler" w:date="2023-01-25T14:11:00Z" w:initials="SA">
    <w:p w14:paraId="53D93C01" w14:textId="77777777" w:rsidR="00977AFD" w:rsidRDefault="00977AFD" w:rsidP="00E0782F">
      <w:r>
        <w:rPr>
          <w:rStyle w:val="CommentReference"/>
        </w:rPr>
        <w:annotationRef/>
      </w:r>
      <w:r>
        <w:rPr>
          <w:sz w:val="20"/>
          <w:szCs w:val="20"/>
        </w:rPr>
        <w:t>I think this likely deserves more set up/attention especially since what you’re looking at is recovery in response to restoration actions (exclosures)</w:t>
      </w:r>
    </w:p>
  </w:comment>
  <w:comment w:id="72" w:author="Sam Ahler" w:date="2023-01-25T14:16:00Z" w:initials="SA">
    <w:p w14:paraId="1E3D7C65" w14:textId="77777777" w:rsidR="00977AFD" w:rsidRDefault="00977AFD" w:rsidP="00E0782F">
      <w:r>
        <w:rPr>
          <w:rStyle w:val="CommentReference"/>
        </w:rPr>
        <w:annotationRef/>
      </w:r>
      <w:r>
        <w:rPr>
          <w:sz w:val="20"/>
          <w:szCs w:val="20"/>
        </w:rPr>
        <w:t xml:space="preserve">I mean no matter what happens it is suggestion, but maybe specify you mean succession like you described above. </w:t>
      </w:r>
    </w:p>
  </w:comment>
  <w:comment w:id="73" w:author="Sam Ahler" w:date="2023-01-25T14:16:00Z" w:initials="SA">
    <w:p w14:paraId="58AAE75E" w14:textId="77777777" w:rsidR="00977AFD" w:rsidRDefault="00977AFD" w:rsidP="00E0782F">
      <w:r>
        <w:rPr>
          <w:rStyle w:val="CommentReference"/>
        </w:rPr>
        <w:annotationRef/>
      </w:r>
      <w:r>
        <w:rPr>
          <w:sz w:val="20"/>
          <w:szCs w:val="20"/>
        </w:rPr>
        <w:t xml:space="preserve">Upon second read and reworking hypothesis two, I really these two are very similar, if not the same. I think you will need to clarify the role of seed inputs to differentiate. </w:t>
      </w:r>
    </w:p>
  </w:comment>
  <w:comment w:id="86" w:author="Sam Ahler" w:date="2023-01-25T14:17:00Z" w:initials="SA">
    <w:p w14:paraId="667E657B" w14:textId="77777777" w:rsidR="00977AFD" w:rsidRDefault="00977AFD" w:rsidP="00E0782F">
      <w:r>
        <w:rPr>
          <w:rStyle w:val="CommentReference"/>
        </w:rPr>
        <w:annotationRef/>
      </w:r>
      <w:r>
        <w:rPr>
          <w:sz w:val="20"/>
          <w:szCs w:val="20"/>
        </w:rPr>
        <w:t xml:space="preserve">Salient point but needs to be expanded on a little if you red to include. Otherwise cut it. </w:t>
      </w:r>
    </w:p>
  </w:comment>
  <w:comment w:id="89" w:author="Stefanie Lane" w:date="2023-01-04T10:38:00Z" w:initials="SLL">
    <w:p w14:paraId="3865FA9B" w14:textId="123D717E" w:rsidR="00977AFD" w:rsidRDefault="00977AFD">
      <w:pPr>
        <w:pStyle w:val="CommentText"/>
      </w:pPr>
      <w:r>
        <w:rPr>
          <w:rStyle w:val="CommentReference"/>
        </w:rPr>
        <w:annotationRef/>
      </w:r>
      <w:r>
        <w:t>What status/protection does this confer; need to show boundary?</w:t>
      </w:r>
    </w:p>
  </w:comment>
  <w:comment w:id="90" w:author="Stefanie Lane" w:date="2023-01-21T20:05:00Z" w:initials="SLL">
    <w:p w14:paraId="2B9FFE96" w14:textId="142AC5D4" w:rsidR="00977AFD" w:rsidRDefault="00977AFD">
      <w:pPr>
        <w:pStyle w:val="CommentText"/>
      </w:pPr>
      <w:r>
        <w:rPr>
          <w:rStyle w:val="CommentReference"/>
        </w:rPr>
        <w:annotationRef/>
      </w:r>
      <w:r>
        <w:t xml:space="preserve">Revise to be succinct; swap Fig. 1C/D with exclosure photos. Include subset of 2011 and 2021 field photos for LQRE. </w:t>
      </w:r>
    </w:p>
  </w:comment>
  <w:comment w:id="91" w:author="Sam Ahler" w:date="2023-01-25T14:19:00Z" w:initials="SA">
    <w:p w14:paraId="42403A2A" w14:textId="77777777" w:rsidR="00977AFD" w:rsidRDefault="00977AFD" w:rsidP="00E0782F">
      <w:r>
        <w:rPr>
          <w:rStyle w:val="CommentReference"/>
        </w:rPr>
        <w:annotationRef/>
      </w:r>
      <w:r>
        <w:rPr>
          <w:sz w:val="20"/>
          <w:szCs w:val="20"/>
        </w:rPr>
        <w:t>Unclear sentence</w:t>
      </w:r>
    </w:p>
  </w:comment>
  <w:comment w:id="92" w:author="Sam Ahler" w:date="2023-01-25T14:20:00Z" w:initials="SA">
    <w:p w14:paraId="75BC5FB6" w14:textId="77777777" w:rsidR="00977AFD" w:rsidRDefault="00977AFD" w:rsidP="00E0782F">
      <w:r>
        <w:rPr>
          <w:rStyle w:val="CommentReference"/>
        </w:rPr>
        <w:annotationRef/>
      </w:r>
      <w:r>
        <w:rPr>
          <w:sz w:val="20"/>
          <w:szCs w:val="20"/>
        </w:rPr>
        <w:t>Comparison to what?</w:t>
      </w:r>
    </w:p>
  </w:comment>
  <w:comment w:id="94" w:author="Stefanie Lane" w:date="2023-01-21T20:07:00Z" w:initials="SLL">
    <w:p w14:paraId="728CD25A" w14:textId="10D13DA7" w:rsidR="00977AFD" w:rsidRDefault="00977AFD">
      <w:pPr>
        <w:pStyle w:val="CommentText"/>
      </w:pPr>
      <w:r>
        <w:rPr>
          <w:rStyle w:val="CommentReference"/>
        </w:rPr>
        <w:annotationRef/>
      </w:r>
      <w:r>
        <w:t>Add more photos</w:t>
      </w:r>
    </w:p>
  </w:comment>
  <w:comment w:id="95" w:author="n" w:date="2023-01-15T11:35:00Z" w:initials="n">
    <w:p w14:paraId="677362BB" w14:textId="15E3DBB0" w:rsidR="00977AFD" w:rsidRDefault="00977AFD">
      <w:pPr>
        <w:pStyle w:val="CommentText"/>
      </w:pPr>
      <w:r>
        <w:rPr>
          <w:rStyle w:val="CommentReference"/>
        </w:rPr>
        <w:annotationRef/>
      </w:r>
      <w:r>
        <w:t>Somewhere in all this, you might point out that you are using a chronosequence method (maybe in the intro?). Otherwise, this feels surprisingly low</w:t>
      </w:r>
    </w:p>
  </w:comment>
  <w:comment w:id="96" w:author="Stefanie Lane" w:date="2023-01-21T17:13:00Z" w:initials="SLL">
    <w:p w14:paraId="2C6F4C70" w14:textId="2D02A6D9" w:rsidR="00977AFD" w:rsidRDefault="00977AFD" w:rsidP="002F38E9">
      <w:pPr>
        <w:pStyle w:val="CommentText"/>
      </w:pPr>
      <w:r>
        <w:rPr>
          <w:rStyle w:val="CommentReference"/>
        </w:rPr>
        <w:annotationRef/>
      </w:r>
      <w:r>
        <w:t xml:space="preserve">Is it really a chronosequence w/ only 2 timepoints? </w:t>
      </w:r>
    </w:p>
  </w:comment>
  <w:comment w:id="97" w:author="Sam Ahler" w:date="2023-01-25T14:23:00Z" w:initials="SA">
    <w:p w14:paraId="1A6F426C" w14:textId="77777777" w:rsidR="00977AFD" w:rsidRDefault="00977AFD" w:rsidP="00E0782F">
      <w:r>
        <w:rPr>
          <w:rStyle w:val="CommentReference"/>
        </w:rPr>
        <w:annotationRef/>
      </w:r>
      <w:r>
        <w:rPr>
          <w:sz w:val="20"/>
          <w:szCs w:val="20"/>
        </w:rPr>
        <w:t xml:space="preserve">It is sort of a chronosequence since disturbance; 0, 1, 10, forever </w:t>
      </w:r>
    </w:p>
  </w:comment>
  <w:comment w:id="98" w:author="n" w:date="2023-01-15T11:38:00Z" w:initials="n">
    <w:p w14:paraId="3CEFE187" w14:textId="42CAB8CD" w:rsidR="00977AFD" w:rsidRDefault="00977AFD">
      <w:pPr>
        <w:pStyle w:val="CommentText"/>
      </w:pPr>
      <w:r>
        <w:rPr>
          <w:rStyle w:val="CommentReference"/>
        </w:rPr>
        <w:annotationRef/>
      </w:r>
      <w:r>
        <w:t>You also might set up somewhere in your intro that you can really only understand these succession processes if you look at what’s coming into the community (seed bank) in addition to the above-ground composition. That’s somewhat unique about your study – most don’t take the time to look at seed bank dynamics</w:t>
      </w:r>
    </w:p>
    <w:p w14:paraId="0138ADD6" w14:textId="77777777" w:rsidR="00977AFD" w:rsidRDefault="00977AFD">
      <w:pPr>
        <w:pStyle w:val="CommentText"/>
      </w:pPr>
    </w:p>
    <w:p w14:paraId="228B57E5" w14:textId="61EE7D08" w:rsidR="00977AFD" w:rsidRDefault="00977AFD">
      <w:pPr>
        <w:pStyle w:val="CommentText"/>
      </w:pPr>
      <w:r>
        <w:t>You’ll also need to be quite clear about what you’re measuring in the seed bank – is this mostly propagule inputs, or the long-term seed storage on the site? Both? What implications will that have for your results?</w:t>
      </w:r>
    </w:p>
  </w:comment>
  <w:comment w:id="103" w:author="Stefanie Lane" w:date="2022-06-17T14:35:00Z" w:initials="SLL">
    <w:p w14:paraId="35B51660" w14:textId="77777777" w:rsidR="00977AFD" w:rsidRDefault="00977AFD" w:rsidP="008A0234">
      <w:pPr>
        <w:pStyle w:val="CommentText"/>
      </w:pPr>
      <w:r>
        <w:rPr>
          <w:rStyle w:val="CommentReference"/>
        </w:rPr>
        <w:annotationRef/>
      </w:r>
      <w:r>
        <w:t>Accession to UBC herbarium as part of dissertation?</w:t>
      </w:r>
    </w:p>
  </w:comment>
  <w:comment w:id="104" w:author="n" w:date="2023-01-15T12:18:00Z" w:initials="n">
    <w:p w14:paraId="27DD2259" w14:textId="342373FE" w:rsidR="00977AFD" w:rsidRDefault="00977AFD">
      <w:pPr>
        <w:pStyle w:val="CommentText"/>
      </w:pPr>
      <w:r>
        <w:rPr>
          <w:rStyle w:val="CommentReference"/>
        </w:rPr>
        <w:annotationRef/>
      </w:r>
      <w:r>
        <w:t>Set this up before this, I think, and definitely give more support and explanation</w:t>
      </w:r>
    </w:p>
  </w:comment>
  <w:comment w:id="106" w:author="n" w:date="2023-01-15T12:22:00Z" w:initials="n">
    <w:p w14:paraId="5D670D89" w14:textId="31882332" w:rsidR="00977AFD" w:rsidRDefault="00977AFD">
      <w:pPr>
        <w:pStyle w:val="CommentText"/>
      </w:pPr>
      <w:r>
        <w:rPr>
          <w:rStyle w:val="CommentReference"/>
        </w:rPr>
        <w:annotationRef/>
      </w:r>
      <w:r>
        <w:t>Link function?</w:t>
      </w:r>
    </w:p>
  </w:comment>
  <w:comment w:id="107" w:author="n" w:date="2023-01-15T12:21:00Z" w:initials="n">
    <w:p w14:paraId="0F12592F" w14:textId="5E76CAC0" w:rsidR="00977AFD" w:rsidRDefault="00977AFD">
      <w:pPr>
        <w:pStyle w:val="CommentText"/>
      </w:pPr>
      <w:r>
        <w:rPr>
          <w:rStyle w:val="CommentReference"/>
        </w:rPr>
        <w:annotationRef/>
      </w:r>
      <w:r>
        <w:t>Make sure it’s crystal clear what your response ~ predictor variables are</w:t>
      </w:r>
    </w:p>
  </w:comment>
  <w:comment w:id="108" w:author="Sam Ahler" w:date="2023-01-25T14:28:00Z" w:initials="SA">
    <w:p w14:paraId="0AA88CB8" w14:textId="77777777" w:rsidR="00977AFD" w:rsidRDefault="00977AFD" w:rsidP="00E0782F">
      <w:r>
        <w:rPr>
          <w:rStyle w:val="CommentReference"/>
        </w:rPr>
        <w:annotationRef/>
      </w:r>
      <w:r>
        <w:rPr>
          <w:sz w:val="20"/>
          <w:szCs w:val="20"/>
        </w:rPr>
        <w:t>Ditto</w:t>
      </w:r>
    </w:p>
  </w:comment>
  <w:comment w:id="109" w:author="n" w:date="2023-01-15T12:21:00Z" w:initials="n">
    <w:p w14:paraId="6FCCDB81" w14:textId="78E8BE65" w:rsidR="00977AFD" w:rsidRDefault="00977AFD">
      <w:pPr>
        <w:pStyle w:val="CommentText"/>
      </w:pPr>
      <w:r>
        <w:rPr>
          <w:rStyle w:val="CommentReference"/>
        </w:rPr>
        <w:annotationRef/>
      </w:r>
      <w:r>
        <w:t>How did you validate the models?</w:t>
      </w:r>
    </w:p>
    <w:p w14:paraId="7EF9423A" w14:textId="77777777" w:rsidR="00977AFD" w:rsidRDefault="00977AFD">
      <w:pPr>
        <w:pStyle w:val="CommentText"/>
      </w:pPr>
    </w:p>
    <w:p w14:paraId="00C81811" w14:textId="5E1494B7" w:rsidR="00977AFD" w:rsidRDefault="00977AFD">
      <w:pPr>
        <w:pStyle w:val="CommentText"/>
      </w:pPr>
      <w:r>
        <w:t>You may need to review why you didn’t fit random effects based on site</w:t>
      </w:r>
    </w:p>
  </w:comment>
  <w:comment w:id="111" w:author="Sam Ahler" w:date="2023-01-25T14:40:00Z" w:initials="SA">
    <w:p w14:paraId="0FA723C6" w14:textId="77777777" w:rsidR="00977AFD" w:rsidRDefault="00977AFD" w:rsidP="00E0782F">
      <w:r>
        <w:rPr>
          <w:rStyle w:val="CommentReference"/>
        </w:rPr>
        <w:annotationRef/>
      </w:r>
      <w:r>
        <w:rPr>
          <w:sz w:val="20"/>
          <w:szCs w:val="20"/>
        </w:rPr>
        <w:t xml:space="preserve">I needed a couple more sentences setting up what this is. </w:t>
      </w:r>
    </w:p>
  </w:comment>
  <w:comment w:id="115" w:author="Stefanie Lane" w:date="2023-01-23T09:39:00Z" w:initials="SLL">
    <w:p w14:paraId="0F8545DC" w14:textId="2CC5CDCC" w:rsidR="00977AFD" w:rsidRDefault="00977AFD">
      <w:pPr>
        <w:pStyle w:val="CommentText"/>
      </w:pPr>
      <w:r>
        <w:rPr>
          <w:rStyle w:val="CommentReference"/>
        </w:rPr>
        <w:annotationRef/>
      </w:r>
      <w:r>
        <w:t>I feel like the paragraphs summarizing dominant species are sounding redundant with the indicator species. Would love comments on whether/how to pick out the most interesting dominant species, and leave the indicators for their own section. For example, I could say “Agrostis stolonifera was both a dominant (&gt;25% relative abundance) and indicator species for vegetation in the 10-year old exclosures, and for the surface seed bank in Reference and 10-year old exclosures…”</w:t>
      </w:r>
    </w:p>
  </w:comment>
  <w:comment w:id="116" w:author="Sam Ahler" w:date="2023-01-25T14:32:00Z" w:initials="SA">
    <w:p w14:paraId="7F370649" w14:textId="77777777" w:rsidR="00977AFD" w:rsidRDefault="00977AFD" w:rsidP="00E0782F">
      <w:r>
        <w:rPr>
          <w:rStyle w:val="CommentReference"/>
        </w:rPr>
        <w:annotationRef/>
      </w:r>
      <w:r>
        <w:rPr>
          <w:sz w:val="20"/>
          <w:szCs w:val="20"/>
        </w:rPr>
        <w:t>At first read I like the sound of that^</w:t>
      </w:r>
    </w:p>
  </w:comment>
  <w:comment w:id="118" w:author="Sam Ahler" w:date="2023-01-25T14:35:00Z" w:initials="SA">
    <w:p w14:paraId="5108B934" w14:textId="77777777" w:rsidR="00977AFD" w:rsidRDefault="00977AFD" w:rsidP="00E0782F">
      <w:r>
        <w:rPr>
          <w:rStyle w:val="CommentReference"/>
        </w:rPr>
        <w:annotationRef/>
      </w:r>
      <w:r>
        <w:rPr>
          <w:sz w:val="20"/>
          <w:szCs w:val="20"/>
        </w:rPr>
        <w:t>I eellike you sort of jumped right into a very specific result, I would add a topic sentence setting the stage. “We found evidence that recovery of TPG was possible post-disturbance blah blah blah.</w:t>
      </w:r>
    </w:p>
  </w:comment>
  <w:comment w:id="119" w:author="Sam Ahler" w:date="2023-01-25T14:36:00Z" w:initials="SA">
    <w:p w14:paraId="56E660BA" w14:textId="77777777" w:rsidR="00977AFD" w:rsidRDefault="00977AFD" w:rsidP="00E0782F">
      <w:r>
        <w:rPr>
          <w:rStyle w:val="CommentReference"/>
        </w:rPr>
        <w:annotationRef/>
      </w:r>
      <w:r>
        <w:rPr>
          <w:sz w:val="20"/>
          <w:szCs w:val="20"/>
        </w:rPr>
        <w:t>Make sure to include full names the first time you include them, I wanna know the genera!</w:t>
      </w:r>
    </w:p>
  </w:comment>
  <w:comment w:id="120" w:author="Sam Ahler" w:date="2023-01-25T14:37:00Z" w:initials="SA">
    <w:p w14:paraId="4BA1F020" w14:textId="77777777" w:rsidR="00977AFD" w:rsidRDefault="00977AFD" w:rsidP="00E0782F">
      <w:r>
        <w:rPr>
          <w:rStyle w:val="CommentReference"/>
        </w:rPr>
        <w:annotationRef/>
      </w:r>
      <w:r>
        <w:rPr>
          <w:sz w:val="20"/>
          <w:szCs w:val="20"/>
        </w:rPr>
        <w:t xml:space="preserve">Started with 10 year post disturbance sites, now jumping back to 1 year post disturbance? I would go in chronological order since disturbance. </w:t>
      </w:r>
    </w:p>
  </w:comment>
  <w:comment w:id="121" w:author="Sam Ahler" w:date="2023-01-25T14:38:00Z" w:initials="SA">
    <w:p w14:paraId="71D3A63E" w14:textId="77777777" w:rsidR="00977AFD" w:rsidRDefault="00977AFD" w:rsidP="00E0782F">
      <w:r>
        <w:rPr>
          <w:rStyle w:val="CommentReference"/>
        </w:rPr>
        <w:annotationRef/>
      </w:r>
      <w:r>
        <w:rPr>
          <w:sz w:val="20"/>
          <w:szCs w:val="20"/>
        </w:rPr>
        <w:t>Here the names are!</w:t>
      </w:r>
    </w:p>
  </w:comment>
  <w:comment w:id="122" w:author="Stefanie Lane" w:date="2023-01-21T18:29:00Z" w:initials="SLL">
    <w:p w14:paraId="339FDC35" w14:textId="730C5857" w:rsidR="00977AFD" w:rsidRDefault="00977AFD" w:rsidP="0046738E">
      <w:pPr>
        <w:pStyle w:val="CommentText"/>
      </w:pPr>
      <w:r>
        <w:rPr>
          <w:rStyle w:val="CommentReference"/>
        </w:rPr>
        <w:annotationRef/>
      </w:r>
      <w:r>
        <w:t>Disc: surprising/interesting, since it has such limited abundance</w:t>
      </w:r>
    </w:p>
  </w:comment>
  <w:comment w:id="124" w:author="Stefanie Lane" w:date="2023-01-23T09:41:00Z" w:initials="SLL">
    <w:p w14:paraId="5153EEC1" w14:textId="4554A340" w:rsidR="00977AFD" w:rsidRDefault="00977AFD">
      <w:pPr>
        <w:pStyle w:val="CommentText"/>
      </w:pPr>
      <w:r>
        <w:rPr>
          <w:rStyle w:val="CommentReference"/>
        </w:rPr>
        <w:annotationRef/>
      </w:r>
      <w:r>
        <w:t>Need to ref/talk about Fig. 4</w:t>
      </w:r>
    </w:p>
  </w:comment>
  <w:comment w:id="125" w:author="Sam Ahler" w:date="2023-01-25T14:38:00Z" w:initials="SA">
    <w:p w14:paraId="6D9441F0" w14:textId="77777777" w:rsidR="00977AFD" w:rsidRDefault="00977AFD" w:rsidP="00E0782F">
      <w:r>
        <w:rPr>
          <w:rStyle w:val="CommentReference"/>
        </w:rPr>
        <w:annotationRef/>
      </w:r>
      <w:r>
        <w:rPr>
          <w:sz w:val="20"/>
          <w:szCs w:val="20"/>
        </w:rPr>
        <w:t>Would state in the methods that you have an alpha of 0.05 and then here just say it was not significant</w:t>
      </w:r>
    </w:p>
  </w:comment>
  <w:comment w:id="126" w:author="Stefanie Lane" w:date="2023-01-21T18:26:00Z" w:initials="SLL">
    <w:p w14:paraId="016B4017" w14:textId="59DFCEC1" w:rsidR="00977AFD" w:rsidRDefault="00977AFD" w:rsidP="00342DDD">
      <w:pPr>
        <w:pStyle w:val="CommentText"/>
      </w:pPr>
      <w:r>
        <w:rPr>
          <w:rStyle w:val="CommentReference"/>
        </w:rPr>
        <w:annotationRef/>
      </w:r>
      <w:r>
        <w:t>Return to this in Disc: what does this mean for the likelihood of non-native seed deposition over time? (link to speculation on retention/similarity)</w:t>
      </w:r>
    </w:p>
  </w:comment>
  <w:comment w:id="130" w:author="Sam Ahler" w:date="2023-01-25T14:40:00Z" w:initials="SA">
    <w:p w14:paraId="08C6E86B" w14:textId="77777777" w:rsidR="00977AFD" w:rsidRDefault="00977AFD" w:rsidP="00E0782F">
      <w:r>
        <w:rPr>
          <w:rStyle w:val="CommentReference"/>
        </w:rPr>
        <w:annotationRef/>
      </w:r>
      <w:r>
        <w:rPr>
          <w:sz w:val="20"/>
          <w:szCs w:val="20"/>
        </w:rPr>
        <w:t xml:space="preserve">But you didn’t take heights did you? You just. Used the general height guidelines form the flora? </w:t>
      </w:r>
    </w:p>
  </w:comment>
  <w:comment w:id="133" w:author="Stefanie Lane" w:date="2023-01-25T16:57:00Z" w:initials="SLL">
    <w:p w14:paraId="042CC03B" w14:textId="7EDCDEB6" w:rsidR="00977AFD" w:rsidRDefault="00977AFD">
      <w:pPr>
        <w:pStyle w:val="CommentText"/>
      </w:pPr>
      <w:r>
        <w:rPr>
          <w:rStyle w:val="CommentReference"/>
        </w:rPr>
        <w:annotationRef/>
      </w:r>
      <w:r>
        <w:t>Flag the TPGs; reorder so that chronology of disturbance matches Table 1</w:t>
      </w:r>
    </w:p>
  </w:comment>
  <w:comment w:id="136" w:author="Sam Ahler" w:date="2023-01-25T14:41:00Z" w:initials="SA">
    <w:p w14:paraId="29E14CDD" w14:textId="77777777" w:rsidR="00977AFD" w:rsidRDefault="00977AFD" w:rsidP="00E0782F">
      <w:r>
        <w:rPr>
          <w:rStyle w:val="CommentReference"/>
        </w:rPr>
        <w:annotationRef/>
      </w:r>
      <w:r>
        <w:rPr>
          <w:sz w:val="20"/>
          <w:szCs w:val="20"/>
        </w:rPr>
        <w:t xml:space="preserve">The ordering of the disturbances seemed weird to me. I would make surer its chronological maybe with time since disturbance or something consistent. </w:t>
      </w:r>
    </w:p>
  </w:comment>
  <w:comment w:id="138" w:author="Stefanie Lane" w:date="2023-01-21T20:02:00Z" w:initials="SLL">
    <w:p w14:paraId="00C61C70" w14:textId="7D497E79" w:rsidR="00977AFD" w:rsidRDefault="00977AFD">
      <w:pPr>
        <w:pStyle w:val="CommentText"/>
      </w:pPr>
      <w:r>
        <w:rPr>
          <w:rStyle w:val="CommentReference"/>
        </w:rPr>
        <w:annotationRef/>
      </w:r>
      <w:r>
        <w:t>Would like suggestions how to format this figure so species names are easy to reference but not clutter the figure or have a mile-long caption.</w:t>
      </w:r>
    </w:p>
  </w:comment>
  <w:comment w:id="139" w:author="Sam Ahler" w:date="2023-01-25T14:42:00Z" w:initials="SA">
    <w:p w14:paraId="2111AA6C" w14:textId="77777777" w:rsidR="00977AFD" w:rsidRDefault="00977AFD" w:rsidP="00E0782F">
      <w:r>
        <w:rPr>
          <w:rStyle w:val="CommentReference"/>
        </w:rPr>
        <w:annotationRef/>
      </w:r>
      <w:r>
        <w:rPr>
          <w:sz w:val="20"/>
          <w:szCs w:val="20"/>
        </w:rPr>
        <w:t xml:space="preserve">I think the abbreviations are fine, I LOVE that the aboveground is up and the Swedbank is down, makes comparison super easy. </w:t>
      </w:r>
    </w:p>
  </w:comment>
  <w:comment w:id="142" w:author="Stefanie Lane" w:date="2022-11-10T15:40:00Z" w:initials="SLL">
    <w:p w14:paraId="7F65BBD4" w14:textId="710D547D" w:rsidR="00977AFD" w:rsidRDefault="00977AFD">
      <w:pPr>
        <w:pStyle w:val="CommentText"/>
      </w:pPr>
      <w:r>
        <w:rPr>
          <w:rStyle w:val="CommentReference"/>
        </w:rPr>
        <w:annotationRef/>
      </w:r>
      <w:r>
        <w:t xml:space="preserve">Revise: increase font size, point/line size </w:t>
      </w:r>
    </w:p>
    <w:p w14:paraId="7B1AC318" w14:textId="1CC91913" w:rsidR="00977AFD" w:rsidRDefault="00977AFD">
      <w:pPr>
        <w:pStyle w:val="CommentText"/>
      </w:pPr>
      <w:r>
        <w:t>Confirm: useful for error bars to be color-coded by estuary?</w:t>
      </w:r>
    </w:p>
  </w:comment>
  <w:comment w:id="143" w:author="n" w:date="2022-11-17T10:10:00Z" w:initials="n">
    <w:p w14:paraId="6D4C629B" w14:textId="733D767B" w:rsidR="00977AFD" w:rsidRDefault="00977AFD" w:rsidP="00C9088E">
      <w:pPr>
        <w:pStyle w:val="CommentText"/>
      </w:pPr>
      <w:r>
        <w:rPr>
          <w:rStyle w:val="CommentReference"/>
        </w:rPr>
        <w:annotationRef/>
      </w:r>
      <w:r>
        <w:t xml:space="preserve">Coloring error bars looks fine to me, though decrease how wide they are </w:t>
      </w:r>
    </w:p>
  </w:comment>
  <w:comment w:id="144" w:author="n" w:date="2023-01-15T13:02:00Z" w:initials="n">
    <w:p w14:paraId="3244337E" w14:textId="333DBA91" w:rsidR="00977AFD" w:rsidRDefault="00977AFD">
      <w:pPr>
        <w:pStyle w:val="CommentText"/>
      </w:pPr>
      <w:r>
        <w:rPr>
          <w:rStyle w:val="CommentReference"/>
        </w:rPr>
        <w:annotationRef/>
      </w:r>
      <w:r>
        <w:t>And stagger them so they don’t overlap</w:t>
      </w:r>
    </w:p>
  </w:comment>
  <w:comment w:id="145" w:author="Sam Ahler" w:date="2023-01-25T14:44:00Z" w:initials="SA">
    <w:p w14:paraId="2C145BA9" w14:textId="77777777" w:rsidR="00977AFD" w:rsidRDefault="00977AFD" w:rsidP="00E0782F">
      <w:r>
        <w:rPr>
          <w:rStyle w:val="CommentReference"/>
        </w:rPr>
        <w:annotationRef/>
      </w:r>
      <w:r>
        <w:rPr>
          <w:sz w:val="20"/>
          <w:szCs w:val="20"/>
        </w:rPr>
        <w:t xml:space="preserve">So proportion tall is the proportion of plots with species ranked as tall species, not that these species really actually taller in those plots? Make sure that distinction is clear throughout the entire thing. </w:t>
      </w:r>
    </w:p>
  </w:comment>
  <w:comment w:id="147" w:author="Stefanie Lane" w:date="2023-01-21T19:50:00Z" w:initials="SLL">
    <w:p w14:paraId="687F2FDE" w14:textId="43CB04D5" w:rsidR="00977AFD" w:rsidRDefault="00977AFD">
      <w:pPr>
        <w:pStyle w:val="CommentText"/>
      </w:pPr>
      <w:r>
        <w:rPr>
          <w:rStyle w:val="CommentReference"/>
        </w:rPr>
        <w:annotationRef/>
      </w:r>
      <w:r>
        <w:t>This is Tables 5/6 as presence/absence</w:t>
      </w:r>
    </w:p>
  </w:comment>
  <w:comment w:id="151" w:author="Sam Ahler" w:date="2023-01-25T14:45:00Z" w:initials="SA">
    <w:p w14:paraId="20345782" w14:textId="77777777" w:rsidR="00977AFD" w:rsidRDefault="00977AFD" w:rsidP="00E0782F">
      <w:r>
        <w:rPr>
          <w:rStyle w:val="CommentReference"/>
        </w:rPr>
        <w:annotationRef/>
      </w:r>
      <w:r>
        <w:rPr>
          <w:sz w:val="20"/>
          <w:szCs w:val="20"/>
        </w:rPr>
        <w:t>Assuming the reference category is the control?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45742E" w15:done="0"/>
  <w15:commentEx w15:paraId="2B503E23" w15:done="0"/>
  <w15:commentEx w15:paraId="0DF4C349" w15:done="0"/>
  <w15:commentEx w15:paraId="579CA64C" w15:done="0"/>
  <w15:commentEx w15:paraId="371B88E6" w15:done="0"/>
  <w15:commentEx w15:paraId="4ACC866C" w15:done="0"/>
  <w15:commentEx w15:paraId="22E6FD40" w15:done="0"/>
  <w15:commentEx w15:paraId="0297DEEF" w15:done="0"/>
  <w15:commentEx w15:paraId="75009C2C" w15:done="0"/>
  <w15:commentEx w15:paraId="2A170A3C" w15:done="0"/>
  <w15:commentEx w15:paraId="2240E885" w15:done="1"/>
  <w15:commentEx w15:paraId="29F1C61E" w15:done="0"/>
  <w15:commentEx w15:paraId="6E2FD4A7" w15:done="0"/>
  <w15:commentEx w15:paraId="22A27D7C" w15:done="0"/>
  <w15:commentEx w15:paraId="09A2EE7B" w15:paraIdParent="22A27D7C" w15:done="0"/>
  <w15:commentEx w15:paraId="3BEE3BAC" w15:done="0"/>
  <w15:commentEx w15:paraId="53D93C01" w15:paraIdParent="3BEE3BAC" w15:done="0"/>
  <w15:commentEx w15:paraId="1E3D7C65" w15:done="0"/>
  <w15:commentEx w15:paraId="58AAE75E" w15:done="0"/>
  <w15:commentEx w15:paraId="667E657B" w15:done="0"/>
  <w15:commentEx w15:paraId="3865FA9B" w15:done="0"/>
  <w15:commentEx w15:paraId="2B9FFE96" w15:done="0"/>
  <w15:commentEx w15:paraId="42403A2A" w15:done="0"/>
  <w15:commentEx w15:paraId="75BC5FB6" w15:done="0"/>
  <w15:commentEx w15:paraId="728CD25A" w15:done="0"/>
  <w15:commentEx w15:paraId="677362BB" w15:done="0"/>
  <w15:commentEx w15:paraId="2C6F4C70" w15:paraIdParent="677362BB" w15:done="0"/>
  <w15:commentEx w15:paraId="1A6F426C" w15:paraIdParent="677362BB" w15:done="0"/>
  <w15:commentEx w15:paraId="228B57E5" w15:done="0"/>
  <w15:commentEx w15:paraId="35B51660" w15:done="0"/>
  <w15:commentEx w15:paraId="27DD2259" w15:done="0"/>
  <w15:commentEx w15:paraId="5D670D89" w15:done="0"/>
  <w15:commentEx w15:paraId="0F12592F" w15:done="0"/>
  <w15:commentEx w15:paraId="0AA88CB8" w15:paraIdParent="0F12592F" w15:done="0"/>
  <w15:commentEx w15:paraId="00C81811" w15:done="0"/>
  <w15:commentEx w15:paraId="0FA723C6" w15:done="0"/>
  <w15:commentEx w15:paraId="0F8545DC" w15:done="0"/>
  <w15:commentEx w15:paraId="7F370649" w15:paraIdParent="0F8545DC" w15:done="0"/>
  <w15:commentEx w15:paraId="5108B934" w15:done="0"/>
  <w15:commentEx w15:paraId="56E660BA" w15:done="1"/>
  <w15:commentEx w15:paraId="4BA1F020" w15:done="0"/>
  <w15:commentEx w15:paraId="71D3A63E" w15:done="1"/>
  <w15:commentEx w15:paraId="339FDC35" w15:done="0"/>
  <w15:commentEx w15:paraId="5153EEC1" w15:done="0"/>
  <w15:commentEx w15:paraId="6D9441F0" w15:done="0"/>
  <w15:commentEx w15:paraId="016B4017" w15:done="0"/>
  <w15:commentEx w15:paraId="08C6E86B" w15:done="0"/>
  <w15:commentEx w15:paraId="042CC03B" w15:done="1"/>
  <w15:commentEx w15:paraId="29E14CDD" w15:done="0"/>
  <w15:commentEx w15:paraId="00C61C70" w15:done="0"/>
  <w15:commentEx w15:paraId="2111AA6C" w15:paraIdParent="00C61C70" w15:done="0"/>
  <w15:commentEx w15:paraId="7B1AC318" w15:done="0"/>
  <w15:commentEx w15:paraId="6D4C629B" w15:paraIdParent="7B1AC318" w15:done="0"/>
  <w15:commentEx w15:paraId="3244337E" w15:paraIdParent="7B1AC318" w15:done="0"/>
  <w15:commentEx w15:paraId="2C145BA9" w15:done="0"/>
  <w15:commentEx w15:paraId="687F2FDE" w15:done="0"/>
  <w15:commentEx w15:paraId="20345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BAF4C" w16cex:dateUtc="2023-01-25T20:38:00Z"/>
  <w16cex:commentExtensible w16cex:durableId="277BAFBB" w16cex:dateUtc="2023-01-25T20:40:00Z"/>
  <w16cex:commentExtensible w16cex:durableId="277BB03E" w16cex:dateUtc="2023-01-25T20:42:00Z"/>
  <w16cex:commentExtensible w16cex:durableId="277BB081" w16cex:dateUtc="2023-01-25T20:43:00Z"/>
  <w16cex:commentExtensible w16cex:durableId="277BB184" w16cex:dateUtc="2023-01-25T20:47:00Z"/>
  <w16cex:commentExtensible w16cex:durableId="277BB3B2" w16cex:dateUtc="2023-01-25T20:57:00Z"/>
  <w16cex:commentExtensible w16cex:durableId="277BB1E4" w16cex:dateUtc="2023-01-25T20:49:00Z"/>
  <w16cex:commentExtensible w16cex:durableId="277BB3FA" w16cex:dateUtc="2023-01-25T20:58:00Z"/>
  <w16cex:commentExtensible w16cex:durableId="277BB4E3" w16cex:dateUtc="2023-01-25T21:02:00Z"/>
  <w16cex:commentExtensible w16cex:durableId="277BB5C5" w16cex:dateUtc="2023-01-25T21:05:00Z"/>
  <w16cex:commentExtensible w16cex:durableId="277BB632" w16cex:dateUtc="2023-01-25T21:07:00Z"/>
  <w16cex:commentExtensible w16cex:durableId="277BB67F" w16cex:dateUtc="2023-01-25T21:09:00Z"/>
  <w16cex:commentExtensible w16cex:durableId="277BB6C9" w16cex:dateUtc="2023-01-25T21:10:00Z"/>
  <w16cex:commentExtensible w16cex:durableId="277BB71A" w16cex:dateUtc="2023-01-25T21:11:00Z"/>
  <w16cex:commentExtensible w16cex:durableId="277BB825" w16cex:dateUtc="2023-01-25T21:16:00Z"/>
  <w16cex:commentExtensible w16cex:durableId="277BB854" w16cex:dateUtc="2023-01-25T21:16:00Z"/>
  <w16cex:commentExtensible w16cex:durableId="277BB883" w16cex:dateUtc="2023-01-25T21:17:00Z"/>
  <w16cex:commentExtensible w16cex:durableId="277BB8EF" w16cex:dateUtc="2023-01-25T21:19:00Z"/>
  <w16cex:commentExtensible w16cex:durableId="277BB936" w16cex:dateUtc="2023-01-25T21:20:00Z"/>
  <w16cex:commentExtensible w16cex:durableId="276E639B" w16cex:dateUtc="2023-01-15T19:35:00Z"/>
  <w16cex:commentExtensible w16cex:durableId="277BB9F9" w16cex:dateUtc="2023-01-25T21:23:00Z"/>
  <w16cex:commentExtensible w16cex:durableId="276E6422" w16cex:dateUtc="2023-01-15T19:38:00Z"/>
  <w16cex:commentExtensible w16cex:durableId="276E6DA0" w16cex:dateUtc="2023-01-15T20:18:00Z"/>
  <w16cex:commentExtensible w16cex:durableId="276E6E7B" w16cex:dateUtc="2023-01-15T20:22:00Z"/>
  <w16cex:commentExtensible w16cex:durableId="276E6E63" w16cex:dateUtc="2023-01-15T20:21:00Z"/>
  <w16cex:commentExtensible w16cex:durableId="277BBB2A" w16cex:dateUtc="2023-01-25T21:28:00Z"/>
  <w16cex:commentExtensible w16cex:durableId="276E6E39" w16cex:dateUtc="2023-01-15T20:21:00Z"/>
  <w16cex:commentExtensible w16cex:durableId="277BBDEE" w16cex:dateUtc="2023-01-25T21:40:00Z"/>
  <w16cex:commentExtensible w16cex:durableId="277BBC0E" w16cex:dateUtc="2023-01-25T21:32:00Z"/>
  <w16cex:commentExtensible w16cex:durableId="277BBCAD" w16cex:dateUtc="2023-01-25T21:35:00Z"/>
  <w16cex:commentExtensible w16cex:durableId="277BBCD1" w16cex:dateUtc="2023-01-25T21:36:00Z"/>
  <w16cex:commentExtensible w16cex:durableId="277BBD1F" w16cex:dateUtc="2023-01-25T21:37:00Z"/>
  <w16cex:commentExtensible w16cex:durableId="277BBD50" w16cex:dateUtc="2023-01-25T21:38:00Z"/>
  <w16cex:commentExtensible w16cex:durableId="277BBD78" w16cex:dateUtc="2023-01-25T21:38:00Z"/>
  <w16cex:commentExtensible w16cex:durableId="277BBDC4" w16cex:dateUtc="2023-01-25T21:40:00Z"/>
  <w16cex:commentExtensible w16cex:durableId="277BBE27" w16cex:dateUtc="2023-01-25T21:41:00Z"/>
  <w16cex:commentExtensible w16cex:durableId="277BBE62" w16cex:dateUtc="2023-01-25T21:42:00Z"/>
  <w16cex:commentExtensible w16cex:durableId="2720872E" w16cex:dateUtc="2022-11-17T18:10:00Z"/>
  <w16cex:commentExtensible w16cex:durableId="276E7800" w16cex:dateUtc="2023-01-15T21:02:00Z"/>
  <w16cex:commentExtensible w16cex:durableId="277BBEB0" w16cex:dateUtc="2023-01-25T21:44:00Z"/>
  <w16cex:commentExtensible w16cex:durableId="277BBEFB" w16cex:dateUtc="2023-01-25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45742E" w16cid:durableId="277BAF4C"/>
  <w16cid:commentId w16cid:paraId="2B503E23" w16cid:durableId="277BAFBB"/>
  <w16cid:commentId w16cid:paraId="0DF4C349" w16cid:durableId="277A45C5"/>
  <w16cid:commentId w16cid:paraId="579CA64C" w16cid:durableId="277BB03E"/>
  <w16cid:commentId w16cid:paraId="371B88E6" w16cid:durableId="277BB081"/>
  <w16cid:commentId w16cid:paraId="4ACC866C" w16cid:durableId="277BB184"/>
  <w16cid:commentId w16cid:paraId="22E6FD40" w16cid:durableId="277BB3B2"/>
  <w16cid:commentId w16cid:paraId="0297DEEF" w16cid:durableId="277BB1E4"/>
  <w16cid:commentId w16cid:paraId="75009C2C" w16cid:durableId="277BB3FA"/>
  <w16cid:commentId w16cid:paraId="2A170A3C" w16cid:durableId="277A7798"/>
  <w16cid:commentId w16cid:paraId="2240E885" w16cid:durableId="277BB4E3"/>
  <w16cid:commentId w16cid:paraId="29F1C61E" w16cid:durableId="277BB5C5"/>
  <w16cid:commentId w16cid:paraId="6E2FD4A7" w16cid:durableId="277BB632"/>
  <w16cid:commentId w16cid:paraId="22A27D7C" w16cid:durableId="277A735E"/>
  <w16cid:commentId w16cid:paraId="09A2EE7B" w16cid:durableId="277BB67F"/>
  <w16cid:commentId w16cid:paraId="3BEE3BAC" w16cid:durableId="277BB6C9"/>
  <w16cid:commentId w16cid:paraId="53D93C01" w16cid:durableId="277BB71A"/>
  <w16cid:commentId w16cid:paraId="1E3D7C65" w16cid:durableId="277BB825"/>
  <w16cid:commentId w16cid:paraId="58AAE75E" w16cid:durableId="277BB854"/>
  <w16cid:commentId w16cid:paraId="667E657B" w16cid:durableId="277BB883"/>
  <w16cid:commentId w16cid:paraId="3865FA9B" w16cid:durableId="275FD58B"/>
  <w16cid:commentId w16cid:paraId="2B9FFE96" w16cid:durableId="2776C40B"/>
  <w16cid:commentId w16cid:paraId="42403A2A" w16cid:durableId="277BB8EF"/>
  <w16cid:commentId w16cid:paraId="75BC5FB6" w16cid:durableId="277BB936"/>
  <w16cid:commentId w16cid:paraId="728CD25A" w16cid:durableId="2776C487"/>
  <w16cid:commentId w16cid:paraId="677362BB" w16cid:durableId="276E639B"/>
  <w16cid:commentId w16cid:paraId="2C6F4C70" w16cid:durableId="27769BD5"/>
  <w16cid:commentId w16cid:paraId="1A6F426C" w16cid:durableId="277BB9F9"/>
  <w16cid:commentId w16cid:paraId="228B57E5" w16cid:durableId="276E6422"/>
  <w16cid:commentId w16cid:paraId="35B51660" w16cid:durableId="26570F9F"/>
  <w16cid:commentId w16cid:paraId="27DD2259" w16cid:durableId="276E6DA0"/>
  <w16cid:commentId w16cid:paraId="5D670D89" w16cid:durableId="276E6E7B"/>
  <w16cid:commentId w16cid:paraId="0F12592F" w16cid:durableId="276E6E63"/>
  <w16cid:commentId w16cid:paraId="0AA88CB8" w16cid:durableId="277BBB2A"/>
  <w16cid:commentId w16cid:paraId="00C81811" w16cid:durableId="276E6E39"/>
  <w16cid:commentId w16cid:paraId="0FA723C6" w16cid:durableId="277BBDEE"/>
  <w16cid:commentId w16cid:paraId="0F8545DC" w16cid:durableId="2778D45B"/>
  <w16cid:commentId w16cid:paraId="7F370649" w16cid:durableId="277BBC0E"/>
  <w16cid:commentId w16cid:paraId="5108B934" w16cid:durableId="277BBCAD"/>
  <w16cid:commentId w16cid:paraId="56E660BA" w16cid:durableId="277BBCD1"/>
  <w16cid:commentId w16cid:paraId="4BA1F020" w16cid:durableId="277BBD1F"/>
  <w16cid:commentId w16cid:paraId="71D3A63E" w16cid:durableId="277BBD50"/>
  <w16cid:commentId w16cid:paraId="339FDC35" w16cid:durableId="2776ADA1"/>
  <w16cid:commentId w16cid:paraId="5153EEC1" w16cid:durableId="2778D4BA"/>
  <w16cid:commentId w16cid:paraId="6D9441F0" w16cid:durableId="277BBD78"/>
  <w16cid:commentId w16cid:paraId="016B4017" w16cid:durableId="2776B162"/>
  <w16cid:commentId w16cid:paraId="08C6E86B" w16cid:durableId="277BBDC4"/>
  <w16cid:commentId w16cid:paraId="042CC03B" w16cid:durableId="277BDDF1"/>
  <w16cid:commentId w16cid:paraId="29E14CDD" w16cid:durableId="277BBE27"/>
  <w16cid:commentId w16cid:paraId="00C61C70" w16cid:durableId="2776C351"/>
  <w16cid:commentId w16cid:paraId="2111AA6C" w16cid:durableId="277BBE62"/>
  <w16cid:commentId w16cid:paraId="7B1AC318" w16cid:durableId="271799FC"/>
  <w16cid:commentId w16cid:paraId="6D4C629B" w16cid:durableId="2720872E"/>
  <w16cid:commentId w16cid:paraId="3244337E" w16cid:durableId="276E7800"/>
  <w16cid:commentId w16cid:paraId="2C145BA9" w16cid:durableId="277BBEB0"/>
  <w16cid:commentId w16cid:paraId="687F2FDE" w16cid:durableId="2776C076"/>
  <w16cid:commentId w16cid:paraId="20345782" w16cid:durableId="277BBE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2CC8C" w14:textId="77777777" w:rsidR="00A70531" w:rsidRDefault="00A70531" w:rsidP="003A4BCE">
      <w:pPr>
        <w:spacing w:after="0" w:line="240" w:lineRule="auto"/>
      </w:pPr>
      <w:r>
        <w:separator/>
      </w:r>
    </w:p>
  </w:endnote>
  <w:endnote w:type="continuationSeparator" w:id="0">
    <w:p w14:paraId="17150123" w14:textId="77777777" w:rsidR="00A70531" w:rsidRDefault="00A70531" w:rsidP="003A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797752"/>
      <w:docPartObj>
        <w:docPartGallery w:val="Page Numbers (Bottom of Page)"/>
        <w:docPartUnique/>
      </w:docPartObj>
    </w:sdtPr>
    <w:sdtEndPr>
      <w:rPr>
        <w:noProof/>
      </w:rPr>
    </w:sdtEndPr>
    <w:sdtContent>
      <w:p w14:paraId="2E383EA6" w14:textId="1F18CDBE" w:rsidR="00977AFD" w:rsidRDefault="00977A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4BB4A4" w14:textId="77777777" w:rsidR="00977AFD" w:rsidRDefault="00977A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6FD44" w14:textId="77777777" w:rsidR="00A70531" w:rsidRDefault="00A70531" w:rsidP="003A4BCE">
      <w:pPr>
        <w:spacing w:after="0" w:line="240" w:lineRule="auto"/>
      </w:pPr>
      <w:r>
        <w:separator/>
      </w:r>
    </w:p>
  </w:footnote>
  <w:footnote w:type="continuationSeparator" w:id="0">
    <w:p w14:paraId="7C4FC9FD" w14:textId="77777777" w:rsidR="00A70531" w:rsidRDefault="00A70531" w:rsidP="003A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3083" w14:textId="6867F338" w:rsidR="00977AFD" w:rsidRPr="008E3F21" w:rsidRDefault="00977AFD" w:rsidP="008E3F21">
    <w:pPr>
      <w:rPr>
        <w:sz w:val="24"/>
      </w:rPr>
    </w:pPr>
    <w:r>
      <w:t xml:space="preserve">Lane, Chapter 4: </w:t>
    </w:r>
    <w:r w:rsidRPr="008E3F21">
      <w:rPr>
        <w:sz w:val="24"/>
      </w:rPr>
      <w:t>Estuary marsh habitat recovery following intensive grazing by a non-native herbivore</w:t>
    </w:r>
  </w:p>
  <w:p w14:paraId="49B6B0E4" w14:textId="77777777" w:rsidR="00977AFD" w:rsidRDefault="00977A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58F5"/>
    <w:multiLevelType w:val="hybridMultilevel"/>
    <w:tmpl w:val="D0AE18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5488F"/>
    <w:multiLevelType w:val="hybridMultilevel"/>
    <w:tmpl w:val="94EEF688"/>
    <w:lvl w:ilvl="0" w:tplc="D54A39B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E7593"/>
    <w:multiLevelType w:val="hybridMultilevel"/>
    <w:tmpl w:val="28D24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B4314"/>
    <w:multiLevelType w:val="hybridMultilevel"/>
    <w:tmpl w:val="CC3A5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B51A1"/>
    <w:multiLevelType w:val="hybridMultilevel"/>
    <w:tmpl w:val="99363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9D631A"/>
    <w:multiLevelType w:val="hybridMultilevel"/>
    <w:tmpl w:val="6AD25C16"/>
    <w:lvl w:ilvl="0" w:tplc="DCE26D80">
      <w:start w:val="4"/>
      <w:numFmt w:val="bullet"/>
      <w:lvlText w:val=""/>
      <w:lvlJc w:val="left"/>
      <w:pPr>
        <w:ind w:left="720" w:hanging="360"/>
      </w:pPr>
      <w:rPr>
        <w:rFonts w:ascii="Symbol" w:eastAsiaTheme="minorHAnsi" w:hAnsi="Symbol" w:cstheme="minorBidi"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B4B322B"/>
    <w:multiLevelType w:val="hybridMultilevel"/>
    <w:tmpl w:val="A1A4B2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043"/>
    <w:multiLevelType w:val="hybridMultilevel"/>
    <w:tmpl w:val="A9DE5BAA"/>
    <w:lvl w:ilvl="0" w:tplc="CC3836B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C0B"/>
    <w:multiLevelType w:val="hybridMultilevel"/>
    <w:tmpl w:val="75141E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65A3D"/>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E246134"/>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FA80796"/>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6D559DB"/>
    <w:multiLevelType w:val="hybridMultilevel"/>
    <w:tmpl w:val="5CE88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D3F42"/>
    <w:multiLevelType w:val="hybridMultilevel"/>
    <w:tmpl w:val="4A54DBAC"/>
    <w:lvl w:ilvl="0" w:tplc="DCE26D80">
      <w:start w:val="4"/>
      <w:numFmt w:val="bullet"/>
      <w:lvlText w:val=""/>
      <w:lvlJc w:val="left"/>
      <w:pPr>
        <w:ind w:left="720" w:hanging="360"/>
      </w:pPr>
      <w:rPr>
        <w:rFonts w:ascii="Symbol" w:eastAsiaTheme="minorHAnsi" w:hAnsi="Symbol"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761B7"/>
    <w:multiLevelType w:val="hybridMultilevel"/>
    <w:tmpl w:val="CEF65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EA6AD5"/>
    <w:multiLevelType w:val="hybridMultilevel"/>
    <w:tmpl w:val="7A6E4D2C"/>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17722"/>
    <w:multiLevelType w:val="hybridMultilevel"/>
    <w:tmpl w:val="5D0AD0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607912"/>
    <w:multiLevelType w:val="hybridMultilevel"/>
    <w:tmpl w:val="B5B42ADC"/>
    <w:lvl w:ilvl="0" w:tplc="AD32FC8C">
      <w:start w:val="1"/>
      <w:numFmt w:val="decimal"/>
      <w:lvlText w:val="%1."/>
      <w:lvlJc w:val="left"/>
      <w:pPr>
        <w:tabs>
          <w:tab w:val="num" w:pos="720"/>
        </w:tabs>
        <w:ind w:left="720" w:hanging="360"/>
      </w:pPr>
      <w:rPr>
        <w:rFonts w:asciiTheme="minorHAnsi" w:eastAsiaTheme="minorHAnsi" w:hAnsiTheme="minorHAnsi" w:cstheme="minorBidi"/>
      </w:rPr>
    </w:lvl>
    <w:lvl w:ilvl="1" w:tplc="BB4E4830">
      <w:numFmt w:val="bullet"/>
      <w:lvlText w:val="•"/>
      <w:lvlJc w:val="left"/>
      <w:pPr>
        <w:tabs>
          <w:tab w:val="num" w:pos="1440"/>
        </w:tabs>
        <w:ind w:left="1440" w:hanging="360"/>
      </w:pPr>
      <w:rPr>
        <w:rFonts w:ascii="Arial" w:hAnsi="Arial" w:hint="default"/>
      </w:rPr>
    </w:lvl>
    <w:lvl w:ilvl="2" w:tplc="ED26545C" w:tentative="1">
      <w:start w:val="1"/>
      <w:numFmt w:val="decimal"/>
      <w:lvlText w:val="%3."/>
      <w:lvlJc w:val="left"/>
      <w:pPr>
        <w:tabs>
          <w:tab w:val="num" w:pos="2160"/>
        </w:tabs>
        <w:ind w:left="2160" w:hanging="360"/>
      </w:pPr>
    </w:lvl>
    <w:lvl w:ilvl="3" w:tplc="A8B2599C" w:tentative="1">
      <w:start w:val="1"/>
      <w:numFmt w:val="decimal"/>
      <w:lvlText w:val="%4."/>
      <w:lvlJc w:val="left"/>
      <w:pPr>
        <w:tabs>
          <w:tab w:val="num" w:pos="2880"/>
        </w:tabs>
        <w:ind w:left="2880" w:hanging="360"/>
      </w:pPr>
    </w:lvl>
    <w:lvl w:ilvl="4" w:tplc="3EE68F6E" w:tentative="1">
      <w:start w:val="1"/>
      <w:numFmt w:val="decimal"/>
      <w:lvlText w:val="%5."/>
      <w:lvlJc w:val="left"/>
      <w:pPr>
        <w:tabs>
          <w:tab w:val="num" w:pos="3600"/>
        </w:tabs>
        <w:ind w:left="3600" w:hanging="360"/>
      </w:pPr>
    </w:lvl>
    <w:lvl w:ilvl="5" w:tplc="EE90A57A" w:tentative="1">
      <w:start w:val="1"/>
      <w:numFmt w:val="decimal"/>
      <w:lvlText w:val="%6."/>
      <w:lvlJc w:val="left"/>
      <w:pPr>
        <w:tabs>
          <w:tab w:val="num" w:pos="4320"/>
        </w:tabs>
        <w:ind w:left="4320" w:hanging="360"/>
      </w:pPr>
    </w:lvl>
    <w:lvl w:ilvl="6" w:tplc="B66A7CD4" w:tentative="1">
      <w:start w:val="1"/>
      <w:numFmt w:val="decimal"/>
      <w:lvlText w:val="%7."/>
      <w:lvlJc w:val="left"/>
      <w:pPr>
        <w:tabs>
          <w:tab w:val="num" w:pos="5040"/>
        </w:tabs>
        <w:ind w:left="5040" w:hanging="360"/>
      </w:pPr>
    </w:lvl>
    <w:lvl w:ilvl="7" w:tplc="73922EDC" w:tentative="1">
      <w:start w:val="1"/>
      <w:numFmt w:val="decimal"/>
      <w:lvlText w:val="%8."/>
      <w:lvlJc w:val="left"/>
      <w:pPr>
        <w:tabs>
          <w:tab w:val="num" w:pos="5760"/>
        </w:tabs>
        <w:ind w:left="5760" w:hanging="360"/>
      </w:pPr>
    </w:lvl>
    <w:lvl w:ilvl="8" w:tplc="1FDEC9DE" w:tentative="1">
      <w:start w:val="1"/>
      <w:numFmt w:val="decimal"/>
      <w:lvlText w:val="%9."/>
      <w:lvlJc w:val="left"/>
      <w:pPr>
        <w:tabs>
          <w:tab w:val="num" w:pos="6480"/>
        </w:tabs>
        <w:ind w:left="6480" w:hanging="360"/>
      </w:pPr>
    </w:lvl>
  </w:abstractNum>
  <w:abstractNum w:abstractNumId="18" w15:restartNumberingAfterBreak="0">
    <w:nsid w:val="40EB4A72"/>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732958"/>
    <w:multiLevelType w:val="hybridMultilevel"/>
    <w:tmpl w:val="98A44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1B1086"/>
    <w:multiLevelType w:val="hybridMultilevel"/>
    <w:tmpl w:val="331C4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71B37"/>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E083EC3"/>
    <w:multiLevelType w:val="hybridMultilevel"/>
    <w:tmpl w:val="BBF8A3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46DCB"/>
    <w:multiLevelType w:val="hybridMultilevel"/>
    <w:tmpl w:val="E77C328C"/>
    <w:lvl w:ilvl="0" w:tplc="207458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851E1"/>
    <w:multiLevelType w:val="hybridMultilevel"/>
    <w:tmpl w:val="91FE4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C671E"/>
    <w:multiLevelType w:val="hybridMultilevel"/>
    <w:tmpl w:val="BB32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BC36A0"/>
    <w:multiLevelType w:val="hybridMultilevel"/>
    <w:tmpl w:val="FEB88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FA04EC"/>
    <w:multiLevelType w:val="hybridMultilevel"/>
    <w:tmpl w:val="70725222"/>
    <w:lvl w:ilvl="0" w:tplc="A1C0B1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CC7822"/>
    <w:multiLevelType w:val="hybridMultilevel"/>
    <w:tmpl w:val="9B0A4E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B404A5"/>
    <w:multiLevelType w:val="hybridMultilevel"/>
    <w:tmpl w:val="8F484E36"/>
    <w:lvl w:ilvl="0" w:tplc="C19C1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1C5A8D"/>
    <w:multiLevelType w:val="hybridMultilevel"/>
    <w:tmpl w:val="3364E83E"/>
    <w:lvl w:ilvl="0" w:tplc="5A0E6518">
      <w:start w:val="1"/>
      <w:numFmt w:val="decimal"/>
      <w:lvlText w:val="%1."/>
      <w:lvlJc w:val="left"/>
      <w:pPr>
        <w:tabs>
          <w:tab w:val="num" w:pos="720"/>
        </w:tabs>
        <w:ind w:left="720" w:hanging="360"/>
      </w:pPr>
    </w:lvl>
    <w:lvl w:ilvl="1" w:tplc="DCDC7948" w:tentative="1">
      <w:start w:val="1"/>
      <w:numFmt w:val="decimal"/>
      <w:lvlText w:val="%2."/>
      <w:lvlJc w:val="left"/>
      <w:pPr>
        <w:tabs>
          <w:tab w:val="num" w:pos="1440"/>
        </w:tabs>
        <w:ind w:left="1440" w:hanging="360"/>
      </w:pPr>
    </w:lvl>
    <w:lvl w:ilvl="2" w:tplc="3F6C65C8" w:tentative="1">
      <w:start w:val="1"/>
      <w:numFmt w:val="decimal"/>
      <w:lvlText w:val="%3."/>
      <w:lvlJc w:val="left"/>
      <w:pPr>
        <w:tabs>
          <w:tab w:val="num" w:pos="2160"/>
        </w:tabs>
        <w:ind w:left="2160" w:hanging="360"/>
      </w:pPr>
    </w:lvl>
    <w:lvl w:ilvl="3" w:tplc="325ECADE" w:tentative="1">
      <w:start w:val="1"/>
      <w:numFmt w:val="decimal"/>
      <w:lvlText w:val="%4."/>
      <w:lvlJc w:val="left"/>
      <w:pPr>
        <w:tabs>
          <w:tab w:val="num" w:pos="2880"/>
        </w:tabs>
        <w:ind w:left="2880" w:hanging="360"/>
      </w:pPr>
    </w:lvl>
    <w:lvl w:ilvl="4" w:tplc="65ACDFA2" w:tentative="1">
      <w:start w:val="1"/>
      <w:numFmt w:val="decimal"/>
      <w:lvlText w:val="%5."/>
      <w:lvlJc w:val="left"/>
      <w:pPr>
        <w:tabs>
          <w:tab w:val="num" w:pos="3600"/>
        </w:tabs>
        <w:ind w:left="3600" w:hanging="360"/>
      </w:pPr>
    </w:lvl>
    <w:lvl w:ilvl="5" w:tplc="DB7A5686" w:tentative="1">
      <w:start w:val="1"/>
      <w:numFmt w:val="decimal"/>
      <w:lvlText w:val="%6."/>
      <w:lvlJc w:val="left"/>
      <w:pPr>
        <w:tabs>
          <w:tab w:val="num" w:pos="4320"/>
        </w:tabs>
        <w:ind w:left="4320" w:hanging="360"/>
      </w:pPr>
    </w:lvl>
    <w:lvl w:ilvl="6" w:tplc="E392E8DC" w:tentative="1">
      <w:start w:val="1"/>
      <w:numFmt w:val="decimal"/>
      <w:lvlText w:val="%7."/>
      <w:lvlJc w:val="left"/>
      <w:pPr>
        <w:tabs>
          <w:tab w:val="num" w:pos="5040"/>
        </w:tabs>
        <w:ind w:left="5040" w:hanging="360"/>
      </w:pPr>
    </w:lvl>
    <w:lvl w:ilvl="7" w:tplc="C512E906" w:tentative="1">
      <w:start w:val="1"/>
      <w:numFmt w:val="decimal"/>
      <w:lvlText w:val="%8."/>
      <w:lvlJc w:val="left"/>
      <w:pPr>
        <w:tabs>
          <w:tab w:val="num" w:pos="5760"/>
        </w:tabs>
        <w:ind w:left="5760" w:hanging="360"/>
      </w:pPr>
    </w:lvl>
    <w:lvl w:ilvl="8" w:tplc="33583C38" w:tentative="1">
      <w:start w:val="1"/>
      <w:numFmt w:val="decimal"/>
      <w:lvlText w:val="%9."/>
      <w:lvlJc w:val="left"/>
      <w:pPr>
        <w:tabs>
          <w:tab w:val="num" w:pos="6480"/>
        </w:tabs>
        <w:ind w:left="6480" w:hanging="360"/>
      </w:pPr>
    </w:lvl>
  </w:abstractNum>
  <w:num w:numId="1" w16cid:durableId="1676225203">
    <w:abstractNumId w:val="17"/>
  </w:num>
  <w:num w:numId="2" w16cid:durableId="756705098">
    <w:abstractNumId w:val="31"/>
  </w:num>
  <w:num w:numId="3" w16cid:durableId="166608629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92672903">
    <w:abstractNumId w:val="20"/>
  </w:num>
  <w:num w:numId="5" w16cid:durableId="144586972">
    <w:abstractNumId w:val="2"/>
  </w:num>
  <w:num w:numId="6" w16cid:durableId="1368793320">
    <w:abstractNumId w:val="7"/>
  </w:num>
  <w:num w:numId="7" w16cid:durableId="2062091798">
    <w:abstractNumId w:val="13"/>
  </w:num>
  <w:num w:numId="8" w16cid:durableId="1279220135">
    <w:abstractNumId w:val="11"/>
  </w:num>
  <w:num w:numId="9" w16cid:durableId="1241676809">
    <w:abstractNumId w:val="18"/>
  </w:num>
  <w:num w:numId="10" w16cid:durableId="2037002547">
    <w:abstractNumId w:val="5"/>
  </w:num>
  <w:num w:numId="11" w16cid:durableId="115414307">
    <w:abstractNumId w:val="19"/>
  </w:num>
  <w:num w:numId="12" w16cid:durableId="1357275327">
    <w:abstractNumId w:val="27"/>
  </w:num>
  <w:num w:numId="13" w16cid:durableId="1200165725">
    <w:abstractNumId w:val="9"/>
  </w:num>
  <w:num w:numId="14" w16cid:durableId="1840386310">
    <w:abstractNumId w:val="28"/>
  </w:num>
  <w:num w:numId="15" w16cid:durableId="1089960198">
    <w:abstractNumId w:val="15"/>
  </w:num>
  <w:num w:numId="16" w16cid:durableId="1020930732">
    <w:abstractNumId w:val="21"/>
  </w:num>
  <w:num w:numId="17" w16cid:durableId="1877309528">
    <w:abstractNumId w:val="14"/>
  </w:num>
  <w:num w:numId="18" w16cid:durableId="1595019817">
    <w:abstractNumId w:val="4"/>
  </w:num>
  <w:num w:numId="19" w16cid:durableId="1573277990">
    <w:abstractNumId w:val="29"/>
  </w:num>
  <w:num w:numId="20" w16cid:durableId="748186826">
    <w:abstractNumId w:val="6"/>
  </w:num>
  <w:num w:numId="21" w16cid:durableId="1655992394">
    <w:abstractNumId w:val="24"/>
  </w:num>
  <w:num w:numId="22" w16cid:durableId="841047465">
    <w:abstractNumId w:val="0"/>
  </w:num>
  <w:num w:numId="23" w16cid:durableId="224268197">
    <w:abstractNumId w:val="26"/>
  </w:num>
  <w:num w:numId="24" w16cid:durableId="1604797757">
    <w:abstractNumId w:val="8"/>
  </w:num>
  <w:num w:numId="25" w16cid:durableId="1757818876">
    <w:abstractNumId w:val="16"/>
  </w:num>
  <w:num w:numId="26" w16cid:durableId="1327132643">
    <w:abstractNumId w:val="3"/>
  </w:num>
  <w:num w:numId="27" w16cid:durableId="557861526">
    <w:abstractNumId w:val="12"/>
  </w:num>
  <w:num w:numId="28" w16cid:durableId="2003240572">
    <w:abstractNumId w:val="23"/>
  </w:num>
  <w:num w:numId="29" w16cid:durableId="1953242369">
    <w:abstractNumId w:val="1"/>
  </w:num>
  <w:num w:numId="30" w16cid:durableId="1630937063">
    <w:abstractNumId w:val="30"/>
  </w:num>
  <w:num w:numId="31" w16cid:durableId="1911839709">
    <w:abstractNumId w:val="25"/>
  </w:num>
  <w:num w:numId="32" w16cid:durableId="29610396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ie Lane">
    <w15:presenceInfo w15:providerId="None" w15:userId="Stefanie Lane"/>
  </w15:person>
  <w15:person w15:author="Sam Ahler">
    <w15:presenceInfo w15:providerId="AD" w15:userId="S::saah8128@colorado.edu::650070f9-f72a-41a8-ac85-447308e93c02"/>
  </w15:person>
  <w15:person w15:author="Lane, Stefanie">
    <w15:presenceInfo w15:providerId="AD" w15:userId="S::stefanie.lane@ubc.ca::4a8c6c9c-e558-4387-bb26-bde8015993b6"/>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722"/>
    <w:rsid w:val="00000826"/>
    <w:rsid w:val="000026FC"/>
    <w:rsid w:val="00003437"/>
    <w:rsid w:val="000039C8"/>
    <w:rsid w:val="00003CD4"/>
    <w:rsid w:val="000069C6"/>
    <w:rsid w:val="00011EF5"/>
    <w:rsid w:val="00012E03"/>
    <w:rsid w:val="00013B00"/>
    <w:rsid w:val="00014EEB"/>
    <w:rsid w:val="00022F53"/>
    <w:rsid w:val="000235ED"/>
    <w:rsid w:val="00023876"/>
    <w:rsid w:val="00030D2E"/>
    <w:rsid w:val="00031299"/>
    <w:rsid w:val="00032531"/>
    <w:rsid w:val="00032647"/>
    <w:rsid w:val="0004138A"/>
    <w:rsid w:val="00042FA4"/>
    <w:rsid w:val="00043AEF"/>
    <w:rsid w:val="00045BD6"/>
    <w:rsid w:val="00047E33"/>
    <w:rsid w:val="000504B7"/>
    <w:rsid w:val="00052906"/>
    <w:rsid w:val="000536A4"/>
    <w:rsid w:val="00053E07"/>
    <w:rsid w:val="0005701A"/>
    <w:rsid w:val="000648B1"/>
    <w:rsid w:val="00064F49"/>
    <w:rsid w:val="00067219"/>
    <w:rsid w:val="000705FF"/>
    <w:rsid w:val="00071711"/>
    <w:rsid w:val="00073BF2"/>
    <w:rsid w:val="00074C0D"/>
    <w:rsid w:val="00080F19"/>
    <w:rsid w:val="000847FF"/>
    <w:rsid w:val="00086FA0"/>
    <w:rsid w:val="000909D8"/>
    <w:rsid w:val="00090E25"/>
    <w:rsid w:val="0009468B"/>
    <w:rsid w:val="00096007"/>
    <w:rsid w:val="00097250"/>
    <w:rsid w:val="000A104C"/>
    <w:rsid w:val="000A20FB"/>
    <w:rsid w:val="000A3238"/>
    <w:rsid w:val="000A6A5C"/>
    <w:rsid w:val="000B0FA3"/>
    <w:rsid w:val="000B1B78"/>
    <w:rsid w:val="000B4776"/>
    <w:rsid w:val="000B491A"/>
    <w:rsid w:val="000B5D77"/>
    <w:rsid w:val="000B6FEC"/>
    <w:rsid w:val="000B79AE"/>
    <w:rsid w:val="000C275C"/>
    <w:rsid w:val="000C2761"/>
    <w:rsid w:val="000C564D"/>
    <w:rsid w:val="000C6A48"/>
    <w:rsid w:val="000C6B73"/>
    <w:rsid w:val="000D3078"/>
    <w:rsid w:val="000D3131"/>
    <w:rsid w:val="000D471A"/>
    <w:rsid w:val="000D5359"/>
    <w:rsid w:val="000D66E5"/>
    <w:rsid w:val="000D7BDD"/>
    <w:rsid w:val="000E126C"/>
    <w:rsid w:val="000E2AB5"/>
    <w:rsid w:val="000F04A2"/>
    <w:rsid w:val="000F1063"/>
    <w:rsid w:val="000F321D"/>
    <w:rsid w:val="000F569B"/>
    <w:rsid w:val="000F61BA"/>
    <w:rsid w:val="0010095B"/>
    <w:rsid w:val="0010207B"/>
    <w:rsid w:val="0010261D"/>
    <w:rsid w:val="001053C9"/>
    <w:rsid w:val="00106BBF"/>
    <w:rsid w:val="00112623"/>
    <w:rsid w:val="0011530D"/>
    <w:rsid w:val="00115F57"/>
    <w:rsid w:val="00120EBE"/>
    <w:rsid w:val="00123D56"/>
    <w:rsid w:val="00126F42"/>
    <w:rsid w:val="0013142E"/>
    <w:rsid w:val="001324AC"/>
    <w:rsid w:val="00133710"/>
    <w:rsid w:val="00137CD8"/>
    <w:rsid w:val="00137E0B"/>
    <w:rsid w:val="00142A27"/>
    <w:rsid w:val="00142A71"/>
    <w:rsid w:val="00142CA8"/>
    <w:rsid w:val="00142CEB"/>
    <w:rsid w:val="00145B50"/>
    <w:rsid w:val="0014603F"/>
    <w:rsid w:val="00147926"/>
    <w:rsid w:val="00151B94"/>
    <w:rsid w:val="00152A30"/>
    <w:rsid w:val="001544F8"/>
    <w:rsid w:val="001547DD"/>
    <w:rsid w:val="00154D3F"/>
    <w:rsid w:val="00155065"/>
    <w:rsid w:val="001553E7"/>
    <w:rsid w:val="00155E15"/>
    <w:rsid w:val="001566DE"/>
    <w:rsid w:val="00156FAE"/>
    <w:rsid w:val="00161345"/>
    <w:rsid w:val="00161CC4"/>
    <w:rsid w:val="0016353F"/>
    <w:rsid w:val="00163E55"/>
    <w:rsid w:val="00166B69"/>
    <w:rsid w:val="00167821"/>
    <w:rsid w:val="00167A5E"/>
    <w:rsid w:val="00171DDB"/>
    <w:rsid w:val="00172481"/>
    <w:rsid w:val="00172B28"/>
    <w:rsid w:val="00173B3B"/>
    <w:rsid w:val="00180B40"/>
    <w:rsid w:val="00181261"/>
    <w:rsid w:val="0018306E"/>
    <w:rsid w:val="00185845"/>
    <w:rsid w:val="00187AB1"/>
    <w:rsid w:val="00190688"/>
    <w:rsid w:val="00191C31"/>
    <w:rsid w:val="001938C5"/>
    <w:rsid w:val="00195047"/>
    <w:rsid w:val="001965DF"/>
    <w:rsid w:val="00197280"/>
    <w:rsid w:val="001A0659"/>
    <w:rsid w:val="001A0726"/>
    <w:rsid w:val="001A0816"/>
    <w:rsid w:val="001A1015"/>
    <w:rsid w:val="001A2008"/>
    <w:rsid w:val="001A3CFA"/>
    <w:rsid w:val="001A3E8C"/>
    <w:rsid w:val="001A586E"/>
    <w:rsid w:val="001A5CE7"/>
    <w:rsid w:val="001A659B"/>
    <w:rsid w:val="001A6709"/>
    <w:rsid w:val="001B072E"/>
    <w:rsid w:val="001B15B5"/>
    <w:rsid w:val="001B15C3"/>
    <w:rsid w:val="001B2B9F"/>
    <w:rsid w:val="001B30D4"/>
    <w:rsid w:val="001B3296"/>
    <w:rsid w:val="001B555C"/>
    <w:rsid w:val="001B68D1"/>
    <w:rsid w:val="001B7BD7"/>
    <w:rsid w:val="001C1948"/>
    <w:rsid w:val="001C3821"/>
    <w:rsid w:val="001C4B67"/>
    <w:rsid w:val="001C59FB"/>
    <w:rsid w:val="001C7E93"/>
    <w:rsid w:val="001D099F"/>
    <w:rsid w:val="001D49D6"/>
    <w:rsid w:val="001D5CCE"/>
    <w:rsid w:val="001E195B"/>
    <w:rsid w:val="001E1E6C"/>
    <w:rsid w:val="001E24DE"/>
    <w:rsid w:val="001E2A3A"/>
    <w:rsid w:val="001E2CAE"/>
    <w:rsid w:val="001E38AF"/>
    <w:rsid w:val="001E6A52"/>
    <w:rsid w:val="001E7966"/>
    <w:rsid w:val="001F0CD2"/>
    <w:rsid w:val="001F1280"/>
    <w:rsid w:val="001F17A5"/>
    <w:rsid w:val="001F402A"/>
    <w:rsid w:val="001F54B5"/>
    <w:rsid w:val="001F5A40"/>
    <w:rsid w:val="00200CD9"/>
    <w:rsid w:val="00202804"/>
    <w:rsid w:val="002028D5"/>
    <w:rsid w:val="00202DD6"/>
    <w:rsid w:val="002057ED"/>
    <w:rsid w:val="00205D8D"/>
    <w:rsid w:val="0021256E"/>
    <w:rsid w:val="0021490D"/>
    <w:rsid w:val="002174A9"/>
    <w:rsid w:val="00217ACD"/>
    <w:rsid w:val="002258DE"/>
    <w:rsid w:val="00225F6A"/>
    <w:rsid w:val="002266FB"/>
    <w:rsid w:val="00231EB6"/>
    <w:rsid w:val="00233B7A"/>
    <w:rsid w:val="00236780"/>
    <w:rsid w:val="00237187"/>
    <w:rsid w:val="00237967"/>
    <w:rsid w:val="00237B62"/>
    <w:rsid w:val="00241695"/>
    <w:rsid w:val="00242CFF"/>
    <w:rsid w:val="00243ABA"/>
    <w:rsid w:val="002450B8"/>
    <w:rsid w:val="002528A1"/>
    <w:rsid w:val="0025535F"/>
    <w:rsid w:val="002563DC"/>
    <w:rsid w:val="00256D1B"/>
    <w:rsid w:val="00261794"/>
    <w:rsid w:val="002650EC"/>
    <w:rsid w:val="002660D8"/>
    <w:rsid w:val="002664A4"/>
    <w:rsid w:val="00271054"/>
    <w:rsid w:val="00272C20"/>
    <w:rsid w:val="002740F3"/>
    <w:rsid w:val="00276D5A"/>
    <w:rsid w:val="002835C7"/>
    <w:rsid w:val="00287968"/>
    <w:rsid w:val="00287D70"/>
    <w:rsid w:val="00290098"/>
    <w:rsid w:val="00290BD4"/>
    <w:rsid w:val="00291612"/>
    <w:rsid w:val="00297582"/>
    <w:rsid w:val="002A02A2"/>
    <w:rsid w:val="002A2569"/>
    <w:rsid w:val="002A68F3"/>
    <w:rsid w:val="002A7B0C"/>
    <w:rsid w:val="002A7F2A"/>
    <w:rsid w:val="002B07A0"/>
    <w:rsid w:val="002B0C85"/>
    <w:rsid w:val="002B599D"/>
    <w:rsid w:val="002B5DC5"/>
    <w:rsid w:val="002B6BC6"/>
    <w:rsid w:val="002C39B0"/>
    <w:rsid w:val="002D10CE"/>
    <w:rsid w:val="002D10EB"/>
    <w:rsid w:val="002E7983"/>
    <w:rsid w:val="002E7D6A"/>
    <w:rsid w:val="002F0234"/>
    <w:rsid w:val="002F16FE"/>
    <w:rsid w:val="002F31EA"/>
    <w:rsid w:val="002F38E9"/>
    <w:rsid w:val="002F49FB"/>
    <w:rsid w:val="00300A56"/>
    <w:rsid w:val="003017FA"/>
    <w:rsid w:val="00302909"/>
    <w:rsid w:val="00303E4E"/>
    <w:rsid w:val="00304105"/>
    <w:rsid w:val="0030506D"/>
    <w:rsid w:val="00305802"/>
    <w:rsid w:val="003076EE"/>
    <w:rsid w:val="0031128D"/>
    <w:rsid w:val="003119A0"/>
    <w:rsid w:val="00313013"/>
    <w:rsid w:val="003135EE"/>
    <w:rsid w:val="0031478F"/>
    <w:rsid w:val="003149CE"/>
    <w:rsid w:val="00315041"/>
    <w:rsid w:val="00315A3C"/>
    <w:rsid w:val="00315DD1"/>
    <w:rsid w:val="00315EB4"/>
    <w:rsid w:val="00317E0D"/>
    <w:rsid w:val="00320CAC"/>
    <w:rsid w:val="00320EF7"/>
    <w:rsid w:val="00323904"/>
    <w:rsid w:val="00323E98"/>
    <w:rsid w:val="00326611"/>
    <w:rsid w:val="00326C2A"/>
    <w:rsid w:val="00330F92"/>
    <w:rsid w:val="003324A5"/>
    <w:rsid w:val="00332911"/>
    <w:rsid w:val="00334526"/>
    <w:rsid w:val="0033522C"/>
    <w:rsid w:val="00336FC7"/>
    <w:rsid w:val="003419FF"/>
    <w:rsid w:val="00342DDD"/>
    <w:rsid w:val="00347602"/>
    <w:rsid w:val="003519D2"/>
    <w:rsid w:val="00351B7B"/>
    <w:rsid w:val="00353306"/>
    <w:rsid w:val="0035340B"/>
    <w:rsid w:val="00354739"/>
    <w:rsid w:val="003558BE"/>
    <w:rsid w:val="003560DB"/>
    <w:rsid w:val="003576B0"/>
    <w:rsid w:val="00357FBE"/>
    <w:rsid w:val="0036041D"/>
    <w:rsid w:val="00360708"/>
    <w:rsid w:val="00362511"/>
    <w:rsid w:val="00366B97"/>
    <w:rsid w:val="00372D33"/>
    <w:rsid w:val="00373203"/>
    <w:rsid w:val="003737D8"/>
    <w:rsid w:val="00374871"/>
    <w:rsid w:val="003769AF"/>
    <w:rsid w:val="00376EE9"/>
    <w:rsid w:val="00377677"/>
    <w:rsid w:val="0038089E"/>
    <w:rsid w:val="00380C0B"/>
    <w:rsid w:val="0038177E"/>
    <w:rsid w:val="0039008F"/>
    <w:rsid w:val="00390BD1"/>
    <w:rsid w:val="003931BA"/>
    <w:rsid w:val="003935FE"/>
    <w:rsid w:val="0039580B"/>
    <w:rsid w:val="00396346"/>
    <w:rsid w:val="00396AF7"/>
    <w:rsid w:val="003A4806"/>
    <w:rsid w:val="003A4BCE"/>
    <w:rsid w:val="003A5357"/>
    <w:rsid w:val="003A6256"/>
    <w:rsid w:val="003A704A"/>
    <w:rsid w:val="003B2C7B"/>
    <w:rsid w:val="003B5738"/>
    <w:rsid w:val="003B5980"/>
    <w:rsid w:val="003B70EB"/>
    <w:rsid w:val="003C26C9"/>
    <w:rsid w:val="003C4D3F"/>
    <w:rsid w:val="003C6B61"/>
    <w:rsid w:val="003D0212"/>
    <w:rsid w:val="003D03FE"/>
    <w:rsid w:val="003D058B"/>
    <w:rsid w:val="003E04E9"/>
    <w:rsid w:val="003E0EDC"/>
    <w:rsid w:val="003E245E"/>
    <w:rsid w:val="003E4D08"/>
    <w:rsid w:val="003E54A0"/>
    <w:rsid w:val="003F044F"/>
    <w:rsid w:val="003F14D7"/>
    <w:rsid w:val="003F45E1"/>
    <w:rsid w:val="003F47E7"/>
    <w:rsid w:val="003F766A"/>
    <w:rsid w:val="00400132"/>
    <w:rsid w:val="004003A2"/>
    <w:rsid w:val="004014C8"/>
    <w:rsid w:val="0040394E"/>
    <w:rsid w:val="00405F1B"/>
    <w:rsid w:val="00406494"/>
    <w:rsid w:val="004071E9"/>
    <w:rsid w:val="00410227"/>
    <w:rsid w:val="004141A4"/>
    <w:rsid w:val="004166A3"/>
    <w:rsid w:val="00417C09"/>
    <w:rsid w:val="004231EB"/>
    <w:rsid w:val="004258B8"/>
    <w:rsid w:val="00427550"/>
    <w:rsid w:val="004332C9"/>
    <w:rsid w:val="004346A4"/>
    <w:rsid w:val="004359F7"/>
    <w:rsid w:val="00436F6A"/>
    <w:rsid w:val="004372D7"/>
    <w:rsid w:val="00440F0E"/>
    <w:rsid w:val="00441A89"/>
    <w:rsid w:val="00441F56"/>
    <w:rsid w:val="0044272C"/>
    <w:rsid w:val="00447316"/>
    <w:rsid w:val="0044759A"/>
    <w:rsid w:val="00450D28"/>
    <w:rsid w:val="00452E2B"/>
    <w:rsid w:val="00453C60"/>
    <w:rsid w:val="00454C1B"/>
    <w:rsid w:val="00455AFF"/>
    <w:rsid w:val="00456BEC"/>
    <w:rsid w:val="00456D26"/>
    <w:rsid w:val="00457B2B"/>
    <w:rsid w:val="00457DDC"/>
    <w:rsid w:val="00461640"/>
    <w:rsid w:val="00463986"/>
    <w:rsid w:val="004642E3"/>
    <w:rsid w:val="00464E29"/>
    <w:rsid w:val="00465387"/>
    <w:rsid w:val="00465CEB"/>
    <w:rsid w:val="0046738E"/>
    <w:rsid w:val="004706D0"/>
    <w:rsid w:val="004709F0"/>
    <w:rsid w:val="0047120A"/>
    <w:rsid w:val="00471F35"/>
    <w:rsid w:val="004722EB"/>
    <w:rsid w:val="004747FF"/>
    <w:rsid w:val="00475AA4"/>
    <w:rsid w:val="0048162C"/>
    <w:rsid w:val="00481CE9"/>
    <w:rsid w:val="00482C0E"/>
    <w:rsid w:val="00483224"/>
    <w:rsid w:val="00483C34"/>
    <w:rsid w:val="00483CBC"/>
    <w:rsid w:val="00485348"/>
    <w:rsid w:val="004856F3"/>
    <w:rsid w:val="00493DD2"/>
    <w:rsid w:val="0049414A"/>
    <w:rsid w:val="0049570B"/>
    <w:rsid w:val="004A0B3C"/>
    <w:rsid w:val="004A0DC1"/>
    <w:rsid w:val="004A0DDD"/>
    <w:rsid w:val="004A191E"/>
    <w:rsid w:val="004A3112"/>
    <w:rsid w:val="004A51A9"/>
    <w:rsid w:val="004A54AE"/>
    <w:rsid w:val="004A6944"/>
    <w:rsid w:val="004B0132"/>
    <w:rsid w:val="004B0AE0"/>
    <w:rsid w:val="004B0BB1"/>
    <w:rsid w:val="004B18D2"/>
    <w:rsid w:val="004B3D89"/>
    <w:rsid w:val="004B580D"/>
    <w:rsid w:val="004C053D"/>
    <w:rsid w:val="004C1843"/>
    <w:rsid w:val="004C3F04"/>
    <w:rsid w:val="004C5443"/>
    <w:rsid w:val="004C6486"/>
    <w:rsid w:val="004C6B4E"/>
    <w:rsid w:val="004D0EB8"/>
    <w:rsid w:val="004D2544"/>
    <w:rsid w:val="004D2C27"/>
    <w:rsid w:val="004D62D9"/>
    <w:rsid w:val="004D6D05"/>
    <w:rsid w:val="004D74FC"/>
    <w:rsid w:val="004E1C07"/>
    <w:rsid w:val="004E27F5"/>
    <w:rsid w:val="004E2C3B"/>
    <w:rsid w:val="004E3577"/>
    <w:rsid w:val="004F022A"/>
    <w:rsid w:val="004F1076"/>
    <w:rsid w:val="004F3F18"/>
    <w:rsid w:val="004F5415"/>
    <w:rsid w:val="004F7DEA"/>
    <w:rsid w:val="00501084"/>
    <w:rsid w:val="00504311"/>
    <w:rsid w:val="00506586"/>
    <w:rsid w:val="005069D8"/>
    <w:rsid w:val="005071E8"/>
    <w:rsid w:val="005072A2"/>
    <w:rsid w:val="00512018"/>
    <w:rsid w:val="005144EF"/>
    <w:rsid w:val="0052091E"/>
    <w:rsid w:val="00524782"/>
    <w:rsid w:val="00525600"/>
    <w:rsid w:val="00525BB7"/>
    <w:rsid w:val="0052714E"/>
    <w:rsid w:val="005301CC"/>
    <w:rsid w:val="00531315"/>
    <w:rsid w:val="005314D0"/>
    <w:rsid w:val="005379AC"/>
    <w:rsid w:val="00540C40"/>
    <w:rsid w:val="0054668D"/>
    <w:rsid w:val="00546A90"/>
    <w:rsid w:val="00552343"/>
    <w:rsid w:val="005531F4"/>
    <w:rsid w:val="00554053"/>
    <w:rsid w:val="0055497D"/>
    <w:rsid w:val="0055644B"/>
    <w:rsid w:val="0057056B"/>
    <w:rsid w:val="005712DF"/>
    <w:rsid w:val="00572CDF"/>
    <w:rsid w:val="005750EC"/>
    <w:rsid w:val="005755BA"/>
    <w:rsid w:val="00575A03"/>
    <w:rsid w:val="0057780C"/>
    <w:rsid w:val="005810B0"/>
    <w:rsid w:val="005820F4"/>
    <w:rsid w:val="00583F8C"/>
    <w:rsid w:val="00584B94"/>
    <w:rsid w:val="0058539A"/>
    <w:rsid w:val="00591E75"/>
    <w:rsid w:val="00591EE1"/>
    <w:rsid w:val="00592FB3"/>
    <w:rsid w:val="0059369B"/>
    <w:rsid w:val="00596CEF"/>
    <w:rsid w:val="005A1F9B"/>
    <w:rsid w:val="005A23C1"/>
    <w:rsid w:val="005A38D3"/>
    <w:rsid w:val="005A60CF"/>
    <w:rsid w:val="005A6FEC"/>
    <w:rsid w:val="005A7158"/>
    <w:rsid w:val="005B0D57"/>
    <w:rsid w:val="005B21B4"/>
    <w:rsid w:val="005B2F3D"/>
    <w:rsid w:val="005B4637"/>
    <w:rsid w:val="005C153D"/>
    <w:rsid w:val="005C280C"/>
    <w:rsid w:val="005C571A"/>
    <w:rsid w:val="005C576E"/>
    <w:rsid w:val="005C7AC5"/>
    <w:rsid w:val="005D0CEB"/>
    <w:rsid w:val="005D17F7"/>
    <w:rsid w:val="005D217A"/>
    <w:rsid w:val="005D29B0"/>
    <w:rsid w:val="005D2E7B"/>
    <w:rsid w:val="005D30D0"/>
    <w:rsid w:val="005D38C8"/>
    <w:rsid w:val="005D4C3F"/>
    <w:rsid w:val="005D5238"/>
    <w:rsid w:val="005D53AA"/>
    <w:rsid w:val="005D72C6"/>
    <w:rsid w:val="005D7F2D"/>
    <w:rsid w:val="005E0618"/>
    <w:rsid w:val="005E1942"/>
    <w:rsid w:val="005E1EF7"/>
    <w:rsid w:val="005E1F87"/>
    <w:rsid w:val="005E209C"/>
    <w:rsid w:val="005E2115"/>
    <w:rsid w:val="005E2808"/>
    <w:rsid w:val="005E45F0"/>
    <w:rsid w:val="005E58DD"/>
    <w:rsid w:val="005F0BC1"/>
    <w:rsid w:val="005F0C9C"/>
    <w:rsid w:val="005F10C1"/>
    <w:rsid w:val="005F1676"/>
    <w:rsid w:val="005F6C52"/>
    <w:rsid w:val="00603981"/>
    <w:rsid w:val="00603FF0"/>
    <w:rsid w:val="006056B7"/>
    <w:rsid w:val="00606702"/>
    <w:rsid w:val="00606E55"/>
    <w:rsid w:val="00607809"/>
    <w:rsid w:val="00607A9B"/>
    <w:rsid w:val="006109B2"/>
    <w:rsid w:val="00617608"/>
    <w:rsid w:val="00620C40"/>
    <w:rsid w:val="006227E6"/>
    <w:rsid w:val="00622E6D"/>
    <w:rsid w:val="0062309B"/>
    <w:rsid w:val="006269D0"/>
    <w:rsid w:val="0063062D"/>
    <w:rsid w:val="00631FF0"/>
    <w:rsid w:val="00632DD3"/>
    <w:rsid w:val="006371C5"/>
    <w:rsid w:val="00640BD9"/>
    <w:rsid w:val="006420A6"/>
    <w:rsid w:val="00643654"/>
    <w:rsid w:val="0064372D"/>
    <w:rsid w:val="00643B5D"/>
    <w:rsid w:val="00644239"/>
    <w:rsid w:val="00644B5C"/>
    <w:rsid w:val="00645DAB"/>
    <w:rsid w:val="00647F06"/>
    <w:rsid w:val="0065092B"/>
    <w:rsid w:val="006514B8"/>
    <w:rsid w:val="0065152A"/>
    <w:rsid w:val="006520EC"/>
    <w:rsid w:val="00653231"/>
    <w:rsid w:val="0065371F"/>
    <w:rsid w:val="00660406"/>
    <w:rsid w:val="00661404"/>
    <w:rsid w:val="00663387"/>
    <w:rsid w:val="006641D5"/>
    <w:rsid w:val="00671C9C"/>
    <w:rsid w:val="0067227D"/>
    <w:rsid w:val="006733A0"/>
    <w:rsid w:val="0067345B"/>
    <w:rsid w:val="006757D3"/>
    <w:rsid w:val="00681DE4"/>
    <w:rsid w:val="00682688"/>
    <w:rsid w:val="00682F15"/>
    <w:rsid w:val="006908E8"/>
    <w:rsid w:val="00691C5E"/>
    <w:rsid w:val="006926F0"/>
    <w:rsid w:val="006965B0"/>
    <w:rsid w:val="00696FAD"/>
    <w:rsid w:val="00697430"/>
    <w:rsid w:val="006A0511"/>
    <w:rsid w:val="006A20E2"/>
    <w:rsid w:val="006A255E"/>
    <w:rsid w:val="006A3F54"/>
    <w:rsid w:val="006A76EE"/>
    <w:rsid w:val="006A7CB9"/>
    <w:rsid w:val="006B0D8F"/>
    <w:rsid w:val="006B1039"/>
    <w:rsid w:val="006B1945"/>
    <w:rsid w:val="006B26E5"/>
    <w:rsid w:val="006B362C"/>
    <w:rsid w:val="006B4E74"/>
    <w:rsid w:val="006B7D50"/>
    <w:rsid w:val="006C431C"/>
    <w:rsid w:val="006C4BA5"/>
    <w:rsid w:val="006C7930"/>
    <w:rsid w:val="006D09AE"/>
    <w:rsid w:val="006D3418"/>
    <w:rsid w:val="006E02F9"/>
    <w:rsid w:val="006E03E8"/>
    <w:rsid w:val="006E2084"/>
    <w:rsid w:val="006E2800"/>
    <w:rsid w:val="006E3813"/>
    <w:rsid w:val="006E5083"/>
    <w:rsid w:val="006E7A92"/>
    <w:rsid w:val="006F0263"/>
    <w:rsid w:val="006F131F"/>
    <w:rsid w:val="006F13EF"/>
    <w:rsid w:val="006F20C9"/>
    <w:rsid w:val="006F2369"/>
    <w:rsid w:val="006F2773"/>
    <w:rsid w:val="006F424F"/>
    <w:rsid w:val="006F5961"/>
    <w:rsid w:val="006F6D10"/>
    <w:rsid w:val="006F6FE7"/>
    <w:rsid w:val="007012A5"/>
    <w:rsid w:val="00703AA6"/>
    <w:rsid w:val="00706882"/>
    <w:rsid w:val="007105F9"/>
    <w:rsid w:val="00710AFF"/>
    <w:rsid w:val="007113B5"/>
    <w:rsid w:val="007113FF"/>
    <w:rsid w:val="00712624"/>
    <w:rsid w:val="00713F41"/>
    <w:rsid w:val="0071551A"/>
    <w:rsid w:val="00722186"/>
    <w:rsid w:val="00722369"/>
    <w:rsid w:val="00723678"/>
    <w:rsid w:val="00726935"/>
    <w:rsid w:val="00726940"/>
    <w:rsid w:val="007307E1"/>
    <w:rsid w:val="0073395A"/>
    <w:rsid w:val="007346C2"/>
    <w:rsid w:val="00737F81"/>
    <w:rsid w:val="007411D7"/>
    <w:rsid w:val="00741789"/>
    <w:rsid w:val="00746C91"/>
    <w:rsid w:val="007503A2"/>
    <w:rsid w:val="00751160"/>
    <w:rsid w:val="0075292D"/>
    <w:rsid w:val="00762966"/>
    <w:rsid w:val="00762B2F"/>
    <w:rsid w:val="00763237"/>
    <w:rsid w:val="00767EFC"/>
    <w:rsid w:val="00775299"/>
    <w:rsid w:val="007771A7"/>
    <w:rsid w:val="00780ABE"/>
    <w:rsid w:val="00783CDE"/>
    <w:rsid w:val="00785DAF"/>
    <w:rsid w:val="007862FA"/>
    <w:rsid w:val="00786366"/>
    <w:rsid w:val="00787435"/>
    <w:rsid w:val="007903FF"/>
    <w:rsid w:val="00790A97"/>
    <w:rsid w:val="00791F67"/>
    <w:rsid w:val="007922B6"/>
    <w:rsid w:val="00792C58"/>
    <w:rsid w:val="007932DB"/>
    <w:rsid w:val="007939B4"/>
    <w:rsid w:val="007A4111"/>
    <w:rsid w:val="007A5CAF"/>
    <w:rsid w:val="007A73A4"/>
    <w:rsid w:val="007B1FBE"/>
    <w:rsid w:val="007B353F"/>
    <w:rsid w:val="007B3C76"/>
    <w:rsid w:val="007B5274"/>
    <w:rsid w:val="007C09B2"/>
    <w:rsid w:val="007C13DE"/>
    <w:rsid w:val="007C199C"/>
    <w:rsid w:val="007C1C86"/>
    <w:rsid w:val="007C29D8"/>
    <w:rsid w:val="007C43AE"/>
    <w:rsid w:val="007C47D3"/>
    <w:rsid w:val="007C5A7F"/>
    <w:rsid w:val="007C7DB1"/>
    <w:rsid w:val="007D0634"/>
    <w:rsid w:val="007D1234"/>
    <w:rsid w:val="007D43E5"/>
    <w:rsid w:val="007D44B0"/>
    <w:rsid w:val="007D4A9A"/>
    <w:rsid w:val="007D5BD4"/>
    <w:rsid w:val="007D707D"/>
    <w:rsid w:val="007D7475"/>
    <w:rsid w:val="007E28C2"/>
    <w:rsid w:val="007E3111"/>
    <w:rsid w:val="007E3149"/>
    <w:rsid w:val="007F01B0"/>
    <w:rsid w:val="007F06D0"/>
    <w:rsid w:val="007F4711"/>
    <w:rsid w:val="007F511D"/>
    <w:rsid w:val="007F5791"/>
    <w:rsid w:val="00800D4E"/>
    <w:rsid w:val="0080120E"/>
    <w:rsid w:val="00803772"/>
    <w:rsid w:val="008040A5"/>
    <w:rsid w:val="0080492E"/>
    <w:rsid w:val="0080497E"/>
    <w:rsid w:val="0080590F"/>
    <w:rsid w:val="00806FFF"/>
    <w:rsid w:val="00807DF8"/>
    <w:rsid w:val="00810E1A"/>
    <w:rsid w:val="0081335C"/>
    <w:rsid w:val="008141A0"/>
    <w:rsid w:val="00816107"/>
    <w:rsid w:val="0081703B"/>
    <w:rsid w:val="008177D0"/>
    <w:rsid w:val="00817892"/>
    <w:rsid w:val="008179F1"/>
    <w:rsid w:val="00817A32"/>
    <w:rsid w:val="008201E2"/>
    <w:rsid w:val="00820EAF"/>
    <w:rsid w:val="008258E8"/>
    <w:rsid w:val="0083125B"/>
    <w:rsid w:val="008319A9"/>
    <w:rsid w:val="0083404F"/>
    <w:rsid w:val="00834851"/>
    <w:rsid w:val="0083713B"/>
    <w:rsid w:val="00837A11"/>
    <w:rsid w:val="008406DA"/>
    <w:rsid w:val="00840848"/>
    <w:rsid w:val="00840993"/>
    <w:rsid w:val="00843FBD"/>
    <w:rsid w:val="008465BA"/>
    <w:rsid w:val="008465BB"/>
    <w:rsid w:val="0085198F"/>
    <w:rsid w:val="00852E1A"/>
    <w:rsid w:val="00855C7D"/>
    <w:rsid w:val="008562D1"/>
    <w:rsid w:val="00860798"/>
    <w:rsid w:val="00863ADA"/>
    <w:rsid w:val="008641BF"/>
    <w:rsid w:val="00867379"/>
    <w:rsid w:val="00871076"/>
    <w:rsid w:val="008732F3"/>
    <w:rsid w:val="00873C09"/>
    <w:rsid w:val="008743BD"/>
    <w:rsid w:val="008771DC"/>
    <w:rsid w:val="00880292"/>
    <w:rsid w:val="00881DB0"/>
    <w:rsid w:val="008838D2"/>
    <w:rsid w:val="008849D8"/>
    <w:rsid w:val="00886CC9"/>
    <w:rsid w:val="008873F3"/>
    <w:rsid w:val="00887A01"/>
    <w:rsid w:val="00887A14"/>
    <w:rsid w:val="0089311B"/>
    <w:rsid w:val="0089380F"/>
    <w:rsid w:val="00893D5F"/>
    <w:rsid w:val="00897EF6"/>
    <w:rsid w:val="008A0234"/>
    <w:rsid w:val="008A0FDE"/>
    <w:rsid w:val="008A1152"/>
    <w:rsid w:val="008A1439"/>
    <w:rsid w:val="008A1C25"/>
    <w:rsid w:val="008A37B9"/>
    <w:rsid w:val="008A3965"/>
    <w:rsid w:val="008A7B0C"/>
    <w:rsid w:val="008B1587"/>
    <w:rsid w:val="008B19D7"/>
    <w:rsid w:val="008B1B48"/>
    <w:rsid w:val="008B2FE7"/>
    <w:rsid w:val="008B32CF"/>
    <w:rsid w:val="008B4EB5"/>
    <w:rsid w:val="008C0257"/>
    <w:rsid w:val="008C0DA1"/>
    <w:rsid w:val="008C1E5D"/>
    <w:rsid w:val="008C2463"/>
    <w:rsid w:val="008C3CAF"/>
    <w:rsid w:val="008C4835"/>
    <w:rsid w:val="008C4960"/>
    <w:rsid w:val="008C4C9D"/>
    <w:rsid w:val="008D2DF6"/>
    <w:rsid w:val="008D2F77"/>
    <w:rsid w:val="008D3FA5"/>
    <w:rsid w:val="008D5181"/>
    <w:rsid w:val="008D5E85"/>
    <w:rsid w:val="008D6D19"/>
    <w:rsid w:val="008D79C6"/>
    <w:rsid w:val="008E134F"/>
    <w:rsid w:val="008E329F"/>
    <w:rsid w:val="008E3F21"/>
    <w:rsid w:val="008E4CBD"/>
    <w:rsid w:val="008E5F89"/>
    <w:rsid w:val="008E63ED"/>
    <w:rsid w:val="008E6467"/>
    <w:rsid w:val="008E656D"/>
    <w:rsid w:val="008F0512"/>
    <w:rsid w:val="008F2543"/>
    <w:rsid w:val="008F268C"/>
    <w:rsid w:val="008F5535"/>
    <w:rsid w:val="008F770B"/>
    <w:rsid w:val="00900B9F"/>
    <w:rsid w:val="00900C23"/>
    <w:rsid w:val="009028BD"/>
    <w:rsid w:val="009031A2"/>
    <w:rsid w:val="009035DA"/>
    <w:rsid w:val="009036B4"/>
    <w:rsid w:val="00903FF0"/>
    <w:rsid w:val="00904D9A"/>
    <w:rsid w:val="009068BB"/>
    <w:rsid w:val="00911F14"/>
    <w:rsid w:val="009122D2"/>
    <w:rsid w:val="009126BB"/>
    <w:rsid w:val="00912B1A"/>
    <w:rsid w:val="009210DC"/>
    <w:rsid w:val="00922EDC"/>
    <w:rsid w:val="009236BD"/>
    <w:rsid w:val="00923C5E"/>
    <w:rsid w:val="0092520A"/>
    <w:rsid w:val="00926151"/>
    <w:rsid w:val="00926565"/>
    <w:rsid w:val="00926C1A"/>
    <w:rsid w:val="00930ADE"/>
    <w:rsid w:val="009316F2"/>
    <w:rsid w:val="00933FC5"/>
    <w:rsid w:val="00935638"/>
    <w:rsid w:val="00935D50"/>
    <w:rsid w:val="009368F2"/>
    <w:rsid w:val="00937992"/>
    <w:rsid w:val="009401BA"/>
    <w:rsid w:val="00940752"/>
    <w:rsid w:val="00941C78"/>
    <w:rsid w:val="00941F3A"/>
    <w:rsid w:val="009447A7"/>
    <w:rsid w:val="00946227"/>
    <w:rsid w:val="00952830"/>
    <w:rsid w:val="00954545"/>
    <w:rsid w:val="0095559C"/>
    <w:rsid w:val="00960637"/>
    <w:rsid w:val="00960EBA"/>
    <w:rsid w:val="009675A6"/>
    <w:rsid w:val="00967EC8"/>
    <w:rsid w:val="00971FB8"/>
    <w:rsid w:val="00972299"/>
    <w:rsid w:val="00974B6A"/>
    <w:rsid w:val="00976CF6"/>
    <w:rsid w:val="00977AFD"/>
    <w:rsid w:val="00980B18"/>
    <w:rsid w:val="00980FF0"/>
    <w:rsid w:val="009837E3"/>
    <w:rsid w:val="00984441"/>
    <w:rsid w:val="0098557B"/>
    <w:rsid w:val="009865DA"/>
    <w:rsid w:val="009868A0"/>
    <w:rsid w:val="0099047B"/>
    <w:rsid w:val="0099180D"/>
    <w:rsid w:val="00993CFD"/>
    <w:rsid w:val="00996496"/>
    <w:rsid w:val="00996C34"/>
    <w:rsid w:val="009977BE"/>
    <w:rsid w:val="00997B96"/>
    <w:rsid w:val="009A11DC"/>
    <w:rsid w:val="009A2952"/>
    <w:rsid w:val="009A4895"/>
    <w:rsid w:val="009A49D3"/>
    <w:rsid w:val="009A6506"/>
    <w:rsid w:val="009A69E5"/>
    <w:rsid w:val="009B20C2"/>
    <w:rsid w:val="009B265B"/>
    <w:rsid w:val="009B3EFB"/>
    <w:rsid w:val="009B42ED"/>
    <w:rsid w:val="009B50A1"/>
    <w:rsid w:val="009B6C8D"/>
    <w:rsid w:val="009C177C"/>
    <w:rsid w:val="009C37D7"/>
    <w:rsid w:val="009C47DF"/>
    <w:rsid w:val="009D0E88"/>
    <w:rsid w:val="009D5BF7"/>
    <w:rsid w:val="009E06BC"/>
    <w:rsid w:val="009E594D"/>
    <w:rsid w:val="009F2476"/>
    <w:rsid w:val="009F2F31"/>
    <w:rsid w:val="009F7FEF"/>
    <w:rsid w:val="00A00090"/>
    <w:rsid w:val="00A00985"/>
    <w:rsid w:val="00A03098"/>
    <w:rsid w:val="00A1125C"/>
    <w:rsid w:val="00A1299D"/>
    <w:rsid w:val="00A13108"/>
    <w:rsid w:val="00A13350"/>
    <w:rsid w:val="00A1341E"/>
    <w:rsid w:val="00A13C2A"/>
    <w:rsid w:val="00A14DD1"/>
    <w:rsid w:val="00A14F01"/>
    <w:rsid w:val="00A1535E"/>
    <w:rsid w:val="00A15562"/>
    <w:rsid w:val="00A201EC"/>
    <w:rsid w:val="00A2112A"/>
    <w:rsid w:val="00A2456D"/>
    <w:rsid w:val="00A25079"/>
    <w:rsid w:val="00A258F7"/>
    <w:rsid w:val="00A2628B"/>
    <w:rsid w:val="00A27C45"/>
    <w:rsid w:val="00A27F1F"/>
    <w:rsid w:val="00A4246C"/>
    <w:rsid w:val="00A432DE"/>
    <w:rsid w:val="00A446C2"/>
    <w:rsid w:val="00A4568F"/>
    <w:rsid w:val="00A5116C"/>
    <w:rsid w:val="00A53A87"/>
    <w:rsid w:val="00A563CE"/>
    <w:rsid w:val="00A56741"/>
    <w:rsid w:val="00A57909"/>
    <w:rsid w:val="00A63D8C"/>
    <w:rsid w:val="00A63F2E"/>
    <w:rsid w:val="00A64A75"/>
    <w:rsid w:val="00A6594D"/>
    <w:rsid w:val="00A65AC3"/>
    <w:rsid w:val="00A6777F"/>
    <w:rsid w:val="00A70531"/>
    <w:rsid w:val="00A706B9"/>
    <w:rsid w:val="00A707FA"/>
    <w:rsid w:val="00A72353"/>
    <w:rsid w:val="00A737AE"/>
    <w:rsid w:val="00A7559A"/>
    <w:rsid w:val="00A75B84"/>
    <w:rsid w:val="00A768B5"/>
    <w:rsid w:val="00A800A5"/>
    <w:rsid w:val="00A806D9"/>
    <w:rsid w:val="00A80C22"/>
    <w:rsid w:val="00A80FD9"/>
    <w:rsid w:val="00A83331"/>
    <w:rsid w:val="00A842C0"/>
    <w:rsid w:val="00A86869"/>
    <w:rsid w:val="00A86920"/>
    <w:rsid w:val="00A939A2"/>
    <w:rsid w:val="00A9426B"/>
    <w:rsid w:val="00A94893"/>
    <w:rsid w:val="00A95591"/>
    <w:rsid w:val="00A95A66"/>
    <w:rsid w:val="00A96468"/>
    <w:rsid w:val="00A97F7D"/>
    <w:rsid w:val="00AA1402"/>
    <w:rsid w:val="00AA16C0"/>
    <w:rsid w:val="00AA244D"/>
    <w:rsid w:val="00AA40AA"/>
    <w:rsid w:val="00AA4DFE"/>
    <w:rsid w:val="00AA6ECD"/>
    <w:rsid w:val="00AB229F"/>
    <w:rsid w:val="00AB60EA"/>
    <w:rsid w:val="00AC0C82"/>
    <w:rsid w:val="00AC3E16"/>
    <w:rsid w:val="00AC768F"/>
    <w:rsid w:val="00AD255B"/>
    <w:rsid w:val="00AD62C0"/>
    <w:rsid w:val="00AD74FD"/>
    <w:rsid w:val="00AE4BF0"/>
    <w:rsid w:val="00AE679F"/>
    <w:rsid w:val="00AE6AF1"/>
    <w:rsid w:val="00AE70C1"/>
    <w:rsid w:val="00AF041A"/>
    <w:rsid w:val="00AF0C8D"/>
    <w:rsid w:val="00AF481F"/>
    <w:rsid w:val="00AF4A33"/>
    <w:rsid w:val="00AF5319"/>
    <w:rsid w:val="00AF63D3"/>
    <w:rsid w:val="00AF693C"/>
    <w:rsid w:val="00B032A6"/>
    <w:rsid w:val="00B03BC9"/>
    <w:rsid w:val="00B048E9"/>
    <w:rsid w:val="00B04AAC"/>
    <w:rsid w:val="00B05C0E"/>
    <w:rsid w:val="00B13E5A"/>
    <w:rsid w:val="00B13E68"/>
    <w:rsid w:val="00B15E5C"/>
    <w:rsid w:val="00B22F9A"/>
    <w:rsid w:val="00B24B32"/>
    <w:rsid w:val="00B26CFE"/>
    <w:rsid w:val="00B32F9C"/>
    <w:rsid w:val="00B35871"/>
    <w:rsid w:val="00B359EE"/>
    <w:rsid w:val="00B424B5"/>
    <w:rsid w:val="00B473B6"/>
    <w:rsid w:val="00B47FB6"/>
    <w:rsid w:val="00B53394"/>
    <w:rsid w:val="00B5455F"/>
    <w:rsid w:val="00B54581"/>
    <w:rsid w:val="00B574A6"/>
    <w:rsid w:val="00B574B2"/>
    <w:rsid w:val="00B64BB7"/>
    <w:rsid w:val="00B66B96"/>
    <w:rsid w:val="00B67152"/>
    <w:rsid w:val="00B67E17"/>
    <w:rsid w:val="00B742DA"/>
    <w:rsid w:val="00B7497F"/>
    <w:rsid w:val="00B77D09"/>
    <w:rsid w:val="00B83813"/>
    <w:rsid w:val="00B853FD"/>
    <w:rsid w:val="00B85F91"/>
    <w:rsid w:val="00B86BF6"/>
    <w:rsid w:val="00B86DED"/>
    <w:rsid w:val="00B9151D"/>
    <w:rsid w:val="00B921D9"/>
    <w:rsid w:val="00B94912"/>
    <w:rsid w:val="00B951B6"/>
    <w:rsid w:val="00B97F7B"/>
    <w:rsid w:val="00BA0F7F"/>
    <w:rsid w:val="00BA1536"/>
    <w:rsid w:val="00BA421E"/>
    <w:rsid w:val="00BA4871"/>
    <w:rsid w:val="00BA60DA"/>
    <w:rsid w:val="00BA6944"/>
    <w:rsid w:val="00BB273F"/>
    <w:rsid w:val="00BB3224"/>
    <w:rsid w:val="00BB445E"/>
    <w:rsid w:val="00BB780B"/>
    <w:rsid w:val="00BB7B32"/>
    <w:rsid w:val="00BC1207"/>
    <w:rsid w:val="00BC324F"/>
    <w:rsid w:val="00BC32D6"/>
    <w:rsid w:val="00BC52D5"/>
    <w:rsid w:val="00BC79D0"/>
    <w:rsid w:val="00BD045A"/>
    <w:rsid w:val="00BD229C"/>
    <w:rsid w:val="00BD238E"/>
    <w:rsid w:val="00BD2494"/>
    <w:rsid w:val="00BD3D92"/>
    <w:rsid w:val="00BD7A87"/>
    <w:rsid w:val="00BE325F"/>
    <w:rsid w:val="00BE3518"/>
    <w:rsid w:val="00BE3526"/>
    <w:rsid w:val="00BF43D3"/>
    <w:rsid w:val="00C02AB5"/>
    <w:rsid w:val="00C03C3D"/>
    <w:rsid w:val="00C041F9"/>
    <w:rsid w:val="00C04FA3"/>
    <w:rsid w:val="00C078BD"/>
    <w:rsid w:val="00C0793C"/>
    <w:rsid w:val="00C07B01"/>
    <w:rsid w:val="00C109F9"/>
    <w:rsid w:val="00C10D89"/>
    <w:rsid w:val="00C12560"/>
    <w:rsid w:val="00C154B3"/>
    <w:rsid w:val="00C15E46"/>
    <w:rsid w:val="00C17470"/>
    <w:rsid w:val="00C17D85"/>
    <w:rsid w:val="00C20472"/>
    <w:rsid w:val="00C21004"/>
    <w:rsid w:val="00C23F3F"/>
    <w:rsid w:val="00C24B46"/>
    <w:rsid w:val="00C24F10"/>
    <w:rsid w:val="00C25FF8"/>
    <w:rsid w:val="00C26530"/>
    <w:rsid w:val="00C32DEE"/>
    <w:rsid w:val="00C43338"/>
    <w:rsid w:val="00C440E2"/>
    <w:rsid w:val="00C51484"/>
    <w:rsid w:val="00C534C4"/>
    <w:rsid w:val="00C53AE0"/>
    <w:rsid w:val="00C55796"/>
    <w:rsid w:val="00C558B8"/>
    <w:rsid w:val="00C57BAB"/>
    <w:rsid w:val="00C60574"/>
    <w:rsid w:val="00C646AB"/>
    <w:rsid w:val="00C64D81"/>
    <w:rsid w:val="00C7224F"/>
    <w:rsid w:val="00C72617"/>
    <w:rsid w:val="00C757B0"/>
    <w:rsid w:val="00C772C6"/>
    <w:rsid w:val="00C9088E"/>
    <w:rsid w:val="00C92E19"/>
    <w:rsid w:val="00C936DE"/>
    <w:rsid w:val="00C941D0"/>
    <w:rsid w:val="00C94FCC"/>
    <w:rsid w:val="00C95BA4"/>
    <w:rsid w:val="00CA17EF"/>
    <w:rsid w:val="00CA19C3"/>
    <w:rsid w:val="00CA561C"/>
    <w:rsid w:val="00CA592F"/>
    <w:rsid w:val="00CA6FB1"/>
    <w:rsid w:val="00CA789A"/>
    <w:rsid w:val="00CB03DC"/>
    <w:rsid w:val="00CB0D9E"/>
    <w:rsid w:val="00CB2F26"/>
    <w:rsid w:val="00CB5091"/>
    <w:rsid w:val="00CB598C"/>
    <w:rsid w:val="00CB5EF7"/>
    <w:rsid w:val="00CB7321"/>
    <w:rsid w:val="00CC15D4"/>
    <w:rsid w:val="00CC46BF"/>
    <w:rsid w:val="00CC518B"/>
    <w:rsid w:val="00CC5AA5"/>
    <w:rsid w:val="00CC612F"/>
    <w:rsid w:val="00CC688F"/>
    <w:rsid w:val="00CC6B3A"/>
    <w:rsid w:val="00CC6C7B"/>
    <w:rsid w:val="00CC720A"/>
    <w:rsid w:val="00CC7829"/>
    <w:rsid w:val="00CC7A74"/>
    <w:rsid w:val="00CD13B9"/>
    <w:rsid w:val="00CD5646"/>
    <w:rsid w:val="00CD74F3"/>
    <w:rsid w:val="00CE01D0"/>
    <w:rsid w:val="00CE2AB6"/>
    <w:rsid w:val="00CE5602"/>
    <w:rsid w:val="00CF02B8"/>
    <w:rsid w:val="00CF1F5A"/>
    <w:rsid w:val="00CF22D8"/>
    <w:rsid w:val="00CF234A"/>
    <w:rsid w:val="00CF28C4"/>
    <w:rsid w:val="00CF3807"/>
    <w:rsid w:val="00CF3C8C"/>
    <w:rsid w:val="00CF7A83"/>
    <w:rsid w:val="00D01453"/>
    <w:rsid w:val="00D043D2"/>
    <w:rsid w:val="00D06A05"/>
    <w:rsid w:val="00D07309"/>
    <w:rsid w:val="00D078DF"/>
    <w:rsid w:val="00D07CEE"/>
    <w:rsid w:val="00D10B78"/>
    <w:rsid w:val="00D1283E"/>
    <w:rsid w:val="00D13206"/>
    <w:rsid w:val="00D142EB"/>
    <w:rsid w:val="00D14F3C"/>
    <w:rsid w:val="00D17353"/>
    <w:rsid w:val="00D178D4"/>
    <w:rsid w:val="00D17D7F"/>
    <w:rsid w:val="00D20938"/>
    <w:rsid w:val="00D20EFF"/>
    <w:rsid w:val="00D22C68"/>
    <w:rsid w:val="00D25336"/>
    <w:rsid w:val="00D33FC0"/>
    <w:rsid w:val="00D345E4"/>
    <w:rsid w:val="00D35BF7"/>
    <w:rsid w:val="00D36BDD"/>
    <w:rsid w:val="00D37EA2"/>
    <w:rsid w:val="00D40F0B"/>
    <w:rsid w:val="00D42F40"/>
    <w:rsid w:val="00D4563B"/>
    <w:rsid w:val="00D4679B"/>
    <w:rsid w:val="00D4732F"/>
    <w:rsid w:val="00D5079A"/>
    <w:rsid w:val="00D52FB9"/>
    <w:rsid w:val="00D61D38"/>
    <w:rsid w:val="00D620E2"/>
    <w:rsid w:val="00D64AAC"/>
    <w:rsid w:val="00D67837"/>
    <w:rsid w:val="00D67A0B"/>
    <w:rsid w:val="00D7095C"/>
    <w:rsid w:val="00D716DA"/>
    <w:rsid w:val="00D82494"/>
    <w:rsid w:val="00D826A1"/>
    <w:rsid w:val="00D849EB"/>
    <w:rsid w:val="00D84CF8"/>
    <w:rsid w:val="00D85132"/>
    <w:rsid w:val="00D90228"/>
    <w:rsid w:val="00D91009"/>
    <w:rsid w:val="00D930A7"/>
    <w:rsid w:val="00D94222"/>
    <w:rsid w:val="00D9441F"/>
    <w:rsid w:val="00DA02AB"/>
    <w:rsid w:val="00DA0F40"/>
    <w:rsid w:val="00DA2B39"/>
    <w:rsid w:val="00DA38F7"/>
    <w:rsid w:val="00DA47A5"/>
    <w:rsid w:val="00DA73D1"/>
    <w:rsid w:val="00DB21F4"/>
    <w:rsid w:val="00DB4149"/>
    <w:rsid w:val="00DC0EDE"/>
    <w:rsid w:val="00DC126D"/>
    <w:rsid w:val="00DC4132"/>
    <w:rsid w:val="00DC5859"/>
    <w:rsid w:val="00DC71AA"/>
    <w:rsid w:val="00DD4017"/>
    <w:rsid w:val="00DD56A4"/>
    <w:rsid w:val="00DD5EC2"/>
    <w:rsid w:val="00DD5F57"/>
    <w:rsid w:val="00DD7436"/>
    <w:rsid w:val="00DE18BC"/>
    <w:rsid w:val="00DE2EB0"/>
    <w:rsid w:val="00DE3645"/>
    <w:rsid w:val="00DE4203"/>
    <w:rsid w:val="00DE4AF6"/>
    <w:rsid w:val="00DE507C"/>
    <w:rsid w:val="00DE52D4"/>
    <w:rsid w:val="00DE7CCE"/>
    <w:rsid w:val="00DE7D96"/>
    <w:rsid w:val="00DF1D0A"/>
    <w:rsid w:val="00DF276B"/>
    <w:rsid w:val="00DF37ED"/>
    <w:rsid w:val="00DF3B6F"/>
    <w:rsid w:val="00DF5DEC"/>
    <w:rsid w:val="00DF7FEE"/>
    <w:rsid w:val="00E006AA"/>
    <w:rsid w:val="00E01BC7"/>
    <w:rsid w:val="00E04951"/>
    <w:rsid w:val="00E06575"/>
    <w:rsid w:val="00E0782F"/>
    <w:rsid w:val="00E129CF"/>
    <w:rsid w:val="00E140A8"/>
    <w:rsid w:val="00E15BED"/>
    <w:rsid w:val="00E16898"/>
    <w:rsid w:val="00E17241"/>
    <w:rsid w:val="00E20588"/>
    <w:rsid w:val="00E257EC"/>
    <w:rsid w:val="00E26530"/>
    <w:rsid w:val="00E304FB"/>
    <w:rsid w:val="00E330FA"/>
    <w:rsid w:val="00E33648"/>
    <w:rsid w:val="00E346FE"/>
    <w:rsid w:val="00E34EF0"/>
    <w:rsid w:val="00E36DAD"/>
    <w:rsid w:val="00E36FA3"/>
    <w:rsid w:val="00E40ED9"/>
    <w:rsid w:val="00E41E2C"/>
    <w:rsid w:val="00E42F5E"/>
    <w:rsid w:val="00E44C5C"/>
    <w:rsid w:val="00E46A1E"/>
    <w:rsid w:val="00E47C9F"/>
    <w:rsid w:val="00E50A53"/>
    <w:rsid w:val="00E51FD8"/>
    <w:rsid w:val="00E52903"/>
    <w:rsid w:val="00E5334B"/>
    <w:rsid w:val="00E56722"/>
    <w:rsid w:val="00E6012B"/>
    <w:rsid w:val="00E6151F"/>
    <w:rsid w:val="00E623E3"/>
    <w:rsid w:val="00E6244F"/>
    <w:rsid w:val="00E6444F"/>
    <w:rsid w:val="00E64CDD"/>
    <w:rsid w:val="00E677F3"/>
    <w:rsid w:val="00E73622"/>
    <w:rsid w:val="00E7715B"/>
    <w:rsid w:val="00E8043A"/>
    <w:rsid w:val="00E80B73"/>
    <w:rsid w:val="00E8243D"/>
    <w:rsid w:val="00E8525E"/>
    <w:rsid w:val="00E875DA"/>
    <w:rsid w:val="00E87F5C"/>
    <w:rsid w:val="00E9372E"/>
    <w:rsid w:val="00EA3CDF"/>
    <w:rsid w:val="00EA40FC"/>
    <w:rsid w:val="00EA55FD"/>
    <w:rsid w:val="00EA6F76"/>
    <w:rsid w:val="00EB00EA"/>
    <w:rsid w:val="00EB1D6B"/>
    <w:rsid w:val="00EB24AA"/>
    <w:rsid w:val="00EB5EBB"/>
    <w:rsid w:val="00EC2EA2"/>
    <w:rsid w:val="00EC3A06"/>
    <w:rsid w:val="00ED0746"/>
    <w:rsid w:val="00ED079A"/>
    <w:rsid w:val="00ED249F"/>
    <w:rsid w:val="00ED7C40"/>
    <w:rsid w:val="00EE259D"/>
    <w:rsid w:val="00EE4918"/>
    <w:rsid w:val="00EE58D1"/>
    <w:rsid w:val="00EE5CD0"/>
    <w:rsid w:val="00EE6717"/>
    <w:rsid w:val="00EE7074"/>
    <w:rsid w:val="00EE764E"/>
    <w:rsid w:val="00EF060E"/>
    <w:rsid w:val="00EF0802"/>
    <w:rsid w:val="00EF52B1"/>
    <w:rsid w:val="00EF6026"/>
    <w:rsid w:val="00EF68AC"/>
    <w:rsid w:val="00EF6E1A"/>
    <w:rsid w:val="00EF7206"/>
    <w:rsid w:val="00F11B73"/>
    <w:rsid w:val="00F1382C"/>
    <w:rsid w:val="00F13900"/>
    <w:rsid w:val="00F15746"/>
    <w:rsid w:val="00F17E18"/>
    <w:rsid w:val="00F20029"/>
    <w:rsid w:val="00F20505"/>
    <w:rsid w:val="00F21278"/>
    <w:rsid w:val="00F2453B"/>
    <w:rsid w:val="00F245F9"/>
    <w:rsid w:val="00F30B36"/>
    <w:rsid w:val="00F30DE5"/>
    <w:rsid w:val="00F31A8A"/>
    <w:rsid w:val="00F3581A"/>
    <w:rsid w:val="00F37D28"/>
    <w:rsid w:val="00F41C1E"/>
    <w:rsid w:val="00F44073"/>
    <w:rsid w:val="00F445B4"/>
    <w:rsid w:val="00F4619E"/>
    <w:rsid w:val="00F46D43"/>
    <w:rsid w:val="00F54942"/>
    <w:rsid w:val="00F611F9"/>
    <w:rsid w:val="00F61469"/>
    <w:rsid w:val="00F620DD"/>
    <w:rsid w:val="00F62397"/>
    <w:rsid w:val="00F625B3"/>
    <w:rsid w:val="00F65DAC"/>
    <w:rsid w:val="00F673BC"/>
    <w:rsid w:val="00F679D2"/>
    <w:rsid w:val="00F70782"/>
    <w:rsid w:val="00F76420"/>
    <w:rsid w:val="00F77119"/>
    <w:rsid w:val="00F82453"/>
    <w:rsid w:val="00F82A3C"/>
    <w:rsid w:val="00F85BD3"/>
    <w:rsid w:val="00F9007F"/>
    <w:rsid w:val="00F9240F"/>
    <w:rsid w:val="00F957BC"/>
    <w:rsid w:val="00F95B49"/>
    <w:rsid w:val="00F95E1D"/>
    <w:rsid w:val="00F96A31"/>
    <w:rsid w:val="00F97673"/>
    <w:rsid w:val="00FA116F"/>
    <w:rsid w:val="00FA19CE"/>
    <w:rsid w:val="00FA63E0"/>
    <w:rsid w:val="00FB13C2"/>
    <w:rsid w:val="00FB1CA3"/>
    <w:rsid w:val="00FB2DCE"/>
    <w:rsid w:val="00FB6E72"/>
    <w:rsid w:val="00FC2B0D"/>
    <w:rsid w:val="00FC4AFC"/>
    <w:rsid w:val="00FC53D4"/>
    <w:rsid w:val="00FC5A4A"/>
    <w:rsid w:val="00FC5F8E"/>
    <w:rsid w:val="00FC6075"/>
    <w:rsid w:val="00FC6CB5"/>
    <w:rsid w:val="00FC76DF"/>
    <w:rsid w:val="00FD3D36"/>
    <w:rsid w:val="00FD684E"/>
    <w:rsid w:val="00FD7693"/>
    <w:rsid w:val="00FE3A8D"/>
    <w:rsid w:val="00FE4A9F"/>
    <w:rsid w:val="00FE4DC5"/>
    <w:rsid w:val="00FE50A4"/>
    <w:rsid w:val="00FE5959"/>
    <w:rsid w:val="00FF02F2"/>
    <w:rsid w:val="00FF21C6"/>
    <w:rsid w:val="00FF363E"/>
    <w:rsid w:val="00FF3A95"/>
    <w:rsid w:val="00FF3EE8"/>
    <w:rsid w:val="00FF5001"/>
    <w:rsid w:val="00FF5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45CC"/>
  <w15:chartTrackingRefBased/>
  <w15:docId w15:val="{C223AC68-AA11-4EB5-97A0-F7087D0D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2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563CE"/>
    <w:pPr>
      <w:spacing w:line="240" w:lineRule="auto"/>
    </w:pPr>
    <w:rPr>
      <w:sz w:val="20"/>
      <w:szCs w:val="20"/>
    </w:rPr>
  </w:style>
  <w:style w:type="character" w:customStyle="1" w:styleId="CommentTextChar">
    <w:name w:val="Comment Text Char"/>
    <w:basedOn w:val="DefaultParagraphFont"/>
    <w:link w:val="CommentText"/>
    <w:uiPriority w:val="99"/>
    <w:rsid w:val="00A563CE"/>
    <w:rPr>
      <w:sz w:val="20"/>
      <w:szCs w:val="20"/>
    </w:rPr>
  </w:style>
  <w:style w:type="paragraph" w:styleId="ListParagraph">
    <w:name w:val="List Paragraph"/>
    <w:basedOn w:val="Normal"/>
    <w:uiPriority w:val="34"/>
    <w:qFormat/>
    <w:rsid w:val="001C4B67"/>
    <w:pPr>
      <w:ind w:left="720"/>
      <w:contextualSpacing/>
    </w:pPr>
  </w:style>
  <w:style w:type="character" w:styleId="CommentReference">
    <w:name w:val="annotation reference"/>
    <w:basedOn w:val="DefaultParagraphFont"/>
    <w:uiPriority w:val="99"/>
    <w:semiHidden/>
    <w:unhideWhenUsed/>
    <w:rsid w:val="001C4B67"/>
    <w:rPr>
      <w:sz w:val="16"/>
      <w:szCs w:val="16"/>
    </w:rPr>
  </w:style>
  <w:style w:type="paragraph" w:styleId="BalloonText">
    <w:name w:val="Balloon Text"/>
    <w:basedOn w:val="Normal"/>
    <w:link w:val="BalloonTextChar"/>
    <w:uiPriority w:val="99"/>
    <w:semiHidden/>
    <w:unhideWhenUsed/>
    <w:rsid w:val="001C4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B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52903"/>
    <w:rPr>
      <w:b/>
      <w:bCs/>
    </w:rPr>
  </w:style>
  <w:style w:type="character" w:customStyle="1" w:styleId="CommentSubjectChar">
    <w:name w:val="Comment Subject Char"/>
    <w:basedOn w:val="CommentTextChar"/>
    <w:link w:val="CommentSubject"/>
    <w:uiPriority w:val="99"/>
    <w:semiHidden/>
    <w:rsid w:val="00E52903"/>
    <w:rPr>
      <w:b/>
      <w:bCs/>
      <w:sz w:val="20"/>
      <w:szCs w:val="20"/>
    </w:rPr>
  </w:style>
  <w:style w:type="paragraph" w:styleId="Header">
    <w:name w:val="header"/>
    <w:basedOn w:val="Normal"/>
    <w:link w:val="HeaderChar"/>
    <w:uiPriority w:val="99"/>
    <w:unhideWhenUsed/>
    <w:rsid w:val="003A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BCE"/>
  </w:style>
  <w:style w:type="paragraph" w:styleId="Footer">
    <w:name w:val="footer"/>
    <w:basedOn w:val="Normal"/>
    <w:link w:val="FooterChar"/>
    <w:uiPriority w:val="99"/>
    <w:unhideWhenUsed/>
    <w:rsid w:val="003A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BCE"/>
  </w:style>
  <w:style w:type="character" w:customStyle="1" w:styleId="Heading1Char">
    <w:name w:val="Heading 1 Char"/>
    <w:basedOn w:val="DefaultParagraphFont"/>
    <w:link w:val="Heading1"/>
    <w:uiPriority w:val="9"/>
    <w:rsid w:val="00EF68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2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2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0234"/>
    <w:rPr>
      <w:color w:val="0563C1" w:themeColor="hyperlink"/>
      <w:u w:val="single"/>
    </w:rPr>
  </w:style>
  <w:style w:type="table" w:styleId="TableGrid">
    <w:name w:val="Table Grid"/>
    <w:basedOn w:val="TableNormal"/>
    <w:uiPriority w:val="39"/>
    <w:rsid w:val="008A0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23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3125B"/>
    <w:pPr>
      <w:spacing w:after="0" w:line="480" w:lineRule="auto"/>
      <w:ind w:left="720" w:hanging="720"/>
    </w:pPr>
  </w:style>
  <w:style w:type="paragraph" w:styleId="Revision">
    <w:name w:val="Revision"/>
    <w:hidden/>
    <w:uiPriority w:val="99"/>
    <w:semiHidden/>
    <w:rsid w:val="00EC3A06"/>
    <w:pPr>
      <w:spacing w:after="0" w:line="240" w:lineRule="auto"/>
    </w:pPr>
  </w:style>
  <w:style w:type="paragraph" w:styleId="NoSpacing">
    <w:name w:val="No Spacing"/>
    <w:uiPriority w:val="1"/>
    <w:qFormat/>
    <w:rsid w:val="00B424B5"/>
    <w:pPr>
      <w:spacing w:after="0" w:line="240" w:lineRule="auto"/>
    </w:pPr>
  </w:style>
  <w:style w:type="paragraph" w:styleId="NormalWeb">
    <w:name w:val="Normal (Web)"/>
    <w:basedOn w:val="Normal"/>
    <w:uiPriority w:val="99"/>
    <w:semiHidden/>
    <w:unhideWhenUsed/>
    <w:rsid w:val="00B424B5"/>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2091E"/>
    <w:rPr>
      <w:color w:val="605E5C"/>
      <w:shd w:val="clear" w:color="auto" w:fill="E1DFDD"/>
    </w:rPr>
  </w:style>
  <w:style w:type="character" w:styleId="Strong">
    <w:name w:val="Strong"/>
    <w:basedOn w:val="DefaultParagraphFont"/>
    <w:uiPriority w:val="22"/>
    <w:qFormat/>
    <w:rsid w:val="00FB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2158">
      <w:bodyDiv w:val="1"/>
      <w:marLeft w:val="0"/>
      <w:marRight w:val="0"/>
      <w:marTop w:val="0"/>
      <w:marBottom w:val="0"/>
      <w:divBdr>
        <w:top w:val="none" w:sz="0" w:space="0" w:color="auto"/>
        <w:left w:val="none" w:sz="0" w:space="0" w:color="auto"/>
        <w:bottom w:val="none" w:sz="0" w:space="0" w:color="auto"/>
        <w:right w:val="none" w:sz="0" w:space="0" w:color="auto"/>
      </w:divBdr>
    </w:div>
    <w:div w:id="291442212">
      <w:bodyDiv w:val="1"/>
      <w:marLeft w:val="0"/>
      <w:marRight w:val="0"/>
      <w:marTop w:val="0"/>
      <w:marBottom w:val="0"/>
      <w:divBdr>
        <w:top w:val="none" w:sz="0" w:space="0" w:color="auto"/>
        <w:left w:val="none" w:sz="0" w:space="0" w:color="auto"/>
        <w:bottom w:val="none" w:sz="0" w:space="0" w:color="auto"/>
        <w:right w:val="none" w:sz="0" w:space="0" w:color="auto"/>
      </w:divBdr>
      <w:divsChild>
        <w:div w:id="4016357">
          <w:marLeft w:val="0"/>
          <w:marRight w:val="0"/>
          <w:marTop w:val="0"/>
          <w:marBottom w:val="0"/>
          <w:divBdr>
            <w:top w:val="none" w:sz="0" w:space="0" w:color="auto"/>
            <w:left w:val="none" w:sz="0" w:space="0" w:color="auto"/>
            <w:bottom w:val="none" w:sz="0" w:space="0" w:color="auto"/>
            <w:right w:val="none" w:sz="0" w:space="0" w:color="auto"/>
          </w:divBdr>
        </w:div>
      </w:divsChild>
    </w:div>
    <w:div w:id="320043624">
      <w:bodyDiv w:val="1"/>
      <w:marLeft w:val="0"/>
      <w:marRight w:val="0"/>
      <w:marTop w:val="0"/>
      <w:marBottom w:val="0"/>
      <w:divBdr>
        <w:top w:val="none" w:sz="0" w:space="0" w:color="auto"/>
        <w:left w:val="none" w:sz="0" w:space="0" w:color="auto"/>
        <w:bottom w:val="none" w:sz="0" w:space="0" w:color="auto"/>
        <w:right w:val="none" w:sz="0" w:space="0" w:color="auto"/>
      </w:divBdr>
    </w:div>
    <w:div w:id="357701163">
      <w:bodyDiv w:val="1"/>
      <w:marLeft w:val="0"/>
      <w:marRight w:val="0"/>
      <w:marTop w:val="0"/>
      <w:marBottom w:val="0"/>
      <w:divBdr>
        <w:top w:val="none" w:sz="0" w:space="0" w:color="auto"/>
        <w:left w:val="none" w:sz="0" w:space="0" w:color="auto"/>
        <w:bottom w:val="none" w:sz="0" w:space="0" w:color="auto"/>
        <w:right w:val="none" w:sz="0" w:space="0" w:color="auto"/>
      </w:divBdr>
    </w:div>
    <w:div w:id="531652093">
      <w:bodyDiv w:val="1"/>
      <w:marLeft w:val="0"/>
      <w:marRight w:val="0"/>
      <w:marTop w:val="0"/>
      <w:marBottom w:val="0"/>
      <w:divBdr>
        <w:top w:val="none" w:sz="0" w:space="0" w:color="auto"/>
        <w:left w:val="none" w:sz="0" w:space="0" w:color="auto"/>
        <w:bottom w:val="none" w:sz="0" w:space="0" w:color="auto"/>
        <w:right w:val="none" w:sz="0" w:space="0" w:color="auto"/>
      </w:divBdr>
    </w:div>
    <w:div w:id="1122455766">
      <w:bodyDiv w:val="1"/>
      <w:marLeft w:val="0"/>
      <w:marRight w:val="0"/>
      <w:marTop w:val="0"/>
      <w:marBottom w:val="0"/>
      <w:divBdr>
        <w:top w:val="none" w:sz="0" w:space="0" w:color="auto"/>
        <w:left w:val="none" w:sz="0" w:space="0" w:color="auto"/>
        <w:bottom w:val="none" w:sz="0" w:space="0" w:color="auto"/>
        <w:right w:val="none" w:sz="0" w:space="0" w:color="auto"/>
      </w:divBdr>
    </w:div>
    <w:div w:id="1364209381">
      <w:bodyDiv w:val="1"/>
      <w:marLeft w:val="0"/>
      <w:marRight w:val="0"/>
      <w:marTop w:val="0"/>
      <w:marBottom w:val="0"/>
      <w:divBdr>
        <w:top w:val="none" w:sz="0" w:space="0" w:color="auto"/>
        <w:left w:val="none" w:sz="0" w:space="0" w:color="auto"/>
        <w:bottom w:val="none" w:sz="0" w:space="0" w:color="auto"/>
        <w:right w:val="none" w:sz="0" w:space="0" w:color="auto"/>
      </w:divBdr>
    </w:div>
    <w:div w:id="1391418479">
      <w:bodyDiv w:val="1"/>
      <w:marLeft w:val="0"/>
      <w:marRight w:val="0"/>
      <w:marTop w:val="0"/>
      <w:marBottom w:val="0"/>
      <w:divBdr>
        <w:top w:val="none" w:sz="0" w:space="0" w:color="auto"/>
        <w:left w:val="none" w:sz="0" w:space="0" w:color="auto"/>
        <w:bottom w:val="none" w:sz="0" w:space="0" w:color="auto"/>
        <w:right w:val="none" w:sz="0" w:space="0" w:color="auto"/>
      </w:divBdr>
    </w:div>
    <w:div w:id="176360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hyperlink" Target="https://www.homedepot.com/p/Husky-9-in-Stainless-Steel-Bulb-Planter-GD210314/317436441" TargetMode="Externa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7.png"/><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4368173-DE39-49A1-BE73-A0159C3F6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6AC66E-3A45-46E8-AA34-EA2B70D3BCE2}">
  <ds:schemaRefs>
    <ds:schemaRef ds:uri="http://schemas.microsoft.com/sharepoint/v3/contenttype/forms"/>
  </ds:schemaRefs>
</ds:datastoreItem>
</file>

<file path=customXml/itemProps3.xml><?xml version="1.0" encoding="utf-8"?>
<ds:datastoreItem xmlns:ds="http://schemas.openxmlformats.org/officeDocument/2006/customXml" ds:itemID="{01A83B81-3032-4775-8878-E4F7AF8C047B}">
  <ds:schemaRefs>
    <ds:schemaRef ds:uri="http://schemas.openxmlformats.org/officeDocument/2006/bibliography"/>
  </ds:schemaRefs>
</ds:datastoreItem>
</file>

<file path=customXml/itemProps4.xml><?xml version="1.0" encoding="utf-8"?>
<ds:datastoreItem xmlns:ds="http://schemas.openxmlformats.org/officeDocument/2006/customXml" ds:itemID="{420F1B1B-204E-4125-A47D-5AD67EE05E9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2938</TotalTime>
  <Pages>22</Pages>
  <Words>7246</Words>
  <Characters>41304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12</cp:revision>
  <cp:lastPrinted>2023-01-21T23:39:00Z</cp:lastPrinted>
  <dcterms:created xsi:type="dcterms:W3CDTF">2023-01-24T23:46:00Z</dcterms:created>
  <dcterms:modified xsi:type="dcterms:W3CDTF">2023-02-20T20:12:00Z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id="uTay4i2j"/&gt;&lt;style id="http://www.zotero.org/styles/apa-no-doi-no-issue" locale="en-US" hasBibliography="1" bibliographyStyleHasBeenSet="1"/&gt;&lt;prefs&gt;&lt;pref name="fieldType" value="Field"/&gt;&lt;/prefs&gt;&lt;/</vt:lpwstr>
  </property>
  <property fmtid="{D5CDD505-2E9C-101B-9397-08002B2CF9AE}" pid="4" name="ZOTERO_PREF_2">
    <vt:lpwstr>data&gt;</vt:lpwstr>
  </property>
</Properties>
</file>