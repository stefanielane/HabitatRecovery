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E65158" w14:textId="3E563964" w:rsidR="0052091E" w:rsidRDefault="0052091E" w:rsidP="0081335C">
      <w:pPr>
        <w:pStyle w:val="Heading1"/>
        <w:rPr>
          <w:sz w:val="28"/>
        </w:rPr>
      </w:pPr>
      <w:r w:rsidRPr="0081335C">
        <w:rPr>
          <w:rStyle w:val="Heading1Char"/>
        </w:rPr>
        <w:t>Journals</w:t>
      </w:r>
    </w:p>
    <w:p w14:paraId="369DBF4E" w14:textId="572E2D68" w:rsidR="00465CEB" w:rsidRDefault="00465CEB" w:rsidP="00465CEB">
      <w:pPr>
        <w:pStyle w:val="ListParagraph"/>
        <w:numPr>
          <w:ilvl w:val="0"/>
          <w:numId w:val="17"/>
        </w:numPr>
        <w:rPr>
          <w:sz w:val="24"/>
        </w:rPr>
      </w:pPr>
      <w:r>
        <w:rPr>
          <w:sz w:val="24"/>
        </w:rPr>
        <w:t>Estuaries &amp; Coasts</w:t>
      </w:r>
      <w:r w:rsidR="004C3F04">
        <w:rPr>
          <w:sz w:val="24"/>
        </w:rPr>
        <w:t xml:space="preserve"> </w:t>
      </w:r>
      <w:hyperlink r:id="rId11" w:history="1">
        <w:r w:rsidR="004C3F04" w:rsidRPr="00876ED1">
          <w:rPr>
            <w:rStyle w:val="Hyperlink"/>
            <w:sz w:val="24"/>
          </w:rPr>
          <w:t>https://www.springer.com/journal/12237/submission-guidelines</w:t>
        </w:r>
      </w:hyperlink>
      <w:r w:rsidR="004C3F04">
        <w:rPr>
          <w:sz w:val="24"/>
        </w:rPr>
        <w:t xml:space="preserve"> </w:t>
      </w:r>
    </w:p>
    <w:p w14:paraId="412DE9CD" w14:textId="603D539C" w:rsidR="00540C40" w:rsidRDefault="00540C40" w:rsidP="00540C40">
      <w:pPr>
        <w:pStyle w:val="ListParagraph"/>
        <w:numPr>
          <w:ilvl w:val="1"/>
          <w:numId w:val="17"/>
        </w:numPr>
        <w:rPr>
          <w:sz w:val="24"/>
        </w:rPr>
      </w:pPr>
      <w:r w:rsidRPr="00540C40">
        <w:rPr>
          <w:sz w:val="24"/>
        </w:rPr>
        <w:t>The journal covers research on physical, chemical,</w:t>
      </w:r>
      <w:r>
        <w:rPr>
          <w:sz w:val="24"/>
        </w:rPr>
        <w:t xml:space="preserve"> </w:t>
      </w:r>
      <w:r w:rsidRPr="00540C40">
        <w:rPr>
          <w:sz w:val="24"/>
        </w:rPr>
        <w:t>geological or biological processes, as well as applications to management of estuaries and coasts.</w:t>
      </w:r>
      <w:r>
        <w:rPr>
          <w:sz w:val="24"/>
        </w:rPr>
        <w:t xml:space="preserve"> </w:t>
      </w:r>
      <w:r w:rsidRPr="00540C40">
        <w:rPr>
          <w:sz w:val="24"/>
        </w:rPr>
        <w:t>Submissions that</w:t>
      </w:r>
      <w:r>
        <w:rPr>
          <w:sz w:val="24"/>
        </w:rPr>
        <w:t xml:space="preserve"> </w:t>
      </w:r>
      <w:r w:rsidRPr="00540C40">
        <w:rPr>
          <w:sz w:val="24"/>
        </w:rPr>
        <w:t>are primarily descriptive, strongly place-based, or only report on development of models or new</w:t>
      </w:r>
      <w:r>
        <w:rPr>
          <w:sz w:val="24"/>
        </w:rPr>
        <w:t xml:space="preserve"> </w:t>
      </w:r>
      <w:r w:rsidRPr="00540C40">
        <w:rPr>
          <w:sz w:val="24"/>
        </w:rPr>
        <w:t xml:space="preserve">methods </w:t>
      </w:r>
      <w:r w:rsidRPr="00390BD1">
        <w:rPr>
          <w:b/>
          <w:sz w:val="24"/>
        </w:rPr>
        <w:t xml:space="preserve">without detailing their applications </w:t>
      </w:r>
      <w:r w:rsidRPr="00540C40">
        <w:rPr>
          <w:sz w:val="24"/>
        </w:rPr>
        <w:t>fall outside the scope of the journal.</w:t>
      </w:r>
    </w:p>
    <w:p w14:paraId="1EF2A3B8" w14:textId="18800C0A" w:rsidR="00CB5091" w:rsidRDefault="00CB5091" w:rsidP="00CB5091">
      <w:pPr>
        <w:pStyle w:val="ListParagraph"/>
        <w:numPr>
          <w:ilvl w:val="0"/>
          <w:numId w:val="17"/>
        </w:numPr>
        <w:rPr>
          <w:sz w:val="24"/>
        </w:rPr>
      </w:pPr>
      <w:r>
        <w:rPr>
          <w:sz w:val="24"/>
        </w:rPr>
        <w:t xml:space="preserve">Restoration Ecology (NAS publishes in this one a lot, hesitancy to </w:t>
      </w:r>
      <w:r w:rsidR="009B265B">
        <w:rPr>
          <w:sz w:val="24"/>
        </w:rPr>
        <w:t>target first</w:t>
      </w:r>
      <w:r w:rsidR="00E36DAD">
        <w:rPr>
          <w:sz w:val="24"/>
        </w:rPr>
        <w:t>)</w:t>
      </w:r>
      <w:r w:rsidR="009B265B">
        <w:rPr>
          <w:sz w:val="24"/>
        </w:rPr>
        <w:t xml:space="preserve">. </w:t>
      </w:r>
      <w:hyperlink r:id="rId12" w:history="1">
        <w:r w:rsidR="009B265B" w:rsidRPr="00876ED1">
          <w:rPr>
            <w:rStyle w:val="Hyperlink"/>
            <w:sz w:val="24"/>
          </w:rPr>
          <w:t>https://onlinelibrary.wiley.com/page/journal/1526100x/homepage/productinformation.html</w:t>
        </w:r>
      </w:hyperlink>
      <w:r>
        <w:rPr>
          <w:sz w:val="24"/>
        </w:rPr>
        <w:t xml:space="preserve"> </w:t>
      </w:r>
    </w:p>
    <w:p w14:paraId="5D7F7A05" w14:textId="77777777" w:rsidR="00CB5091" w:rsidRPr="00FB6E72" w:rsidRDefault="00CB5091" w:rsidP="00CB5091">
      <w:pPr>
        <w:pStyle w:val="ListParagraph"/>
        <w:numPr>
          <w:ilvl w:val="1"/>
          <w:numId w:val="17"/>
        </w:numPr>
        <w:rPr>
          <w:sz w:val="24"/>
        </w:rPr>
      </w:pPr>
      <w:r>
        <w:t xml:space="preserve">Original papers describe experimental, observational, and theoretical studies on terrestrial, marine, and freshwater systems, and are considered without taxonomic bias. Contributions span the natural sciences, including ecological and biological aspects, as well as the restoration of soil, air and water when set in an ecological context … </w:t>
      </w:r>
    </w:p>
    <w:p w14:paraId="7E790A26" w14:textId="77777777" w:rsidR="00CB5091" w:rsidRPr="007D44B0" w:rsidRDefault="00CB5091" w:rsidP="00CB5091">
      <w:pPr>
        <w:pStyle w:val="ListParagraph"/>
        <w:numPr>
          <w:ilvl w:val="1"/>
          <w:numId w:val="17"/>
        </w:numPr>
        <w:rPr>
          <w:sz w:val="24"/>
        </w:rPr>
      </w:pPr>
      <w:r>
        <w:rPr>
          <w:rStyle w:val="Strong"/>
          <w:i/>
          <w:iCs/>
        </w:rPr>
        <w:t>RESEARCH ARTICLES</w:t>
      </w:r>
      <w:r>
        <w:t xml:space="preserve"> (&lt; 8000 words) present research on restoration and ecological principles that help explain restoration processes, management, policy, governance, or socio-ecological aspects of restoration ecology. These articles will have a deep theoretical framework and be more generalizable. They will usually be longer-term studies with, for example, larger sample sizes, replicates, or other designs that allow that generalization. These papers can include systematic discussions of unexpected outcomes, setbacks, and failures in research.</w:t>
      </w:r>
    </w:p>
    <w:p w14:paraId="38BB51B8" w14:textId="0942D5A8" w:rsidR="0081335C" w:rsidRPr="00E36DAD" w:rsidRDefault="00CB5091" w:rsidP="00E36DAD">
      <w:pPr>
        <w:pStyle w:val="ListParagraph"/>
        <w:numPr>
          <w:ilvl w:val="2"/>
          <w:numId w:val="17"/>
        </w:numPr>
        <w:rPr>
          <w:b/>
          <w:sz w:val="24"/>
        </w:rPr>
      </w:pPr>
      <w:r>
        <w:rPr>
          <w:rStyle w:val="Strong"/>
          <w:b w:val="0"/>
          <w:iCs/>
        </w:rPr>
        <w:t xml:space="preserve">Q1, </w:t>
      </w:r>
      <w:r w:rsidRPr="007D44B0">
        <w:rPr>
          <w:rStyle w:val="Strong"/>
          <w:b w:val="0"/>
          <w:iCs/>
        </w:rPr>
        <w:t>$3300 USD OA</w:t>
      </w:r>
      <w:r w:rsidR="0081335C" w:rsidRPr="00E36DAD">
        <w:rPr>
          <w:sz w:val="28"/>
        </w:rPr>
        <w:br w:type="page"/>
      </w:r>
    </w:p>
    <w:p w14:paraId="1E9FB3D6" w14:textId="5B805A94" w:rsidR="00A707FA" w:rsidRPr="00200CD9" w:rsidRDefault="007307E1" w:rsidP="00200CD9">
      <w:pPr>
        <w:rPr>
          <w:sz w:val="28"/>
        </w:rPr>
      </w:pPr>
      <w:r w:rsidRPr="007307E1">
        <w:rPr>
          <w:sz w:val="28"/>
        </w:rPr>
        <w:lastRenderedPageBreak/>
        <w:t xml:space="preserve">Estuary marsh habitat recovery following intensive grazing by </w:t>
      </w:r>
      <w:proofErr w:type="gramStart"/>
      <w:r w:rsidRPr="007307E1">
        <w:rPr>
          <w:sz w:val="28"/>
        </w:rPr>
        <w:t>an</w:t>
      </w:r>
      <w:proofErr w:type="gramEnd"/>
      <w:r w:rsidRPr="007307E1">
        <w:rPr>
          <w:sz w:val="28"/>
        </w:rPr>
        <w:t xml:space="preserve"> </w:t>
      </w:r>
      <w:r w:rsidR="004F7DEA">
        <w:rPr>
          <w:sz w:val="28"/>
        </w:rPr>
        <w:t>non-native</w:t>
      </w:r>
      <w:r w:rsidRPr="007307E1">
        <w:rPr>
          <w:sz w:val="28"/>
        </w:rPr>
        <w:t xml:space="preserve"> herbivore</w:t>
      </w:r>
    </w:p>
    <w:p w14:paraId="77CF4696" w14:textId="423F46AC" w:rsidR="00B921D9" w:rsidRDefault="00B921D9" w:rsidP="00EF68AC">
      <w:pPr>
        <w:pStyle w:val="Heading1"/>
      </w:pPr>
      <w:r>
        <w:t>Abstract</w:t>
      </w:r>
    </w:p>
    <w:p w14:paraId="108710B9" w14:textId="71B6C923" w:rsidR="00B921D9" w:rsidRDefault="00B921D9" w:rsidP="00B921D9">
      <w:r>
        <w:t xml:space="preserve">Cumulative threats are impacting estuaries globally. Legacies of human alterations to the landscape leave habitat </w:t>
      </w:r>
      <w:commentRangeStart w:id="0"/>
      <w:r>
        <w:t>vulnerable to natural disturbance</w:t>
      </w:r>
      <w:commentRangeEnd w:id="0"/>
      <w:r>
        <w:rPr>
          <w:rStyle w:val="CommentReference"/>
        </w:rPr>
        <w:commentReference w:id="0"/>
      </w:r>
      <w:r>
        <w:t xml:space="preserve"> such has overgrazing. In the Pacific Northwest of North America, resident hyper-abundant populations of non-native Canada geese (</w:t>
      </w:r>
      <w:r w:rsidRPr="001F17A5">
        <w:rPr>
          <w:i/>
        </w:rPr>
        <w:t>B</w:t>
      </w:r>
      <w:r>
        <w:rPr>
          <w:i/>
        </w:rPr>
        <w:t>ranta canadensis</w:t>
      </w:r>
      <w:r>
        <w:t>, “CAGO”) are</w:t>
      </w:r>
      <w:r w:rsidRPr="007F01B0">
        <w:t xml:space="preserve"> leading to estuary marsh habitat degradation.  As </w:t>
      </w:r>
      <w:r>
        <w:t xml:space="preserve">land and resource managers </w:t>
      </w:r>
      <w:r w:rsidRPr="007F01B0">
        <w:t xml:space="preserve">grapple with how to manage these impacts, our research highlights the trajectory of marsh recovery and reveals that non-native plant species are </w:t>
      </w:r>
      <w:r>
        <w:t>poised</w:t>
      </w:r>
      <w:r w:rsidRPr="007F01B0">
        <w:t xml:space="preserve"> to recolonize degraded marsh ecosystems following CAGO removal.</w:t>
      </w:r>
      <w:r w:rsidR="00396AF7">
        <w:t xml:space="preserve"> </w:t>
      </w:r>
      <w:r w:rsidR="00EB24AA">
        <w:t>After 10 years of passive recovery, w</w:t>
      </w:r>
      <w:r w:rsidR="00CF02B8">
        <w:t xml:space="preserve">e found </w:t>
      </w:r>
      <w:r w:rsidR="00197280">
        <w:t xml:space="preserve">abundance of non-native grasses were </w:t>
      </w:r>
      <w:r w:rsidR="00197280" w:rsidRPr="003576B0">
        <w:rPr>
          <w:highlight w:val="yellow"/>
          <w:rPrChange w:id="1" w:author="Stefanie Lane" w:date="2023-01-04T10:00:00Z">
            <w:rPr/>
          </w:rPrChange>
        </w:rPr>
        <w:t>XX</w:t>
      </w:r>
      <w:r w:rsidR="00197280">
        <w:t xml:space="preserve"> more abundant in the above-ground vegetation, and </w:t>
      </w:r>
      <w:r w:rsidR="00197280" w:rsidRPr="003576B0">
        <w:rPr>
          <w:highlight w:val="yellow"/>
          <w:rPrChange w:id="2" w:author="Stefanie Lane" w:date="2023-01-04T10:00:00Z">
            <w:rPr/>
          </w:rPrChange>
        </w:rPr>
        <w:t>YY</w:t>
      </w:r>
      <w:r w:rsidR="00197280">
        <w:t xml:space="preserve"> more abundant in the surface seed bank </w:t>
      </w:r>
      <w:r w:rsidR="00EB24AA">
        <w:t>compared to ungrazed sites. [</w:t>
      </w:r>
      <w:r w:rsidR="00EB24AA" w:rsidRPr="003576B0">
        <w:rPr>
          <w:highlight w:val="green"/>
          <w:rPrChange w:id="3" w:author="Stefanie Lane" w:date="2023-01-04T10:00:00Z">
            <w:rPr/>
          </w:rPrChange>
        </w:rPr>
        <w:t xml:space="preserve">compare to 1 </w:t>
      </w:r>
      <w:proofErr w:type="spellStart"/>
      <w:r w:rsidR="00EB24AA" w:rsidRPr="003576B0">
        <w:rPr>
          <w:highlight w:val="green"/>
          <w:rPrChange w:id="4" w:author="Stefanie Lane" w:date="2023-01-04T10:00:00Z">
            <w:rPr/>
          </w:rPrChange>
        </w:rPr>
        <w:t>yo</w:t>
      </w:r>
      <w:proofErr w:type="spellEnd"/>
      <w:r w:rsidR="00EB24AA" w:rsidRPr="003576B0">
        <w:rPr>
          <w:highlight w:val="green"/>
          <w:rPrChange w:id="5" w:author="Stefanie Lane" w:date="2023-01-04T10:00:00Z">
            <w:rPr/>
          </w:rPrChange>
        </w:rPr>
        <w:t xml:space="preserve"> or denuded sites?</w:t>
      </w:r>
      <w:r w:rsidR="00EB24AA">
        <w:t>] [</w:t>
      </w:r>
      <w:proofErr w:type="spellStart"/>
      <w:r w:rsidR="00EB24AA" w:rsidRPr="003576B0">
        <w:rPr>
          <w:highlight w:val="cyan"/>
          <w:rPrChange w:id="6" w:author="Stefanie Lane" w:date="2023-01-04T10:00:00Z">
            <w:rPr/>
          </w:rPrChange>
        </w:rPr>
        <w:t>Mgmt</w:t>
      </w:r>
      <w:proofErr w:type="spellEnd"/>
      <w:r w:rsidR="00EB24AA" w:rsidRPr="003576B0">
        <w:rPr>
          <w:highlight w:val="cyan"/>
          <w:rPrChange w:id="7" w:author="Stefanie Lane" w:date="2023-01-04T10:00:00Z">
            <w:rPr/>
          </w:rPrChange>
        </w:rPr>
        <w:t xml:space="preserve"> implications</w:t>
      </w:r>
      <w:r w:rsidR="00EB24AA">
        <w:t>]</w:t>
      </w:r>
    </w:p>
    <w:p w14:paraId="6302423B" w14:textId="308D8BFE" w:rsidR="00191C31" w:rsidRDefault="00191C31">
      <w:pPr>
        <w:rPr>
          <w:ins w:id="8" w:author="Stefanie Lane" w:date="2023-01-03T14:08:00Z"/>
          <w:rFonts w:asciiTheme="majorHAnsi" w:eastAsiaTheme="majorEastAsia" w:hAnsiTheme="majorHAnsi" w:cstheme="majorBidi"/>
          <w:color w:val="2F5496" w:themeColor="accent1" w:themeShade="BF"/>
          <w:sz w:val="32"/>
          <w:szCs w:val="32"/>
        </w:rPr>
      </w:pPr>
      <w:ins w:id="9" w:author="Stefanie Lane" w:date="2023-01-03T14:08:00Z">
        <w:r>
          <w:br w:type="page"/>
        </w:r>
      </w:ins>
    </w:p>
    <w:p w14:paraId="17F25274" w14:textId="3D015965" w:rsidR="00EF68AC" w:rsidRDefault="00EF68AC" w:rsidP="00EF68AC">
      <w:pPr>
        <w:pStyle w:val="Heading1"/>
      </w:pPr>
      <w:r>
        <w:lastRenderedPageBreak/>
        <w:t>Introduction</w:t>
      </w:r>
    </w:p>
    <w:p w14:paraId="331BF232" w14:textId="15865B79" w:rsidR="00323E98" w:rsidRPr="00D142EB" w:rsidRDefault="007F01B0">
      <w:pPr>
        <w:pStyle w:val="CommentText"/>
        <w:ind w:firstLine="720"/>
        <w:rPr>
          <w:sz w:val="22"/>
          <w:szCs w:val="22"/>
        </w:rPr>
      </w:pPr>
      <w:r w:rsidRPr="00D142EB">
        <w:rPr>
          <w:sz w:val="22"/>
          <w:szCs w:val="22"/>
        </w:rPr>
        <w:t>C</w:t>
      </w:r>
      <w:r w:rsidR="005E2808" w:rsidRPr="00D142EB">
        <w:rPr>
          <w:sz w:val="22"/>
          <w:szCs w:val="22"/>
        </w:rPr>
        <w:t>umulative threats are impacting estuaries globally</w:t>
      </w:r>
      <w:commentRangeStart w:id="10"/>
      <w:r w:rsidR="005E2808" w:rsidRPr="00D142EB">
        <w:rPr>
          <w:sz w:val="22"/>
          <w:szCs w:val="22"/>
        </w:rPr>
        <w:t xml:space="preserve">. </w:t>
      </w:r>
      <w:commentRangeEnd w:id="10"/>
      <w:r w:rsidR="00E36DAD">
        <w:rPr>
          <w:rStyle w:val="CommentReference"/>
        </w:rPr>
        <w:commentReference w:id="10"/>
      </w:r>
      <w:r w:rsidR="007E28C2" w:rsidRPr="00D142EB">
        <w:rPr>
          <w:sz w:val="22"/>
          <w:szCs w:val="22"/>
        </w:rPr>
        <w:t>L</w:t>
      </w:r>
      <w:r w:rsidR="005E2808" w:rsidRPr="00D142EB">
        <w:rPr>
          <w:sz w:val="22"/>
          <w:szCs w:val="22"/>
        </w:rPr>
        <w:t>egacies of human alterations</w:t>
      </w:r>
      <w:r w:rsidR="007E28C2" w:rsidRPr="00D142EB">
        <w:rPr>
          <w:sz w:val="22"/>
          <w:szCs w:val="22"/>
        </w:rPr>
        <w:t xml:space="preserve"> to the landscape</w:t>
      </w:r>
      <w:r w:rsidR="005E2808" w:rsidRPr="00D142EB">
        <w:rPr>
          <w:sz w:val="22"/>
          <w:szCs w:val="22"/>
        </w:rPr>
        <w:t xml:space="preserve"> leave habitat </w:t>
      </w:r>
      <w:commentRangeStart w:id="11"/>
      <w:r w:rsidR="005E2808" w:rsidRPr="00D142EB">
        <w:rPr>
          <w:sz w:val="22"/>
          <w:szCs w:val="22"/>
        </w:rPr>
        <w:t>vulnerable to natural disturbance</w:t>
      </w:r>
      <w:commentRangeEnd w:id="11"/>
      <w:r w:rsidR="008F770B" w:rsidRPr="00E36DAD">
        <w:rPr>
          <w:rStyle w:val="CommentReference"/>
          <w:sz w:val="22"/>
          <w:szCs w:val="22"/>
        </w:rPr>
        <w:commentReference w:id="11"/>
      </w:r>
      <w:r w:rsidR="005E2808" w:rsidRPr="00D142EB">
        <w:rPr>
          <w:sz w:val="22"/>
          <w:szCs w:val="22"/>
        </w:rPr>
        <w:t xml:space="preserve"> such as grazing. </w:t>
      </w:r>
      <w:r w:rsidR="00191C31">
        <w:rPr>
          <w:sz w:val="22"/>
          <w:szCs w:val="22"/>
        </w:rPr>
        <w:t>Around the Salish Sea in</w:t>
      </w:r>
      <w:r w:rsidR="00191C31" w:rsidRPr="00D142EB">
        <w:rPr>
          <w:sz w:val="22"/>
          <w:szCs w:val="22"/>
        </w:rPr>
        <w:t xml:space="preserve"> </w:t>
      </w:r>
      <w:r w:rsidR="005E2808" w:rsidRPr="00D142EB">
        <w:rPr>
          <w:sz w:val="22"/>
          <w:szCs w:val="22"/>
        </w:rPr>
        <w:t xml:space="preserve">the </w:t>
      </w:r>
      <w:r w:rsidR="008F770B" w:rsidRPr="00D142EB">
        <w:rPr>
          <w:sz w:val="22"/>
          <w:szCs w:val="22"/>
        </w:rPr>
        <w:t>Pacific Northwest</w:t>
      </w:r>
      <w:r w:rsidRPr="00D142EB">
        <w:rPr>
          <w:sz w:val="22"/>
          <w:szCs w:val="22"/>
        </w:rPr>
        <w:t xml:space="preserve"> of North America</w:t>
      </w:r>
      <w:r w:rsidR="005E2808" w:rsidRPr="00D142EB">
        <w:rPr>
          <w:sz w:val="22"/>
          <w:szCs w:val="22"/>
        </w:rPr>
        <w:t>,</w:t>
      </w:r>
      <w:r w:rsidR="008F770B" w:rsidRPr="00D142EB">
        <w:rPr>
          <w:sz w:val="22"/>
          <w:szCs w:val="22"/>
        </w:rPr>
        <w:t xml:space="preserve"> </w:t>
      </w:r>
      <w:r w:rsidR="001F17A5" w:rsidRPr="00D142EB">
        <w:rPr>
          <w:sz w:val="22"/>
          <w:szCs w:val="22"/>
        </w:rPr>
        <w:t>hyper</w:t>
      </w:r>
      <w:r w:rsidR="008F770B" w:rsidRPr="00D142EB">
        <w:rPr>
          <w:sz w:val="22"/>
          <w:szCs w:val="22"/>
        </w:rPr>
        <w:t>-abundant</w:t>
      </w:r>
      <w:r w:rsidR="00B048E9">
        <w:rPr>
          <w:sz w:val="22"/>
          <w:szCs w:val="22"/>
        </w:rPr>
        <w:t xml:space="preserve"> </w:t>
      </w:r>
      <w:r w:rsidR="00B048E9" w:rsidRPr="00D142EB">
        <w:rPr>
          <w:sz w:val="22"/>
          <w:szCs w:val="22"/>
        </w:rPr>
        <w:t>resident</w:t>
      </w:r>
      <w:r w:rsidR="008F770B" w:rsidRPr="00D142EB">
        <w:rPr>
          <w:sz w:val="22"/>
          <w:szCs w:val="22"/>
        </w:rPr>
        <w:t xml:space="preserve"> populations of non-native Canada geese (</w:t>
      </w:r>
      <w:r w:rsidR="008F770B" w:rsidRPr="00D142EB">
        <w:rPr>
          <w:i/>
          <w:sz w:val="22"/>
          <w:szCs w:val="22"/>
        </w:rPr>
        <w:t>Branta canadensis</w:t>
      </w:r>
      <w:r w:rsidR="008F770B" w:rsidRPr="00D142EB">
        <w:rPr>
          <w:sz w:val="22"/>
          <w:szCs w:val="22"/>
        </w:rPr>
        <w:t>) are</w:t>
      </w:r>
      <w:r w:rsidRPr="00D142EB">
        <w:rPr>
          <w:sz w:val="22"/>
          <w:szCs w:val="22"/>
        </w:rPr>
        <w:t xml:space="preserve"> </w:t>
      </w:r>
      <w:r w:rsidR="00B048E9">
        <w:rPr>
          <w:sz w:val="22"/>
          <w:szCs w:val="22"/>
        </w:rPr>
        <w:t>causing</w:t>
      </w:r>
      <w:r w:rsidRPr="00D142EB">
        <w:rPr>
          <w:sz w:val="22"/>
          <w:szCs w:val="22"/>
        </w:rPr>
        <w:t xml:space="preserve"> </w:t>
      </w:r>
      <w:r w:rsidR="00B048E9">
        <w:rPr>
          <w:sz w:val="22"/>
          <w:szCs w:val="22"/>
        </w:rPr>
        <w:t>tidal</w:t>
      </w:r>
      <w:r w:rsidR="00B048E9" w:rsidRPr="00D142EB">
        <w:rPr>
          <w:sz w:val="22"/>
          <w:szCs w:val="22"/>
        </w:rPr>
        <w:t xml:space="preserve"> </w:t>
      </w:r>
      <w:r w:rsidRPr="00D142EB">
        <w:rPr>
          <w:sz w:val="22"/>
          <w:szCs w:val="22"/>
        </w:rPr>
        <w:t>marsh habitat degradation</w:t>
      </w:r>
      <w:r w:rsidR="00F62397" w:rsidRPr="00D142EB">
        <w:rPr>
          <w:sz w:val="22"/>
          <w:szCs w:val="22"/>
        </w:rPr>
        <w:t xml:space="preserve"> through overgrazing</w:t>
      </w:r>
      <w:commentRangeStart w:id="12"/>
      <w:r w:rsidR="00F62397" w:rsidRPr="00D142EB">
        <w:rPr>
          <w:sz w:val="22"/>
          <w:szCs w:val="22"/>
        </w:rPr>
        <w:t xml:space="preserve">. </w:t>
      </w:r>
      <w:r w:rsidR="00B048E9">
        <w:rPr>
          <w:sz w:val="22"/>
          <w:szCs w:val="22"/>
        </w:rPr>
        <w:t>M</w:t>
      </w:r>
      <w:commentRangeEnd w:id="12"/>
      <w:r w:rsidR="00B5455F">
        <w:rPr>
          <w:rStyle w:val="CommentReference"/>
        </w:rPr>
        <w:commentReference w:id="12"/>
      </w:r>
      <w:r w:rsidR="00B048E9">
        <w:rPr>
          <w:sz w:val="22"/>
          <w:szCs w:val="22"/>
        </w:rPr>
        <w:t>arsh v</w:t>
      </w:r>
      <w:r w:rsidR="00F85BD3" w:rsidRPr="00D142EB">
        <w:rPr>
          <w:sz w:val="22"/>
          <w:szCs w:val="22"/>
        </w:rPr>
        <w:t>egetation may</w:t>
      </w:r>
      <w:r w:rsidR="00671C9C" w:rsidRPr="00D142EB">
        <w:rPr>
          <w:sz w:val="22"/>
          <w:szCs w:val="22"/>
        </w:rPr>
        <w:t xml:space="preserve"> passively</w:t>
      </w:r>
      <w:r w:rsidR="00F85BD3" w:rsidRPr="00D142EB">
        <w:rPr>
          <w:sz w:val="22"/>
          <w:szCs w:val="22"/>
        </w:rPr>
        <w:t xml:space="preserve"> recover through </w:t>
      </w:r>
      <w:commentRangeStart w:id="13"/>
      <w:r w:rsidR="00F85BD3" w:rsidRPr="00D142EB">
        <w:rPr>
          <w:sz w:val="22"/>
          <w:szCs w:val="22"/>
        </w:rPr>
        <w:t>natural recruitment, however plant species composition</w:t>
      </w:r>
      <w:r w:rsidR="00F957BC" w:rsidRPr="00D142EB">
        <w:rPr>
          <w:sz w:val="22"/>
          <w:szCs w:val="22"/>
        </w:rPr>
        <w:t>al abundance</w:t>
      </w:r>
      <w:r w:rsidR="00F85BD3" w:rsidRPr="00D142EB">
        <w:rPr>
          <w:sz w:val="22"/>
          <w:szCs w:val="22"/>
        </w:rPr>
        <w:t xml:space="preserve"> during the recovery </w:t>
      </w:r>
      <w:r w:rsidR="00F957BC" w:rsidRPr="00D142EB">
        <w:rPr>
          <w:sz w:val="22"/>
          <w:szCs w:val="22"/>
        </w:rPr>
        <w:t>period</w:t>
      </w:r>
      <w:r w:rsidR="00F85BD3" w:rsidRPr="00D142EB">
        <w:rPr>
          <w:sz w:val="22"/>
          <w:szCs w:val="22"/>
        </w:rPr>
        <w:t xml:space="preserve"> may be driven by competitive strategies</w:t>
      </w:r>
      <w:commentRangeEnd w:id="13"/>
      <w:r w:rsidR="00DA02AB">
        <w:rPr>
          <w:rStyle w:val="CommentReference"/>
        </w:rPr>
        <w:commentReference w:id="13"/>
      </w:r>
      <w:r w:rsidR="00F85BD3" w:rsidRPr="00D142EB">
        <w:rPr>
          <w:sz w:val="22"/>
          <w:szCs w:val="22"/>
        </w:rPr>
        <w:t>, resulting in alternative successional trajectories</w:t>
      </w:r>
      <w:r w:rsidR="00525BB7" w:rsidRPr="00D142EB">
        <w:rPr>
          <w:sz w:val="22"/>
          <w:szCs w:val="22"/>
        </w:rPr>
        <w:t xml:space="preserve"> </w:t>
      </w:r>
      <w:commentRangeStart w:id="14"/>
      <w:r w:rsidR="00525BB7" w:rsidRPr="00E36DAD">
        <w:rPr>
          <w:sz w:val="22"/>
          <w:szCs w:val="22"/>
        </w:rPr>
        <w:fldChar w:fldCharType="begin"/>
      </w:r>
      <w:r w:rsidR="00A13C2A" w:rsidRPr="00D142EB">
        <w:rPr>
          <w:sz w:val="22"/>
          <w:szCs w:val="22"/>
        </w:rPr>
        <w:instrText xml:space="preserve"> ADDIN ZOTERO_ITEM CSL_CITATION {"citationID":"n4mV1SYd","properties":{"formattedCitation":"(Muench &amp; Elsey\\uc0\\u8208{}Quirk, 2019; Tilman, 2004)","plainCitation":"(Muench &amp; Elsey‐Quirk, 2019; Tilman, 2004)","noteIndex":0},"citationItems":[{"id":353,"uris":["http://zotero.org/users/6092945/items/FKD3PJQD"],"itemData":{"id":353,"type":"article-journal","abstract":"Understanding plant species interactions along successional trajectories is critical for managing and restoring ecosystems, as both resource availability and abiotic stresses change over time to affect competitive outcomes and species distributions. Newly created ecosystems experience a succession of plant species and rapid changes in resource availability, which may influence the outcome of biotic interactions. How these biotic interactions vary along abiotic gradients in early successional systems is not well understood. Here, we tested the hypothesis that species-specific tolerances to flooding would influence their relative ability to capture resources (i.e. nutrients) and affect competition intensity between pioneer and secondary successional species in an early successional created tidal marsh. We transplanted a competitively dominant higher marsh species, saltmeadow cordgrass (Spartina patens), across an elevation gradient within and outside of clones of a pioneer stress-tolerant low marsh species, smooth cordgrass (S. alterniflora). Within 6 months, S. alterniflora had suppressed the stature and growth of S. patens; however, the magnitude of this competitive effect increased at lower marsh elevations where S. alterniflora was more efficient at capturing available nitrogen (N). In unvegetated areas, where S. patens vigour was high, the amount of available N was approximately 40 times greater than within S. alterniflora clones. Synthesis and applications. Our results demonstrate that competition intensity of the stress-tolerant species over the competitive species depended on relative resource capture in response to abiotic stress. Managing for specific vegetation communities in marsh restoration, therefore, requires insight into these relationships and interactions. Specifically, marsh restoration in high nutrient environments will limit the succession to high density competitive species due to competition with stress-tolerant pioneer species, particularly at lower elevations.","container-title":"Journal of Applied Ecology","DOI":"10.1111/1365-2664.13458","ISSN":"1365-2664","issue":"9","language":"en","license":"© 2019 The Authors. Journal of Applied Ecology © 2019 British Ecological Society","note":"_eprint: https://besjournals.onlinelibrary.wiley.com/doi/pdf/10.1111/1365-2664.13458","page":"2236-2247","source":"Wiley Online Library","title":"Competitive reversal between plant species is driven by species-specific tolerance to flooding stress and nutrient acquisition during early marsh succession","volume":"56","author":[{"family":"Muench","given":"Andrew"},{"family":"Elsey‐Quirk","given":"Tracy"}],"issued":{"date-parts":[["2019"]]}},"label":"page"},{"id":427,"uris":["http://zotero.org/users/6092945/items/ZCZPT38V"],"itemData":{"id":427,"type":"article-journal","container-title":"Proceedings of the National Academy of Sciences","DOI":"10.1073/pnas.0403458101","ISSN":"0027-8424, 1091-6490","issue":"30","language":"en","page":"10854-10861","source":"Crossref","title":"Niche tradeoffs, neutrality, and community structure: A stochastic theory of resource competition, invasion, and community assembly","title-short":"Niche tradeoffs, neutrality, and community structure","volume":"101","author":[{"family":"Tilman","given":"D."}],"issued":{"date-parts":[["2004",7,27]]}},"label":"page"}],"schema":"https://github.com/citation-style-language/schema/raw/master/csl-citation.json"} </w:instrText>
      </w:r>
      <w:r w:rsidR="00525BB7" w:rsidRPr="00E36DAD">
        <w:rPr>
          <w:sz w:val="22"/>
          <w:szCs w:val="22"/>
        </w:rPr>
        <w:fldChar w:fldCharType="separate"/>
      </w:r>
      <w:r w:rsidR="00A13C2A" w:rsidRPr="00E36DAD">
        <w:rPr>
          <w:rFonts w:ascii="Calibri" w:hAnsi="Calibri" w:cs="Calibri"/>
          <w:sz w:val="22"/>
          <w:szCs w:val="22"/>
        </w:rPr>
        <w:t>(Muench &amp; Elsey‐Quirk, 2019; Tilman, 2004)</w:t>
      </w:r>
      <w:r w:rsidR="00525BB7" w:rsidRPr="00E36DAD">
        <w:rPr>
          <w:sz w:val="22"/>
          <w:szCs w:val="22"/>
        </w:rPr>
        <w:fldChar w:fldCharType="end"/>
      </w:r>
      <w:commentRangeEnd w:id="14"/>
      <w:r w:rsidR="00525BB7" w:rsidRPr="00E36DAD">
        <w:rPr>
          <w:rStyle w:val="CommentReference"/>
          <w:sz w:val="22"/>
          <w:szCs w:val="22"/>
        </w:rPr>
        <w:commentReference w:id="14"/>
      </w:r>
      <w:r w:rsidR="00F85BD3" w:rsidRPr="00D142EB">
        <w:rPr>
          <w:sz w:val="22"/>
          <w:szCs w:val="22"/>
        </w:rPr>
        <w:t xml:space="preserve">. </w:t>
      </w:r>
    </w:p>
    <w:p w14:paraId="233A1062" w14:textId="17F1BBB4" w:rsidR="00D20EFF" w:rsidRPr="00D142EB" w:rsidRDefault="001938C5">
      <w:pPr>
        <w:pStyle w:val="CommentText"/>
        <w:ind w:firstLine="720"/>
        <w:rPr>
          <w:sz w:val="22"/>
          <w:szCs w:val="22"/>
        </w:rPr>
      </w:pPr>
      <w:commentRangeStart w:id="15"/>
      <w:r w:rsidRPr="00D142EB">
        <w:rPr>
          <w:sz w:val="22"/>
          <w:szCs w:val="22"/>
        </w:rPr>
        <w:t xml:space="preserve">In estuaries, </w:t>
      </w:r>
      <w:r w:rsidR="00323E98" w:rsidRPr="00D142EB">
        <w:rPr>
          <w:sz w:val="22"/>
          <w:szCs w:val="22"/>
        </w:rPr>
        <w:t xml:space="preserve">species </w:t>
      </w:r>
      <w:r w:rsidRPr="00D142EB">
        <w:rPr>
          <w:sz w:val="22"/>
          <w:szCs w:val="22"/>
        </w:rPr>
        <w:t xml:space="preserve">competitive dominance </w:t>
      </w:r>
      <w:r w:rsidR="00372D33">
        <w:rPr>
          <w:sz w:val="22"/>
          <w:szCs w:val="22"/>
        </w:rPr>
        <w:t xml:space="preserve">are </w:t>
      </w:r>
      <w:r w:rsidR="006420A6" w:rsidRPr="00D142EB">
        <w:rPr>
          <w:sz w:val="22"/>
          <w:szCs w:val="22"/>
        </w:rPr>
        <w:t xml:space="preserve">environmentally constrained </w:t>
      </w:r>
      <w:r w:rsidR="008E4CBD" w:rsidRPr="00D142EB">
        <w:rPr>
          <w:sz w:val="22"/>
          <w:szCs w:val="22"/>
        </w:rPr>
        <w:t>by</w:t>
      </w:r>
      <w:r w:rsidR="00B032A6" w:rsidRPr="00D142EB">
        <w:rPr>
          <w:sz w:val="22"/>
          <w:szCs w:val="22"/>
        </w:rPr>
        <w:t xml:space="preserve"> </w:t>
      </w:r>
      <w:r w:rsidR="006420A6" w:rsidRPr="00D142EB">
        <w:rPr>
          <w:sz w:val="22"/>
          <w:szCs w:val="22"/>
        </w:rPr>
        <w:t>elevation gradients above sea level</w:t>
      </w:r>
      <w:r w:rsidR="008E4CBD" w:rsidRPr="00D142EB">
        <w:rPr>
          <w:sz w:val="22"/>
          <w:szCs w:val="22"/>
        </w:rPr>
        <w:t>, which</w:t>
      </w:r>
      <w:r w:rsidR="006420A6" w:rsidRPr="00D142EB">
        <w:rPr>
          <w:sz w:val="22"/>
          <w:szCs w:val="22"/>
        </w:rPr>
        <w:t xml:space="preserve"> </w:t>
      </w:r>
      <w:r w:rsidR="00B032A6" w:rsidRPr="00D142EB">
        <w:rPr>
          <w:sz w:val="22"/>
          <w:szCs w:val="22"/>
        </w:rPr>
        <w:t>restrict</w:t>
      </w:r>
      <w:r w:rsidR="008E4CBD" w:rsidRPr="00D142EB">
        <w:rPr>
          <w:sz w:val="22"/>
          <w:szCs w:val="22"/>
        </w:rPr>
        <w:t>s</w:t>
      </w:r>
      <w:r w:rsidR="00B032A6" w:rsidRPr="00D142EB">
        <w:rPr>
          <w:sz w:val="22"/>
          <w:szCs w:val="22"/>
        </w:rPr>
        <w:t xml:space="preserve"> </w:t>
      </w:r>
      <w:r w:rsidR="0013142E" w:rsidRPr="00D142EB">
        <w:rPr>
          <w:sz w:val="22"/>
          <w:szCs w:val="22"/>
        </w:rPr>
        <w:t>community composition to species</w:t>
      </w:r>
      <w:r w:rsidR="00B032A6" w:rsidRPr="00D142EB">
        <w:rPr>
          <w:sz w:val="22"/>
          <w:szCs w:val="22"/>
        </w:rPr>
        <w:t xml:space="preserve"> adapted to </w:t>
      </w:r>
      <w:r w:rsidR="00372D33">
        <w:rPr>
          <w:sz w:val="22"/>
          <w:szCs w:val="22"/>
        </w:rPr>
        <w:t xml:space="preserve">inundation and salinity </w:t>
      </w:r>
      <w:r w:rsidR="00B032A6" w:rsidRPr="00D142EB">
        <w:rPr>
          <w:sz w:val="22"/>
          <w:szCs w:val="22"/>
        </w:rPr>
        <w:t>conditions</w:t>
      </w:r>
      <w:r w:rsidR="00DF7FEE" w:rsidRPr="00D142EB">
        <w:rPr>
          <w:sz w:val="22"/>
          <w:szCs w:val="22"/>
        </w:rPr>
        <w:t xml:space="preserve"> at a given elevation</w:t>
      </w:r>
      <w:r w:rsidR="00B032A6" w:rsidRPr="00D142EB">
        <w:rPr>
          <w:sz w:val="22"/>
          <w:szCs w:val="22"/>
        </w:rPr>
        <w:t xml:space="preserve"> </w:t>
      </w:r>
      <w:r w:rsidR="00B032A6" w:rsidRPr="00E36DAD">
        <w:rPr>
          <w:sz w:val="22"/>
          <w:szCs w:val="22"/>
        </w:rPr>
        <w:fldChar w:fldCharType="begin"/>
      </w:r>
      <w:r w:rsidR="00D37EA2" w:rsidRPr="00D142EB">
        <w:rPr>
          <w:sz w:val="22"/>
          <w:szCs w:val="22"/>
        </w:rPr>
        <w:instrText xml:space="preserve"> ADDIN ZOTERO_ITEM CSL_CITATION {"citationID":"w3oPr3Xi","properties":{"formattedCitation":"(Bertness &amp; Ellison, 1987)","plainCitation":"(Bertness &amp; Ellison, 1987)","noteIndex":0},"citationItems":[{"id":418,"uris":["http://zotero.org/users/6092945/items/28K59BSU"],"itemData":{"id":418,"type":"article-journal","abstract":"In New England salt marshes, Spartina alterniflora dominates the low–marsh habitat, which is covered daily by tides. The high–marsh habitat, which is not flooded daily, is dominated on its seaward border by Spartina patens, and on its terrestrial border by Juncus gerardi. Each of these vegetation zones has a characteristic suite of physical factors associated with differences in tidal inundation. In particular, substrate redox increases and salinity decreases with decreasing marsh elevation. Although correlations between physical factors and the occurrence of specific marsh plants have been suggested to be causal, a 5–mo transplant experiment suggested that the distribution of perennials across the marsh does not correspond to their potential performance across the marsh in the absence of surrounding vegetation. While the high–marsh perennials appear to be restricted to the high–marsh habitat by harsh physical conditions in the low–marsh habitat, the low–marsh dominant, S. alterniflora, is capable of vigorous growth across the entire marsh and appears to be excluded from the high–marsh habitat by the high–marsh perennials. Throughout the high marsh, two other plant species, Distichlis spicata and Salicornia europaea, are found associated with areas that have been disturbed recently. Physical disturbance, in the form of mats of dead plant material (wrack) rafted by tides onto the marsh, is most severe in the spring and early summer, and decreases with increasing marsh elevation. Differential plant mortality results from short–term disturbance events. D. spicata and S. alterniflora are more tolerant of wrack burial than are the other marsh plants, and short–term disturbance increases the relative abundance of these species in the community. Longer lasting disturbance events kill all the underlying vegetation, leaving discrete bare patches throughout the high marsh. D. spicata rapidly colonizes these patches with vegetative runners, while S. alterniflora and Sa. europaea recruit to these patches by seed. The relative abundance of these plants in recently created bare patches exceeds greatly their relative abundance in the surrounding vegetation. Over time, however, these early colonizers are overgrown and displaced in high–marsh patches by S. patens and J. gerardi, which grow slowly, as dense turfs of roots, rhizomes, and tillers. Physical disturbance and interspecific competition appear to be major determinants of the spatial pattern of marsh plant communities. These processes will need to be considered in relation to edaphic factors in elucidating the underlying mechanisms of salt marsh plant zonation.","container-title":"Ecological Monographs","DOI":"10.2307/1942621","ISSN":"1557-7015","issue":"2","language":"en","license":"© 1987 by the Ecological Society of America","page":"129-147","source":"Wiley Online Library","title":"Determinants of Pattern in a New England Salt Marsh Plant Community","volume":"57","author":[{"family":"Bertness","given":"Mark D."},{"family":"Ellison","given":"Aaron M."}],"issued":{"date-parts":[["1987"]]}}}],"schema":"https://github.com/citation-style-language/schema/raw/master/csl-citation.json"} </w:instrText>
      </w:r>
      <w:r w:rsidR="00B032A6" w:rsidRPr="00E36DAD">
        <w:rPr>
          <w:sz w:val="22"/>
          <w:szCs w:val="22"/>
        </w:rPr>
        <w:fldChar w:fldCharType="separate"/>
      </w:r>
      <w:r w:rsidR="00D37EA2" w:rsidRPr="00E36DAD">
        <w:rPr>
          <w:rFonts w:ascii="Calibri" w:hAnsi="Calibri" w:cs="Calibri"/>
          <w:sz w:val="22"/>
          <w:szCs w:val="22"/>
        </w:rPr>
        <w:t>(Bertness &amp; Ellison, 1987)</w:t>
      </w:r>
      <w:r w:rsidR="00B032A6" w:rsidRPr="00E36DAD">
        <w:rPr>
          <w:sz w:val="22"/>
          <w:szCs w:val="22"/>
        </w:rPr>
        <w:fldChar w:fldCharType="end"/>
      </w:r>
      <w:r w:rsidR="004346A4" w:rsidRPr="00D142EB">
        <w:rPr>
          <w:sz w:val="22"/>
          <w:szCs w:val="22"/>
        </w:rPr>
        <w:t>.</w:t>
      </w:r>
      <w:r w:rsidRPr="00D142EB">
        <w:rPr>
          <w:sz w:val="22"/>
          <w:szCs w:val="22"/>
        </w:rPr>
        <w:t xml:space="preserve"> </w:t>
      </w:r>
      <w:commentRangeEnd w:id="15"/>
      <w:r w:rsidR="00FC5A4A">
        <w:rPr>
          <w:rStyle w:val="CommentReference"/>
        </w:rPr>
        <w:commentReference w:id="15"/>
      </w:r>
      <w:r w:rsidR="00996C34" w:rsidRPr="00D142EB">
        <w:rPr>
          <w:sz w:val="22"/>
          <w:szCs w:val="22"/>
        </w:rPr>
        <w:t>Plant</w:t>
      </w:r>
      <w:r w:rsidR="00D10B78" w:rsidRPr="00D142EB">
        <w:rPr>
          <w:sz w:val="22"/>
          <w:szCs w:val="22"/>
        </w:rPr>
        <w:t xml:space="preserve">s </w:t>
      </w:r>
      <w:r w:rsidR="00F82A3C" w:rsidRPr="00D142EB">
        <w:rPr>
          <w:sz w:val="22"/>
          <w:szCs w:val="22"/>
        </w:rPr>
        <w:t>may</w:t>
      </w:r>
      <w:r w:rsidR="000D3131" w:rsidRPr="00D142EB">
        <w:rPr>
          <w:sz w:val="22"/>
          <w:szCs w:val="22"/>
        </w:rPr>
        <w:t xml:space="preserve"> exhibit different competitive advantages through</w:t>
      </w:r>
      <w:r w:rsidR="00AD62C0" w:rsidRPr="00D142EB">
        <w:rPr>
          <w:sz w:val="22"/>
          <w:szCs w:val="22"/>
        </w:rPr>
        <w:t xml:space="preserve"> </w:t>
      </w:r>
      <w:r w:rsidR="00D10B78" w:rsidRPr="00D142EB">
        <w:rPr>
          <w:sz w:val="22"/>
          <w:szCs w:val="22"/>
        </w:rPr>
        <w:t>alternative</w:t>
      </w:r>
      <w:r w:rsidR="00F82A3C" w:rsidRPr="00D142EB">
        <w:rPr>
          <w:sz w:val="22"/>
          <w:szCs w:val="22"/>
        </w:rPr>
        <w:t xml:space="preserve"> reproductive </w:t>
      </w:r>
      <w:r w:rsidR="000D3131" w:rsidRPr="00D142EB">
        <w:rPr>
          <w:sz w:val="22"/>
          <w:szCs w:val="22"/>
        </w:rPr>
        <w:t>strategies</w:t>
      </w:r>
      <w:r w:rsidR="00F82A3C" w:rsidRPr="00D142EB">
        <w:rPr>
          <w:sz w:val="22"/>
          <w:szCs w:val="22"/>
        </w:rPr>
        <w:t>, such as clonal reproduction or heavy seed production.</w:t>
      </w:r>
      <w:r w:rsidR="00591EE1">
        <w:rPr>
          <w:sz w:val="22"/>
          <w:szCs w:val="22"/>
        </w:rPr>
        <w:t xml:space="preserve"> T</w:t>
      </w:r>
      <w:r w:rsidR="00AF693C" w:rsidRPr="00D142EB">
        <w:rPr>
          <w:sz w:val="22"/>
          <w:szCs w:val="22"/>
        </w:rPr>
        <w:t>radeoffs exist,</w:t>
      </w:r>
      <w:r w:rsidR="00D10B78" w:rsidRPr="00D142EB">
        <w:rPr>
          <w:sz w:val="22"/>
          <w:szCs w:val="22"/>
        </w:rPr>
        <w:t xml:space="preserve"> </w:t>
      </w:r>
      <w:r w:rsidR="00591EE1">
        <w:rPr>
          <w:sz w:val="22"/>
          <w:szCs w:val="22"/>
        </w:rPr>
        <w:t xml:space="preserve">however, </w:t>
      </w:r>
      <w:r w:rsidR="00D10B78" w:rsidRPr="00D142EB">
        <w:rPr>
          <w:sz w:val="22"/>
          <w:szCs w:val="22"/>
        </w:rPr>
        <w:t>such as</w:t>
      </w:r>
      <w:r w:rsidR="00167A5E" w:rsidRPr="00D142EB">
        <w:rPr>
          <w:sz w:val="22"/>
          <w:szCs w:val="22"/>
        </w:rPr>
        <w:t xml:space="preserve"> </w:t>
      </w:r>
      <w:r w:rsidR="00AF693C" w:rsidRPr="00D142EB">
        <w:rPr>
          <w:sz w:val="22"/>
          <w:szCs w:val="22"/>
        </w:rPr>
        <w:t>highly competitive</w:t>
      </w:r>
      <w:r w:rsidR="00167A5E" w:rsidRPr="00D142EB">
        <w:rPr>
          <w:sz w:val="22"/>
          <w:szCs w:val="22"/>
        </w:rPr>
        <w:t xml:space="preserve"> clonal </w:t>
      </w:r>
      <w:r w:rsidR="00AF693C" w:rsidRPr="00D142EB">
        <w:rPr>
          <w:sz w:val="22"/>
          <w:szCs w:val="22"/>
        </w:rPr>
        <w:t>reproduction</w:t>
      </w:r>
      <w:r w:rsidR="00167A5E" w:rsidRPr="00D142EB">
        <w:rPr>
          <w:sz w:val="22"/>
          <w:szCs w:val="22"/>
        </w:rPr>
        <w:t xml:space="preserve"> at expense of seed </w:t>
      </w:r>
      <w:r w:rsidR="00142CA8" w:rsidRPr="00D142EB">
        <w:rPr>
          <w:sz w:val="22"/>
          <w:szCs w:val="22"/>
        </w:rPr>
        <w:t>limitation</w:t>
      </w:r>
      <w:r w:rsidR="00D10B78" w:rsidRPr="00D142EB">
        <w:rPr>
          <w:sz w:val="22"/>
          <w:szCs w:val="22"/>
        </w:rPr>
        <w:t xml:space="preserve"> (</w:t>
      </w:r>
      <w:r w:rsidR="00E677F3" w:rsidRPr="00D142EB">
        <w:rPr>
          <w:sz w:val="22"/>
          <w:szCs w:val="22"/>
        </w:rPr>
        <w:t xml:space="preserve">e.g., </w:t>
      </w:r>
      <w:r w:rsidR="00B473B6" w:rsidRPr="00D142EB">
        <w:rPr>
          <w:i/>
          <w:sz w:val="22"/>
          <w:szCs w:val="22"/>
        </w:rPr>
        <w:t>Carex lyngbyei</w:t>
      </w:r>
      <w:r w:rsidR="00E677F3" w:rsidRPr="00D142EB">
        <w:rPr>
          <w:sz w:val="22"/>
          <w:szCs w:val="22"/>
        </w:rPr>
        <w:t xml:space="preserve">; </w:t>
      </w:r>
      <w:r w:rsidR="00D10B78" w:rsidRPr="00D142EB">
        <w:rPr>
          <w:sz w:val="22"/>
          <w:szCs w:val="22"/>
          <w:highlight w:val="lightGray"/>
        </w:rPr>
        <w:t>CITE</w:t>
      </w:r>
      <w:r w:rsidR="00167A5E" w:rsidRPr="00D142EB">
        <w:rPr>
          <w:sz w:val="22"/>
          <w:szCs w:val="22"/>
        </w:rPr>
        <w:t>)</w:t>
      </w:r>
      <w:r w:rsidR="00DD5F57" w:rsidRPr="00D142EB">
        <w:rPr>
          <w:sz w:val="22"/>
          <w:szCs w:val="22"/>
        </w:rPr>
        <w:t xml:space="preserve">. Or, plants may have </w:t>
      </w:r>
      <w:r w:rsidR="00E677F3" w:rsidRPr="00D142EB">
        <w:rPr>
          <w:sz w:val="22"/>
          <w:szCs w:val="22"/>
        </w:rPr>
        <w:t xml:space="preserve">equally strong clonal and seed reproductive capability, </w:t>
      </w:r>
      <w:r w:rsidR="00A86869" w:rsidRPr="00D142EB">
        <w:rPr>
          <w:sz w:val="22"/>
          <w:szCs w:val="22"/>
        </w:rPr>
        <w:t>increasing the species’ opportunity for</w:t>
      </w:r>
      <w:r w:rsidR="00E677F3" w:rsidRPr="00D142EB">
        <w:rPr>
          <w:sz w:val="22"/>
          <w:szCs w:val="22"/>
        </w:rPr>
        <w:t xml:space="preserve"> community dominance (e.g., </w:t>
      </w:r>
      <w:r w:rsidR="004F7DEA" w:rsidRPr="00D142EB">
        <w:rPr>
          <w:sz w:val="22"/>
          <w:szCs w:val="22"/>
        </w:rPr>
        <w:t>non-native</w:t>
      </w:r>
      <w:r w:rsidR="00E677F3" w:rsidRPr="00D142EB">
        <w:rPr>
          <w:sz w:val="22"/>
          <w:szCs w:val="22"/>
        </w:rPr>
        <w:t xml:space="preserve"> sp.</w:t>
      </w:r>
      <w:r w:rsidR="003F47E7" w:rsidRPr="00D142EB">
        <w:rPr>
          <w:sz w:val="22"/>
          <w:szCs w:val="22"/>
        </w:rPr>
        <w:t>;</w:t>
      </w:r>
      <w:r w:rsidR="00E677F3" w:rsidRPr="00D142EB">
        <w:rPr>
          <w:sz w:val="22"/>
          <w:szCs w:val="22"/>
        </w:rPr>
        <w:t xml:space="preserve"> </w:t>
      </w:r>
      <w:r w:rsidR="00E677F3" w:rsidRPr="00D142EB">
        <w:rPr>
          <w:sz w:val="22"/>
          <w:szCs w:val="22"/>
          <w:highlight w:val="lightGray"/>
        </w:rPr>
        <w:t>CITE</w:t>
      </w:r>
      <w:r w:rsidR="00E677F3" w:rsidRPr="00D142EB">
        <w:rPr>
          <w:sz w:val="22"/>
          <w:szCs w:val="22"/>
        </w:rPr>
        <w:t>)</w:t>
      </w:r>
      <w:r w:rsidR="00CC7A74" w:rsidRPr="00D142EB">
        <w:rPr>
          <w:sz w:val="22"/>
          <w:szCs w:val="22"/>
        </w:rPr>
        <w:t>.</w:t>
      </w:r>
      <w:r w:rsidR="00F2453B" w:rsidRPr="00D142EB">
        <w:rPr>
          <w:sz w:val="22"/>
          <w:szCs w:val="22"/>
        </w:rPr>
        <w:t xml:space="preserve"> </w:t>
      </w:r>
      <w:r w:rsidR="000B6FEC" w:rsidRPr="00D142EB">
        <w:rPr>
          <w:sz w:val="22"/>
          <w:szCs w:val="22"/>
        </w:rPr>
        <w:t>Therefore</w:t>
      </w:r>
      <w:r w:rsidR="00F2453B" w:rsidRPr="00D142EB">
        <w:rPr>
          <w:sz w:val="22"/>
          <w:szCs w:val="22"/>
        </w:rPr>
        <w:t xml:space="preserve">, </w:t>
      </w:r>
      <w:r w:rsidR="00A86869" w:rsidRPr="00D142EB">
        <w:rPr>
          <w:sz w:val="22"/>
          <w:szCs w:val="22"/>
        </w:rPr>
        <w:t xml:space="preserve">the recruitment </w:t>
      </w:r>
      <w:r w:rsidR="004B3D89" w:rsidRPr="00D142EB">
        <w:rPr>
          <w:sz w:val="22"/>
          <w:szCs w:val="22"/>
        </w:rPr>
        <w:t xml:space="preserve">of a species (native or </w:t>
      </w:r>
      <w:r w:rsidR="004F7DEA" w:rsidRPr="00D142EB">
        <w:rPr>
          <w:sz w:val="22"/>
          <w:szCs w:val="22"/>
        </w:rPr>
        <w:t>non-native</w:t>
      </w:r>
      <w:r w:rsidR="004B3D89" w:rsidRPr="00D142EB">
        <w:rPr>
          <w:sz w:val="22"/>
          <w:szCs w:val="22"/>
        </w:rPr>
        <w:t>)</w:t>
      </w:r>
      <w:r w:rsidR="003F47E7" w:rsidRPr="00D142EB">
        <w:rPr>
          <w:sz w:val="22"/>
          <w:szCs w:val="22"/>
        </w:rPr>
        <w:t xml:space="preserve"> may be </w:t>
      </w:r>
      <w:commentRangeStart w:id="16"/>
      <w:r w:rsidR="005D72C6">
        <w:rPr>
          <w:sz w:val="22"/>
          <w:szCs w:val="22"/>
        </w:rPr>
        <w:t>positively</w:t>
      </w:r>
      <w:r w:rsidR="005D72C6" w:rsidRPr="00D142EB">
        <w:rPr>
          <w:sz w:val="22"/>
          <w:szCs w:val="22"/>
        </w:rPr>
        <w:t xml:space="preserve"> </w:t>
      </w:r>
      <w:r w:rsidR="003F47E7" w:rsidRPr="00D142EB">
        <w:rPr>
          <w:sz w:val="22"/>
          <w:szCs w:val="22"/>
        </w:rPr>
        <w:t>or negatively affected</w:t>
      </w:r>
      <w:commentRangeEnd w:id="16"/>
      <w:r w:rsidR="000B6FEC" w:rsidRPr="00E36DAD">
        <w:rPr>
          <w:rStyle w:val="CommentReference"/>
          <w:sz w:val="22"/>
          <w:szCs w:val="22"/>
        </w:rPr>
        <w:commentReference w:id="16"/>
      </w:r>
      <w:r w:rsidR="003F47E7" w:rsidRPr="00D142EB">
        <w:rPr>
          <w:sz w:val="22"/>
          <w:szCs w:val="22"/>
        </w:rPr>
        <w:t xml:space="preserve"> by </w:t>
      </w:r>
      <w:r w:rsidR="008D2F77" w:rsidRPr="00D142EB">
        <w:rPr>
          <w:sz w:val="22"/>
          <w:szCs w:val="22"/>
        </w:rPr>
        <w:t>parent plant</w:t>
      </w:r>
      <w:r w:rsidR="00A737AE" w:rsidRPr="00D142EB">
        <w:rPr>
          <w:sz w:val="22"/>
          <w:szCs w:val="22"/>
        </w:rPr>
        <w:t>/</w:t>
      </w:r>
      <w:r w:rsidR="008D2F77" w:rsidRPr="00D142EB">
        <w:rPr>
          <w:sz w:val="22"/>
          <w:szCs w:val="22"/>
        </w:rPr>
        <w:t>seed bank linkages and feedbacks (</w:t>
      </w:r>
      <w:r w:rsidR="008D2F77" w:rsidRPr="00D142EB">
        <w:rPr>
          <w:sz w:val="22"/>
          <w:szCs w:val="22"/>
          <w:highlight w:val="lightGray"/>
        </w:rPr>
        <w:t>CITE</w:t>
      </w:r>
      <w:r w:rsidR="008D2F77" w:rsidRPr="00D142EB">
        <w:rPr>
          <w:sz w:val="22"/>
          <w:szCs w:val="22"/>
        </w:rPr>
        <w:t xml:space="preserve">). </w:t>
      </w:r>
      <w:r w:rsidR="0004138A" w:rsidRPr="00D142EB">
        <w:rPr>
          <w:sz w:val="22"/>
          <w:szCs w:val="22"/>
        </w:rPr>
        <w:t>Should</w:t>
      </w:r>
      <w:r w:rsidR="005D72C6">
        <w:rPr>
          <w:sz w:val="22"/>
          <w:szCs w:val="22"/>
        </w:rPr>
        <w:t xml:space="preserve"> a species’</w:t>
      </w:r>
      <w:r w:rsidR="0004138A" w:rsidRPr="00D142EB">
        <w:rPr>
          <w:sz w:val="22"/>
          <w:szCs w:val="22"/>
        </w:rPr>
        <w:t xml:space="preserve"> competitive strategy (seed or clonal) be removed from the </w:t>
      </w:r>
      <w:r w:rsidR="008D5181" w:rsidRPr="00D142EB">
        <w:rPr>
          <w:sz w:val="22"/>
          <w:szCs w:val="22"/>
        </w:rPr>
        <w:t>community</w:t>
      </w:r>
      <w:r w:rsidR="0004138A" w:rsidRPr="00D142EB">
        <w:rPr>
          <w:sz w:val="22"/>
          <w:szCs w:val="22"/>
        </w:rPr>
        <w:t xml:space="preserve"> during </w:t>
      </w:r>
      <w:r w:rsidR="005D72C6">
        <w:rPr>
          <w:sz w:val="22"/>
          <w:szCs w:val="22"/>
        </w:rPr>
        <w:t xml:space="preserve">a </w:t>
      </w:r>
      <w:r w:rsidR="0004138A" w:rsidRPr="00D142EB">
        <w:rPr>
          <w:sz w:val="22"/>
          <w:szCs w:val="22"/>
        </w:rPr>
        <w:t>disturbance</w:t>
      </w:r>
      <w:r w:rsidR="005D72C6">
        <w:rPr>
          <w:sz w:val="22"/>
          <w:szCs w:val="22"/>
        </w:rPr>
        <w:t xml:space="preserve"> event</w:t>
      </w:r>
      <w:r w:rsidR="004A191E" w:rsidRPr="00D142EB">
        <w:rPr>
          <w:sz w:val="22"/>
          <w:szCs w:val="22"/>
        </w:rPr>
        <w:t>, then recovery</w:t>
      </w:r>
      <w:r w:rsidR="005D72C6">
        <w:rPr>
          <w:sz w:val="22"/>
          <w:szCs w:val="22"/>
        </w:rPr>
        <w:t xml:space="preserve"> of that species</w:t>
      </w:r>
      <w:r w:rsidR="004A191E" w:rsidRPr="00D142EB">
        <w:rPr>
          <w:sz w:val="22"/>
          <w:szCs w:val="22"/>
        </w:rPr>
        <w:t xml:space="preserve"> </w:t>
      </w:r>
      <w:r w:rsidR="00820EAF" w:rsidRPr="00D142EB">
        <w:rPr>
          <w:sz w:val="22"/>
          <w:szCs w:val="22"/>
        </w:rPr>
        <w:t xml:space="preserve">via </w:t>
      </w:r>
      <w:r w:rsidR="004A191E" w:rsidRPr="00D142EB">
        <w:rPr>
          <w:sz w:val="22"/>
          <w:szCs w:val="22"/>
        </w:rPr>
        <w:t>succession would be</w:t>
      </w:r>
      <w:r w:rsidR="002028D5" w:rsidRPr="00D142EB">
        <w:rPr>
          <w:sz w:val="22"/>
          <w:szCs w:val="22"/>
        </w:rPr>
        <w:t xml:space="preserve"> influenced by the relative competitive </w:t>
      </w:r>
      <w:r w:rsidR="001A5CE7" w:rsidRPr="00D142EB">
        <w:rPr>
          <w:sz w:val="22"/>
          <w:szCs w:val="22"/>
        </w:rPr>
        <w:t xml:space="preserve">advantage </w:t>
      </w:r>
      <w:r w:rsidR="002028D5" w:rsidRPr="00D142EB">
        <w:rPr>
          <w:sz w:val="22"/>
          <w:szCs w:val="22"/>
        </w:rPr>
        <w:t>of remaining propagative material</w:t>
      </w:r>
      <w:r w:rsidR="001547DD" w:rsidRPr="00D142EB">
        <w:rPr>
          <w:sz w:val="22"/>
          <w:szCs w:val="22"/>
        </w:rPr>
        <w:t xml:space="preserve"> in the disturbed area</w:t>
      </w:r>
      <w:r w:rsidR="002028D5" w:rsidRPr="00D142EB">
        <w:rPr>
          <w:sz w:val="22"/>
          <w:szCs w:val="22"/>
        </w:rPr>
        <w:t xml:space="preserve">. </w:t>
      </w:r>
      <w:r w:rsidR="004A191E" w:rsidRPr="00D142EB">
        <w:rPr>
          <w:sz w:val="22"/>
          <w:szCs w:val="22"/>
        </w:rPr>
        <w:t xml:space="preserve"> </w:t>
      </w:r>
      <w:r w:rsidR="002028D5" w:rsidRPr="00D142EB">
        <w:rPr>
          <w:sz w:val="22"/>
          <w:szCs w:val="22"/>
        </w:rPr>
        <w:t xml:space="preserve">Successional </w:t>
      </w:r>
      <w:r w:rsidR="00F97673">
        <w:rPr>
          <w:sz w:val="22"/>
          <w:szCs w:val="22"/>
        </w:rPr>
        <w:t xml:space="preserve">trajectories and resulting </w:t>
      </w:r>
      <w:r w:rsidR="00EB00EA">
        <w:rPr>
          <w:sz w:val="22"/>
          <w:szCs w:val="22"/>
        </w:rPr>
        <w:t>ecosystem states</w:t>
      </w:r>
      <w:r w:rsidR="002028D5" w:rsidRPr="00D142EB">
        <w:rPr>
          <w:sz w:val="22"/>
          <w:szCs w:val="22"/>
        </w:rPr>
        <w:t xml:space="preserve"> may vary depending on the </w:t>
      </w:r>
      <w:r w:rsidR="00485348" w:rsidRPr="00D142EB">
        <w:rPr>
          <w:sz w:val="22"/>
          <w:szCs w:val="22"/>
        </w:rPr>
        <w:t>composition</w:t>
      </w:r>
      <w:r w:rsidR="00751160" w:rsidRPr="00D142EB">
        <w:rPr>
          <w:sz w:val="22"/>
          <w:szCs w:val="22"/>
        </w:rPr>
        <w:t>,</w:t>
      </w:r>
      <w:r w:rsidR="00697430" w:rsidRPr="00D142EB">
        <w:rPr>
          <w:sz w:val="22"/>
          <w:szCs w:val="22"/>
        </w:rPr>
        <w:t xml:space="preserve"> and relative rate of recovery</w:t>
      </w:r>
      <w:r w:rsidR="00485348" w:rsidRPr="00D142EB">
        <w:rPr>
          <w:sz w:val="22"/>
          <w:szCs w:val="22"/>
        </w:rPr>
        <w:t xml:space="preserve"> of the available propagative sources. </w:t>
      </w:r>
      <w:r w:rsidR="001A5CE7" w:rsidRPr="00D142EB">
        <w:rPr>
          <w:sz w:val="22"/>
          <w:szCs w:val="22"/>
        </w:rPr>
        <w:t xml:space="preserve">If remnant vegetation capable of clonal reproduction remains, then </w:t>
      </w:r>
      <w:r w:rsidR="00457B2B" w:rsidRPr="00D142EB">
        <w:rPr>
          <w:sz w:val="22"/>
          <w:szCs w:val="22"/>
        </w:rPr>
        <w:t xml:space="preserve">recovery is dependent on the rate at which the vegetation may spread clonally. Alternatively, if recovery is </w:t>
      </w:r>
      <w:r w:rsidR="00946227">
        <w:rPr>
          <w:sz w:val="22"/>
          <w:szCs w:val="22"/>
        </w:rPr>
        <w:t>driven</w:t>
      </w:r>
      <w:r w:rsidR="00457B2B" w:rsidRPr="00D142EB">
        <w:rPr>
          <w:sz w:val="22"/>
          <w:szCs w:val="22"/>
        </w:rPr>
        <w:t xml:space="preserve"> by indi</w:t>
      </w:r>
      <w:r w:rsidR="00351B7B" w:rsidRPr="00D142EB">
        <w:rPr>
          <w:sz w:val="22"/>
          <w:szCs w:val="22"/>
        </w:rPr>
        <w:t xml:space="preserve">viduals growing from seed, then seed dispersal and retention at the site is required. In wetlands, </w:t>
      </w:r>
      <w:commentRangeStart w:id="17"/>
      <w:r w:rsidR="00351B7B" w:rsidRPr="00D142EB">
        <w:rPr>
          <w:sz w:val="22"/>
          <w:szCs w:val="22"/>
        </w:rPr>
        <w:t xml:space="preserve">dissimilarity </w:t>
      </w:r>
      <w:commentRangeEnd w:id="17"/>
      <w:r w:rsidR="00946227">
        <w:rPr>
          <w:rStyle w:val="CommentReference"/>
        </w:rPr>
        <w:commentReference w:id="17"/>
      </w:r>
      <w:r w:rsidR="00351B7B" w:rsidRPr="00D142EB">
        <w:rPr>
          <w:sz w:val="22"/>
          <w:szCs w:val="22"/>
        </w:rPr>
        <w:t xml:space="preserve">of seed banks and parent vegetation increases with greater time since disturbance </w:t>
      </w:r>
      <w:r w:rsidR="00351B7B" w:rsidRPr="00E36DAD">
        <w:rPr>
          <w:sz w:val="22"/>
          <w:szCs w:val="22"/>
        </w:rPr>
        <w:fldChar w:fldCharType="begin"/>
      </w:r>
      <w:r w:rsidR="00351B7B" w:rsidRPr="00D142EB">
        <w:rPr>
          <w:sz w:val="22"/>
          <w:szCs w:val="22"/>
        </w:rPr>
        <w:instrText xml:space="preserve"> ADDIN ZOTERO_ITEM CSL_CITATION {"citationID":"ZwastQaq","properties":{"formattedCitation":"(Hopfensperger, 2007)","plainCitation":"(Hopfensperger, 2007)","noteIndex":0},"citationItems":[{"id":219,"uris":["http://zotero.org/users/6092945/items/XV2369RC"],"itemData":{"id":219,"type":"article-journal","abstract":"The relationship between above and belowground species composition has been researched in forests, grasslands, and wetlands to understand what mechanisms control community composition. I thoroughly reviewed 108 articles published between 1945 and 2006 that summarized and provided specific values on similarities between above and belowground communities to identify common trends among ecosystems. Using Sørenson's index of similarity, I found that standing vegetation and its associated seed bank was the least similar in forest ecosystems, most similar in grasslands, and of intermediate similarity in wetlands. I also discovered that species richness was not related to seed bank – vegetation similarity in any of the three ecosystems. Disturbances were a common mechanism driving community composition in all ecosystems, where similarity decreased with time since disturbance in forest and wetland ecosystems and increased with time since disturbance in grasslands. Knowing the relationships between seed bank and standing vegetation may help conservationists to manage against exotic species, plan for community responses to disturbances, restore diversity, and better understand the resilience of an ecosystem.","container-title":"Oikos","DOI":"10.1111/j.0030-1299.2007.15818.x","ISSN":"1600-0706","issue":"9","language":"en","page":"1438-1448","source":"Wiley Online Library","title":"A review of similarity between seed bank and standing vegetation across ecosystems","volume":"116","author":[{"family":"Hopfensperger","given":"Kristine N."}],"issued":{"date-parts":[["2007"]]}}}],"schema":"https://github.com/citation-style-language/schema/raw/master/csl-citation.json"} </w:instrText>
      </w:r>
      <w:r w:rsidR="00351B7B" w:rsidRPr="00E36DAD">
        <w:rPr>
          <w:sz w:val="22"/>
          <w:szCs w:val="22"/>
        </w:rPr>
        <w:fldChar w:fldCharType="separate"/>
      </w:r>
      <w:r w:rsidR="00351B7B" w:rsidRPr="00E36DAD">
        <w:rPr>
          <w:rFonts w:ascii="Calibri" w:hAnsi="Calibri" w:cs="Calibri"/>
          <w:sz w:val="22"/>
          <w:szCs w:val="22"/>
        </w:rPr>
        <w:t>(Hopfensperger, 2007)</w:t>
      </w:r>
      <w:r w:rsidR="00351B7B" w:rsidRPr="00E36DAD">
        <w:rPr>
          <w:sz w:val="22"/>
          <w:szCs w:val="22"/>
        </w:rPr>
        <w:fldChar w:fldCharType="end"/>
      </w:r>
      <w:commentRangeStart w:id="18"/>
      <w:r w:rsidR="00351B7B" w:rsidRPr="00D142EB">
        <w:rPr>
          <w:sz w:val="22"/>
          <w:szCs w:val="22"/>
        </w:rPr>
        <w:t>.</w:t>
      </w:r>
      <w:r w:rsidR="00CB7321" w:rsidRPr="00D142EB">
        <w:rPr>
          <w:sz w:val="22"/>
          <w:szCs w:val="22"/>
        </w:rPr>
        <w:t xml:space="preserve"> </w:t>
      </w:r>
      <w:commentRangeEnd w:id="18"/>
      <w:r w:rsidR="00FC5A4A">
        <w:rPr>
          <w:rStyle w:val="CommentReference"/>
        </w:rPr>
        <w:commentReference w:id="18"/>
      </w:r>
      <w:r w:rsidR="00CB7321" w:rsidRPr="00D142EB">
        <w:rPr>
          <w:sz w:val="22"/>
          <w:szCs w:val="22"/>
        </w:rPr>
        <w:t xml:space="preserve">If both seed and clonal propagative sources are present, then their </w:t>
      </w:r>
      <w:r w:rsidR="00D20EFF" w:rsidRPr="00D142EB">
        <w:rPr>
          <w:sz w:val="22"/>
          <w:szCs w:val="22"/>
        </w:rPr>
        <w:t>respective</w:t>
      </w:r>
      <w:r w:rsidR="00CB7321" w:rsidRPr="00D142EB">
        <w:rPr>
          <w:sz w:val="22"/>
          <w:szCs w:val="22"/>
        </w:rPr>
        <w:t xml:space="preserve"> growth rates </w:t>
      </w:r>
      <w:r w:rsidR="00D20EFF" w:rsidRPr="00D142EB">
        <w:rPr>
          <w:sz w:val="22"/>
          <w:szCs w:val="22"/>
        </w:rPr>
        <w:t xml:space="preserve">will determine succession and compositional states, and resulting ecosystem characteristics. </w:t>
      </w:r>
    </w:p>
    <w:p w14:paraId="0A505349" w14:textId="3809B5B8" w:rsidR="0065371F" w:rsidRPr="00B97F7B" w:rsidRDefault="00D20EFF" w:rsidP="00E36DAD">
      <w:pPr>
        <w:pStyle w:val="CommentText"/>
        <w:ind w:firstLine="720"/>
        <w:rPr>
          <w:sz w:val="22"/>
          <w:szCs w:val="22"/>
        </w:rPr>
      </w:pPr>
      <w:r w:rsidRPr="00E36DAD">
        <w:rPr>
          <w:sz w:val="22"/>
          <w:szCs w:val="22"/>
        </w:rPr>
        <w:t xml:space="preserve">The </w:t>
      </w:r>
      <w:r w:rsidR="006F2369" w:rsidRPr="00FC5A4A">
        <w:rPr>
          <w:sz w:val="22"/>
          <w:szCs w:val="22"/>
        </w:rPr>
        <w:t xml:space="preserve">reproductive strategies of a plant community may thus affect an ecosystem’s </w:t>
      </w:r>
      <w:r w:rsidR="00FC76DF" w:rsidRPr="00FC5A4A">
        <w:rPr>
          <w:sz w:val="22"/>
          <w:szCs w:val="22"/>
        </w:rPr>
        <w:t>resilience</w:t>
      </w:r>
      <w:r w:rsidR="005E1EF7" w:rsidRPr="00FC5A4A">
        <w:rPr>
          <w:sz w:val="22"/>
          <w:szCs w:val="22"/>
        </w:rPr>
        <w:t>, allowing it to return to a compositional state similar to pre-disturbance</w:t>
      </w:r>
      <w:r w:rsidR="00FC76DF" w:rsidRPr="00FC5A4A">
        <w:rPr>
          <w:sz w:val="22"/>
          <w:szCs w:val="22"/>
        </w:rPr>
        <w:t xml:space="preserve"> conditions </w:t>
      </w:r>
      <w:r w:rsidR="00FC76DF" w:rsidRPr="00FC5A4A">
        <w:rPr>
          <w:sz w:val="22"/>
          <w:szCs w:val="22"/>
        </w:rPr>
        <w:fldChar w:fldCharType="begin"/>
      </w:r>
      <w:r w:rsidR="00FC76DF" w:rsidRPr="00FC5A4A">
        <w:rPr>
          <w:sz w:val="22"/>
          <w:szCs w:val="22"/>
        </w:rPr>
        <w:instrText xml:space="preserve"> ADDIN ZOTERO_ITEM CSL_CITATION {"citationID":"IVND6QJv","properties":{"formattedCitation":"(Standish et al., 2014)","plainCitation":"(Standish et al., 2014)","noteIndex":0},"citationItems":[{"id":1232,"uris":["http://zotero.org/users/6092945/items/5TI2J2NB"],"itemData":{"id":1232,"type":"article-journal","abstract":"Increasingly, the success of management interventions aimed at biodiversity conservation are viewed as being dependent on the ‘resilience’ of the system. Although the term ‘resilience’ is increasingly used by policy makers and environmental managers, the concept of ‘resilience’ remains vague, varied and difficult to quantify. Here we clarify what this concept means from an ecological perspective, and how it can be measured and applied to ecosystem management. We argue that thresholds of disturbance are central to measuring resilience. Thresholds are important because they offer a means to quantify how much disturbance an ecosystem can absorb before switching to another state, and so indicate whether intervention might be necessary to promote the recovery of the pre-disturbance state. We distinguish between helpful resilience, where resilience helps recovery, and unhelpful resilience where it does not, signalling the presence of a threshold and the need for intervention. Data to determine thresholds are not always available and so we consider the potential for indices of functional diversity to act as proxy measures of resilience. We also consider the contributions of connectivity and scale to resilience and how to incorporate these factors into management. We argue that linking thresholds to functional diversity indices may improve our ability to predict the resilience of ecosystems to future, potentially novel, disturbances according to their spatial and temporal scales of influence. Throughout, we provide guidance for the application of the resilience concept to ecosystem management. In doing so, we confirm its usefulness for improving biodiversity conservation in our rapidly changing world.","container-title":"Biological Conservation","DOI":"10.1016/j.biocon.2014.06.008","ISSN":"0006-3207","journalAbbreviation":"Biological Conservation","language":"en","page":"43-51","source":"ScienceDirect","title":"Resilience in ecology: Abstraction, distraction, or where the action is?","title-short":"Resilience in ecology","volume":"177","author":[{"family":"Standish","given":"Rachel J."},{"family":"Hobbs","given":"Richard J."},{"family":"Mayfield","given":"Margaret M."},{"family":"Bestelmeyer","given":"Brandon T."},{"family":"Suding","given":"Katherine N."},{"family":"Battaglia","given":"Loretta L."},{"family":"Eviner","given":"Valerie"},{"family":"Hawkes","given":"Christine V."},{"family":"Temperton","given":"Vicky M."},{"family":"Cramer","given":"Viki A."},{"family":"Harris","given":"James A."},{"family":"Funk","given":"Jennifer L."},{"family":"Thomas","given":"Peter A."}],"issued":{"date-parts":[["2014",9,1]]}}}],"schema":"https://github.com/citation-style-language/schema/raw/master/csl-citation.json"} </w:instrText>
      </w:r>
      <w:r w:rsidR="00FC76DF" w:rsidRPr="00FC5A4A">
        <w:rPr>
          <w:sz w:val="22"/>
          <w:szCs w:val="22"/>
        </w:rPr>
        <w:fldChar w:fldCharType="separate"/>
      </w:r>
      <w:r w:rsidR="00FC76DF" w:rsidRPr="00FC5A4A">
        <w:rPr>
          <w:sz w:val="22"/>
          <w:szCs w:val="22"/>
        </w:rPr>
        <w:t>(Standish et al., 2014)</w:t>
      </w:r>
      <w:r w:rsidR="00FC76DF" w:rsidRPr="00FC5A4A">
        <w:rPr>
          <w:sz w:val="22"/>
          <w:szCs w:val="22"/>
        </w:rPr>
        <w:fldChar w:fldCharType="end"/>
      </w:r>
      <w:r w:rsidR="00FC76DF" w:rsidRPr="00FC5A4A">
        <w:rPr>
          <w:sz w:val="22"/>
          <w:szCs w:val="22"/>
        </w:rPr>
        <w:t xml:space="preserve">. </w:t>
      </w:r>
      <w:r w:rsidR="006D3418" w:rsidRPr="00FC5A4A">
        <w:rPr>
          <w:sz w:val="22"/>
          <w:szCs w:val="22"/>
        </w:rPr>
        <w:t>Some ecosystems experience regular</w:t>
      </w:r>
      <w:r w:rsidR="00AA6ECD" w:rsidRPr="00FC5A4A">
        <w:rPr>
          <w:sz w:val="22"/>
          <w:szCs w:val="22"/>
        </w:rPr>
        <w:t xml:space="preserve"> natural</w:t>
      </w:r>
      <w:r w:rsidR="006D3418" w:rsidRPr="00FC5A4A">
        <w:rPr>
          <w:sz w:val="22"/>
          <w:szCs w:val="22"/>
        </w:rPr>
        <w:t xml:space="preserve"> disturbance, which may be environmental</w:t>
      </w:r>
      <w:r w:rsidR="00AA6ECD" w:rsidRPr="00FC5A4A">
        <w:rPr>
          <w:sz w:val="22"/>
          <w:szCs w:val="22"/>
        </w:rPr>
        <w:t>,</w:t>
      </w:r>
      <w:r w:rsidR="006F424F" w:rsidRPr="00FC5A4A">
        <w:rPr>
          <w:sz w:val="22"/>
          <w:szCs w:val="22"/>
        </w:rPr>
        <w:t xml:space="preserve"> or from biotic interactions. </w:t>
      </w:r>
      <w:r w:rsidR="00AA6ECD" w:rsidRPr="00FC5A4A">
        <w:rPr>
          <w:sz w:val="22"/>
          <w:szCs w:val="22"/>
        </w:rPr>
        <w:t>Natural disturbance may promote ecosystem resilience</w:t>
      </w:r>
      <w:r w:rsidR="00617608" w:rsidRPr="00FC5A4A">
        <w:rPr>
          <w:sz w:val="22"/>
          <w:szCs w:val="22"/>
        </w:rPr>
        <w:t xml:space="preserve"> (</w:t>
      </w:r>
      <w:r w:rsidR="00617608" w:rsidRPr="00FC5A4A">
        <w:rPr>
          <w:sz w:val="22"/>
          <w:szCs w:val="22"/>
          <w:highlight w:val="lightGray"/>
        </w:rPr>
        <w:t>CITE</w:t>
      </w:r>
      <w:r w:rsidR="00617608" w:rsidRPr="00FC5A4A">
        <w:rPr>
          <w:sz w:val="22"/>
          <w:szCs w:val="22"/>
        </w:rPr>
        <w:t>)</w:t>
      </w:r>
      <w:r w:rsidR="00AA6ECD" w:rsidRPr="00FC5A4A">
        <w:rPr>
          <w:sz w:val="22"/>
          <w:szCs w:val="22"/>
        </w:rPr>
        <w:t>, h</w:t>
      </w:r>
      <w:r w:rsidR="00E80B73" w:rsidRPr="00FC5A4A">
        <w:rPr>
          <w:sz w:val="22"/>
          <w:szCs w:val="22"/>
        </w:rPr>
        <w:t>owever</w:t>
      </w:r>
      <w:r w:rsidR="006D3418" w:rsidRPr="00FC5A4A">
        <w:rPr>
          <w:sz w:val="22"/>
          <w:szCs w:val="22"/>
        </w:rPr>
        <w:t>,</w:t>
      </w:r>
      <w:r w:rsidR="00E80B73" w:rsidRPr="00FC5A4A">
        <w:rPr>
          <w:sz w:val="22"/>
          <w:szCs w:val="22"/>
        </w:rPr>
        <w:t xml:space="preserve"> if disturbance is persistent or return intervals exceed </w:t>
      </w:r>
      <w:r w:rsidR="00E87F5C" w:rsidRPr="00FC5A4A">
        <w:rPr>
          <w:sz w:val="22"/>
          <w:szCs w:val="22"/>
        </w:rPr>
        <w:t>recovery time</w:t>
      </w:r>
      <w:r w:rsidR="00967EC8" w:rsidRPr="00FC5A4A">
        <w:rPr>
          <w:sz w:val="22"/>
          <w:szCs w:val="22"/>
        </w:rPr>
        <w:t>, ecosystem</w:t>
      </w:r>
      <w:r w:rsidR="00F20505" w:rsidRPr="00FC5A4A">
        <w:rPr>
          <w:sz w:val="22"/>
          <w:szCs w:val="22"/>
        </w:rPr>
        <w:t>s</w:t>
      </w:r>
      <w:r w:rsidR="00967EC8" w:rsidRPr="00FC5A4A">
        <w:rPr>
          <w:sz w:val="22"/>
          <w:szCs w:val="22"/>
        </w:rPr>
        <w:t xml:space="preserve"> shift to alternate compositional or functional states</w:t>
      </w:r>
      <w:r w:rsidR="009035DA" w:rsidRPr="00FC5A4A">
        <w:rPr>
          <w:sz w:val="22"/>
          <w:szCs w:val="22"/>
        </w:rPr>
        <w:t xml:space="preserve"> (</w:t>
      </w:r>
      <w:r w:rsidR="009035DA" w:rsidRPr="00FC5A4A">
        <w:rPr>
          <w:sz w:val="22"/>
          <w:szCs w:val="22"/>
          <w:highlight w:val="lightGray"/>
        </w:rPr>
        <w:t>CITE</w:t>
      </w:r>
      <w:r w:rsidR="009035DA" w:rsidRPr="00FC5A4A">
        <w:rPr>
          <w:sz w:val="22"/>
          <w:szCs w:val="22"/>
        </w:rPr>
        <w:t>)</w:t>
      </w:r>
      <w:r w:rsidR="00967EC8" w:rsidRPr="00FC5A4A">
        <w:rPr>
          <w:sz w:val="22"/>
          <w:szCs w:val="22"/>
        </w:rPr>
        <w:t xml:space="preserve">. </w:t>
      </w:r>
      <w:r w:rsidR="00E87F5C" w:rsidRPr="00FC5A4A">
        <w:rPr>
          <w:sz w:val="22"/>
          <w:szCs w:val="22"/>
        </w:rPr>
        <w:t xml:space="preserve"> </w:t>
      </w:r>
      <w:r w:rsidR="00F620DD" w:rsidRPr="00FC5A4A">
        <w:rPr>
          <w:sz w:val="22"/>
          <w:szCs w:val="22"/>
        </w:rPr>
        <w:t>Overstress, such as through overgrazing,</w:t>
      </w:r>
      <w:r w:rsidR="004F5415" w:rsidRPr="00FC5A4A">
        <w:rPr>
          <w:sz w:val="22"/>
          <w:szCs w:val="22"/>
        </w:rPr>
        <w:t xml:space="preserve"> would lead to reduced capacity for </w:t>
      </w:r>
      <w:r w:rsidR="004359F7" w:rsidRPr="00FC5A4A">
        <w:rPr>
          <w:sz w:val="22"/>
          <w:szCs w:val="22"/>
        </w:rPr>
        <w:t>the community to recover through loss</w:t>
      </w:r>
      <w:r w:rsidR="004359F7" w:rsidRPr="00E36DAD">
        <w:rPr>
          <w:sz w:val="22"/>
          <w:szCs w:val="22"/>
        </w:rPr>
        <w:t xml:space="preserve"> of reproductive </w:t>
      </w:r>
      <w:r w:rsidR="00D07309" w:rsidRPr="00E36DAD">
        <w:rPr>
          <w:sz w:val="22"/>
          <w:szCs w:val="22"/>
        </w:rPr>
        <w:t>members</w:t>
      </w:r>
      <w:r w:rsidR="00156FAE" w:rsidRPr="00E36DAD">
        <w:rPr>
          <w:sz w:val="22"/>
          <w:szCs w:val="22"/>
        </w:rPr>
        <w:t xml:space="preserve"> (especially clonally reproductive parent vegetation)</w:t>
      </w:r>
      <w:r w:rsidR="00D07309" w:rsidRPr="00E36DAD">
        <w:rPr>
          <w:sz w:val="22"/>
          <w:szCs w:val="22"/>
        </w:rPr>
        <w:t xml:space="preserve"> within plant populations</w:t>
      </w:r>
      <w:r w:rsidR="000026FC" w:rsidRPr="00E36DAD">
        <w:rPr>
          <w:sz w:val="22"/>
          <w:szCs w:val="22"/>
        </w:rPr>
        <w:t xml:space="preserve">. </w:t>
      </w:r>
      <w:r w:rsidR="004F5415" w:rsidRPr="00E36DAD">
        <w:rPr>
          <w:sz w:val="22"/>
          <w:szCs w:val="22"/>
        </w:rPr>
        <w:t xml:space="preserve">The Green World Hypothesis </w:t>
      </w:r>
      <w:r w:rsidR="004F5415" w:rsidRPr="00E36DAD">
        <w:rPr>
          <w:sz w:val="22"/>
          <w:szCs w:val="22"/>
        </w:rPr>
        <w:fldChar w:fldCharType="begin"/>
      </w:r>
      <w:r w:rsidR="004F5415" w:rsidRPr="00E36DAD">
        <w:rPr>
          <w:sz w:val="22"/>
          <w:szCs w:val="22"/>
        </w:rPr>
        <w:instrText xml:space="preserve"> ADDIN ZOTERO_ITEM CSL_CITATION {"citationID":"uVfzWgxs","properties":{"formattedCitation":"(Hairston, Smith, &amp; Slobodkin, 1960)","plainCitation":"(Hairston, Smith, &amp; Slobodkin, 1960)","noteIndex":0},"citationItems":[{"id":2714,"uris":["http://zotero.org/users/6092945/items/ZHBVVDM8"],"itemData":{"id":2714,"type":"article-journal","abstract":"In summary, then, our general conclusions are: (1) Populations of producers, carnivores, and decomposers are limited by their respective resources in the classical density-dependent fashion. (2) Interspecific competition must necessarily exist among the members of each of these three trophic levels. (3) Herbivores are seldom food-limited, appear most often to be predator-limited, and therefore are not likely to compete for common resources.","container-title":"The American Naturalist","ISSN":"0003-0147","issue":"879","note":"publisher: [University of Chicago Press, American Society of Naturalists]","page":"421-425","source":"JSTOR","title":"Community Structure, Population Control, and Competition","volume":"94","author":[{"family":"Hairston","given":"Nelson G."},{"family":"Smith","given":"Frederick E."},{"family":"Slobodkin","given":"Lawrence B."}],"issued":{"date-parts":[["1960"]]}}}],"schema":"https://github.com/citation-style-language/schema/raw/master/csl-citation.json"} </w:instrText>
      </w:r>
      <w:r w:rsidR="004F5415" w:rsidRPr="00E36DAD">
        <w:rPr>
          <w:sz w:val="22"/>
          <w:szCs w:val="22"/>
        </w:rPr>
        <w:fldChar w:fldCharType="separate"/>
      </w:r>
      <w:r w:rsidR="004F5415" w:rsidRPr="00E36DAD">
        <w:rPr>
          <w:rFonts w:ascii="Calibri" w:hAnsi="Calibri" w:cs="Calibri"/>
          <w:sz w:val="22"/>
          <w:szCs w:val="22"/>
        </w:rPr>
        <w:t>(Hairston, Smith, &amp; Slobodkin, 1960)</w:t>
      </w:r>
      <w:r w:rsidR="004F5415" w:rsidRPr="00E36DAD">
        <w:rPr>
          <w:sz w:val="22"/>
          <w:szCs w:val="22"/>
        </w:rPr>
        <w:fldChar w:fldCharType="end"/>
      </w:r>
      <w:r w:rsidR="004F5415" w:rsidRPr="00E36DAD">
        <w:rPr>
          <w:sz w:val="22"/>
          <w:szCs w:val="22"/>
        </w:rPr>
        <w:t xml:space="preserve"> would posit that grazing pressure must be released as predators should take advantage of herbivore populations. However, if </w:t>
      </w:r>
      <w:commentRangeStart w:id="19"/>
      <w:r w:rsidR="004F5415" w:rsidRPr="00E36DAD">
        <w:rPr>
          <w:sz w:val="22"/>
          <w:szCs w:val="22"/>
        </w:rPr>
        <w:t xml:space="preserve">grazers </w:t>
      </w:r>
      <w:commentRangeEnd w:id="19"/>
      <w:r w:rsidR="00FC5A4A">
        <w:rPr>
          <w:rStyle w:val="CommentReference"/>
        </w:rPr>
        <w:commentReference w:id="19"/>
      </w:r>
      <w:r w:rsidR="004F5415" w:rsidRPr="00E36DAD">
        <w:rPr>
          <w:sz w:val="22"/>
          <w:szCs w:val="22"/>
        </w:rPr>
        <w:t xml:space="preserve">are not limited by predation, then grazing pressure can alter site ecology and thus limit the capacity of the habitat to recover </w:t>
      </w:r>
      <w:r w:rsidR="004F5415" w:rsidRPr="00E36DAD">
        <w:rPr>
          <w:sz w:val="22"/>
          <w:szCs w:val="22"/>
        </w:rPr>
        <w:fldChar w:fldCharType="begin"/>
      </w:r>
      <w:r w:rsidR="004F5415" w:rsidRPr="00E36DAD">
        <w:rPr>
          <w:sz w:val="22"/>
          <w:szCs w:val="22"/>
        </w:rPr>
        <w:instrText xml:space="preserve"> ADDIN ZOTERO_ITEM CSL_CITATION {"citationID":"FGawrlo6","properties":{"formattedCitation":"(Srivastava &amp; Jefferies, 1996)","plainCitation":"(Srivastava &amp; Jefferies, 1996)","noteIndex":0},"citationItems":[{"id":43,"uris":["http://zotero.org/users/6092945/items/XZMBYB2L"],"itemData":{"id":43,"type":"article-journal","abstract":"[1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4F5415" w:rsidRPr="00E36DAD">
        <w:rPr>
          <w:sz w:val="22"/>
          <w:szCs w:val="22"/>
        </w:rPr>
        <w:fldChar w:fldCharType="separate"/>
      </w:r>
      <w:r w:rsidR="004F5415" w:rsidRPr="00E36DAD">
        <w:rPr>
          <w:rFonts w:ascii="Calibri" w:hAnsi="Calibri" w:cs="Calibri"/>
          <w:sz w:val="22"/>
          <w:szCs w:val="22"/>
        </w:rPr>
        <w:t>(Srivastava &amp; Jefferies, 1996)</w:t>
      </w:r>
      <w:r w:rsidR="004F5415" w:rsidRPr="00E36DAD">
        <w:rPr>
          <w:sz w:val="22"/>
          <w:szCs w:val="22"/>
        </w:rPr>
        <w:fldChar w:fldCharType="end"/>
      </w:r>
      <w:r w:rsidR="004F5415" w:rsidRPr="00E36DAD">
        <w:rPr>
          <w:sz w:val="22"/>
          <w:szCs w:val="22"/>
        </w:rPr>
        <w:t xml:space="preserve">. </w:t>
      </w:r>
      <w:r w:rsidR="00BA1536" w:rsidRPr="00E36DAD">
        <w:rPr>
          <w:sz w:val="22"/>
          <w:szCs w:val="22"/>
        </w:rPr>
        <w:t xml:space="preserve"> </w:t>
      </w:r>
      <w:r w:rsidR="00F21278" w:rsidRPr="00B97F7B">
        <w:rPr>
          <w:sz w:val="22"/>
          <w:szCs w:val="22"/>
        </w:rPr>
        <w:t xml:space="preserve">A key knowledge gap is to understand how recovery proceeds in an ecosystem which regularly experiences natural disturbance, such as estuaries. </w:t>
      </w:r>
    </w:p>
    <w:p w14:paraId="64624BE4" w14:textId="77BDC16B" w:rsidR="000504B7" w:rsidRDefault="00D142EB">
      <w:r>
        <w:tab/>
      </w:r>
      <w:r w:rsidR="007F5791" w:rsidRPr="00D142EB">
        <w:t>E</w:t>
      </w:r>
      <w:r w:rsidR="00834851" w:rsidRPr="00D142EB">
        <w:t xml:space="preserve">stuaries </w:t>
      </w:r>
      <w:r w:rsidR="004856F3" w:rsidRPr="00D142EB">
        <w:t xml:space="preserve">inherently experience </w:t>
      </w:r>
      <w:r w:rsidR="00834851" w:rsidRPr="00D142EB">
        <w:t xml:space="preserve">natural </w:t>
      </w:r>
      <w:commentRangeStart w:id="20"/>
      <w:r w:rsidR="00834851" w:rsidRPr="00D142EB">
        <w:t xml:space="preserve">disturbance </w:t>
      </w:r>
      <w:commentRangeEnd w:id="20"/>
      <w:r w:rsidR="00096007">
        <w:rPr>
          <w:rStyle w:val="CommentReference"/>
        </w:rPr>
        <w:commentReference w:id="20"/>
      </w:r>
      <w:r w:rsidR="006B4E74" w:rsidRPr="00D142EB">
        <w:t>in the form of</w:t>
      </w:r>
      <w:r w:rsidR="00834851" w:rsidRPr="00D142EB">
        <w:t xml:space="preserve"> daily tides, seasonal storms, or over longer geomorphic timescales and processes such as marsh accretion, erosion, or subsidence </w:t>
      </w:r>
      <w:r w:rsidR="00834851" w:rsidRPr="00E36DAD">
        <w:fldChar w:fldCharType="begin"/>
      </w:r>
      <w:r w:rsidR="00834851" w:rsidRPr="00D142EB">
        <w:instrText xml:space="preserve"> ADDIN ZOTERO_ITEM CSL_CITATION {"citationID":"mY9m1kdW","properties":{"formattedCitation":"(Pasternack,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834851" w:rsidRPr="00E36DAD">
        <w:fldChar w:fldCharType="separate"/>
      </w:r>
      <w:r w:rsidR="00834851" w:rsidRPr="00D142EB">
        <w:rPr>
          <w:rFonts w:ascii="Calibri" w:hAnsi="Calibri" w:cs="Calibri"/>
        </w:rPr>
        <w:t>(Pasternack, 2009)</w:t>
      </w:r>
      <w:r w:rsidR="00834851" w:rsidRPr="00E36DAD">
        <w:fldChar w:fldCharType="end"/>
      </w:r>
      <w:r w:rsidR="00834851" w:rsidRPr="00D142EB">
        <w:t xml:space="preserve">. </w:t>
      </w:r>
      <w:r w:rsidR="00A563CE" w:rsidRPr="00D142EB">
        <w:t xml:space="preserve"> </w:t>
      </w:r>
      <w:r w:rsidR="00A13108">
        <w:t>T</w:t>
      </w:r>
      <w:r w:rsidR="00FC6CB5" w:rsidRPr="00D142EB">
        <w:t xml:space="preserve">heir </w:t>
      </w:r>
      <w:r w:rsidR="00E8243D" w:rsidRPr="00D142EB">
        <w:t xml:space="preserve">immense </w:t>
      </w:r>
      <w:r w:rsidR="002B07A0" w:rsidRPr="00D142EB">
        <w:t xml:space="preserve">habitat </w:t>
      </w:r>
      <w:r w:rsidR="00E8243D" w:rsidRPr="00D142EB">
        <w:t>value to marine species such as salmonids and shorebirds</w:t>
      </w:r>
      <w:r w:rsidR="00FC6CB5" w:rsidRPr="00D142EB">
        <w:t xml:space="preserve"> is reflected in </w:t>
      </w:r>
      <w:r w:rsidR="00A13108">
        <w:t>national</w:t>
      </w:r>
      <w:r w:rsidR="00A13108" w:rsidRPr="00D142EB">
        <w:t xml:space="preserve"> </w:t>
      </w:r>
      <w:r w:rsidR="00FC6CB5" w:rsidRPr="00D142EB">
        <w:t>and international efforts for conservation and restoration</w:t>
      </w:r>
      <w:r w:rsidR="00E8243D" w:rsidRPr="00D142EB">
        <w:t xml:space="preserve"> (</w:t>
      </w:r>
      <w:r w:rsidR="00E8243D" w:rsidRPr="00D142EB">
        <w:rPr>
          <w:highlight w:val="lightGray"/>
        </w:rPr>
        <w:t>CITE</w:t>
      </w:r>
      <w:r w:rsidR="00E8243D" w:rsidRPr="00D142EB">
        <w:t xml:space="preserve">). </w:t>
      </w:r>
      <w:r w:rsidR="006B4E74" w:rsidRPr="00D142EB">
        <w:t xml:space="preserve">The brackish </w:t>
      </w:r>
      <w:r w:rsidR="006B4E74" w:rsidRPr="00D142EB">
        <w:lastRenderedPageBreak/>
        <w:t>marshes of estuaries in the PNW are characterized by</w:t>
      </w:r>
      <w:r w:rsidR="008D2DF6" w:rsidRPr="00D142EB">
        <w:t xml:space="preserve"> perennial graminoids (sedges, rushes, and some grasses), </w:t>
      </w:r>
      <w:r w:rsidR="000504B7">
        <w:t xml:space="preserve">which are </w:t>
      </w:r>
      <w:r w:rsidR="000504B7" w:rsidRPr="003A4AD1">
        <w:t>most often clonally reproductive, with some seed-limited species such as Lyngbye’s sedge (</w:t>
      </w:r>
      <w:commentRangeStart w:id="21"/>
      <w:r w:rsidR="000504B7" w:rsidRPr="003A4AD1">
        <w:rPr>
          <w:i/>
        </w:rPr>
        <w:t xml:space="preserve">Carex </w:t>
      </w:r>
      <w:commentRangeEnd w:id="21"/>
      <w:r w:rsidR="008E329F">
        <w:rPr>
          <w:rStyle w:val="CommentReference"/>
        </w:rPr>
        <w:commentReference w:id="21"/>
      </w:r>
      <w:r w:rsidR="000504B7" w:rsidRPr="003A4AD1">
        <w:rPr>
          <w:i/>
        </w:rPr>
        <w:t>lyngbyei</w:t>
      </w:r>
      <w:r w:rsidR="000504B7" w:rsidRPr="003A4AD1">
        <w:t>) (</w:t>
      </w:r>
      <w:r w:rsidR="000504B7" w:rsidRPr="003A4AD1">
        <w:rPr>
          <w:highlight w:val="lightGray"/>
        </w:rPr>
        <w:t>CITE</w:t>
      </w:r>
      <w:r w:rsidR="000504B7" w:rsidRPr="003A4AD1">
        <w:t xml:space="preserve">). </w:t>
      </w:r>
      <w:r w:rsidR="000504B7">
        <w:t xml:space="preserve">Their habitat importance, especially along channel edges, is owed to their tall (up to 1m) vegetation overhanging </w:t>
      </w:r>
      <w:r w:rsidR="008A37B9" w:rsidRPr="00D142EB">
        <w:t xml:space="preserve">the channel to provide shade for juvenile salmonids and forage for </w:t>
      </w:r>
      <w:r w:rsidR="00887A14">
        <w:t>waterfowl</w:t>
      </w:r>
      <w:r w:rsidR="00F673BC">
        <w:t xml:space="preserve"> (</w:t>
      </w:r>
      <w:r w:rsidR="00F673BC" w:rsidRPr="00E36DAD">
        <w:rPr>
          <w:highlight w:val="lightGray"/>
        </w:rPr>
        <w:t>CITE</w:t>
      </w:r>
      <w:r w:rsidR="00F673BC">
        <w:t>)</w:t>
      </w:r>
      <w:r w:rsidR="00887A14">
        <w:t>. Many waterfowl species are seasonal migrants, and these estuaries are important habitat as part of the Pacific Flyway (</w:t>
      </w:r>
      <w:r w:rsidR="00887A14" w:rsidRPr="00E36DAD">
        <w:rPr>
          <w:highlight w:val="lightGray"/>
        </w:rPr>
        <w:t>CITE</w:t>
      </w:r>
      <w:r w:rsidR="00887A14">
        <w:t>). Some</w:t>
      </w:r>
      <w:r w:rsidR="00F673BC">
        <w:t xml:space="preserve"> waterfowl</w:t>
      </w:r>
      <w:r w:rsidR="00887A14">
        <w:t xml:space="preserve"> species are resident, </w:t>
      </w:r>
      <w:r w:rsidR="00EF0802">
        <w:t xml:space="preserve">which increases the habitat value for year-round occupancy. </w:t>
      </w:r>
      <w:r w:rsidR="00000826">
        <w:t xml:space="preserve">The </w:t>
      </w:r>
      <w:r w:rsidR="007C09B2">
        <w:t xml:space="preserve">Canada goose (“CAGO”) </w:t>
      </w:r>
      <w:r w:rsidR="005D4C3F">
        <w:t>was historically an infrequent migrant to the PNW, but in the later 20</w:t>
      </w:r>
      <w:r w:rsidR="005D4C3F" w:rsidRPr="00E36DAD">
        <w:rPr>
          <w:vertAlign w:val="superscript"/>
        </w:rPr>
        <w:t>th</w:t>
      </w:r>
      <w:r w:rsidR="005D4C3F">
        <w:t xml:space="preserve"> century</w:t>
      </w:r>
      <w:ins w:id="22" w:author="n" w:date="2023-01-15T10:35:00Z">
        <w:r w:rsidR="000B1B78">
          <w:t>,</w:t>
        </w:r>
      </w:ins>
      <w:r w:rsidR="005D4C3F">
        <w:t xml:space="preserve"> resident populations were introduced to promote hunting tourism. </w:t>
      </w:r>
      <w:r w:rsidR="008743BD">
        <w:t>Their regional</w:t>
      </w:r>
      <w:r w:rsidR="005D4C3F">
        <w:t xml:space="preserve"> population has</w:t>
      </w:r>
      <w:r w:rsidR="008743BD">
        <w:t xml:space="preserve"> since exploded, resulting in </w:t>
      </w:r>
      <w:r w:rsidR="00F673BC">
        <w:t xml:space="preserve">the development of </w:t>
      </w:r>
      <w:r w:rsidR="008743BD">
        <w:t xml:space="preserve">CAGO management plans to curtail negative impacts such as overgrazing and </w:t>
      </w:r>
      <w:r w:rsidR="0089380F">
        <w:t>fecal coliform in municipal spaces (</w:t>
      </w:r>
      <w:r w:rsidR="0089380F" w:rsidRPr="00E36DAD">
        <w:rPr>
          <w:highlight w:val="lightGray"/>
        </w:rPr>
        <w:t>CITE</w:t>
      </w:r>
      <w:r w:rsidR="0089380F">
        <w:t xml:space="preserve">). In estuaries, CAGO grazing behavior is particularly concerning not only because they heavily graze the leafy above-ground vegetation, but they </w:t>
      </w:r>
      <w:r w:rsidR="00C558B8">
        <w:t xml:space="preserve">“grub” or </w:t>
      </w:r>
      <w:r w:rsidR="0089380F">
        <w:t xml:space="preserve">rip out the </w:t>
      </w:r>
      <w:r w:rsidR="00C078BD">
        <w:t>rhizomes that would be capable of clonally growing to restore the vegetation after grazing</w:t>
      </w:r>
      <w:r w:rsidR="00F673BC">
        <w:t xml:space="preserve"> (</w:t>
      </w:r>
      <w:r w:rsidR="00F673BC" w:rsidRPr="00E36DAD">
        <w:rPr>
          <w:highlight w:val="lightGray"/>
        </w:rPr>
        <w:t>CITE</w:t>
      </w:r>
      <w:r w:rsidR="00F673BC">
        <w:t>)</w:t>
      </w:r>
      <w:r w:rsidR="00C078BD">
        <w:t xml:space="preserve">. This behavior has led to restoration efforts to physically barricade CAGO from marsh vegetation through the construction of fences, or exclosures. </w:t>
      </w:r>
      <w:r w:rsidR="00FD684E">
        <w:t>Exclosures are commonly used in a variety of land management applications to prevent herbivory</w:t>
      </w:r>
      <w:r w:rsidR="008A7B0C">
        <w:t xml:space="preserve"> (</w:t>
      </w:r>
      <w:r w:rsidR="008A7B0C" w:rsidRPr="00E36DAD">
        <w:rPr>
          <w:highlight w:val="lightGray"/>
        </w:rPr>
        <w:t>CITE</w:t>
      </w:r>
      <w:r w:rsidR="008A7B0C">
        <w:rPr>
          <w:highlight w:val="lightGray"/>
        </w:rPr>
        <w:t>?</w:t>
      </w:r>
      <w:r w:rsidR="008A7B0C">
        <w:t>)</w:t>
      </w:r>
      <w:r w:rsidR="00FD684E">
        <w:t xml:space="preserve">, and in PNW estuaries on Vancouver Island, they are an immediate solution to </w:t>
      </w:r>
      <w:r w:rsidR="008873F3">
        <w:t xml:space="preserve">allow the vegetation the opportunity to passively recover (as opposed to active restoration through transplanting new plants). </w:t>
      </w:r>
      <w:r w:rsidR="00154D3F">
        <w:t xml:space="preserve">The intended outcome is that by excluding </w:t>
      </w:r>
      <w:r w:rsidR="001E2A3A">
        <w:t>CAGO, the vegetation will passively recover via natural succession to restore estuary habitat to a species compositional abundance</w:t>
      </w:r>
      <w:r w:rsidR="000D3078">
        <w:t xml:space="preserve"> characteristic of an ungrazed habitat</w:t>
      </w:r>
      <w:commentRangeStart w:id="23"/>
      <w:r w:rsidR="000D3078">
        <w:t xml:space="preserve">. </w:t>
      </w:r>
      <w:r w:rsidR="008A7B0C">
        <w:t xml:space="preserve">Whether this approach leads to intended outcomes has not been tested, and offers an opportunity to understand whether passive restoration measures </w:t>
      </w:r>
      <w:r w:rsidR="007F4711">
        <w:t xml:space="preserve">are sufficient to restore habitat of a desired compositional palette of native species. </w:t>
      </w:r>
      <w:commentRangeEnd w:id="23"/>
      <w:r w:rsidR="00971FB8">
        <w:rPr>
          <w:rStyle w:val="CommentReference"/>
        </w:rPr>
        <w:commentReference w:id="23"/>
      </w:r>
    </w:p>
    <w:p w14:paraId="58ED3D30" w14:textId="54645DDE" w:rsidR="003A4806" w:rsidRPr="00D142EB" w:rsidRDefault="0089311B" w:rsidP="00E36DAD">
      <w:pPr>
        <w:ind w:firstLine="720"/>
      </w:pPr>
      <w:r w:rsidRPr="00D142EB">
        <w:t>The</w:t>
      </w:r>
      <w:r w:rsidR="00D4563B" w:rsidRPr="00D142EB">
        <w:t xml:space="preserve"> main objective </w:t>
      </w:r>
      <w:r w:rsidRPr="00D142EB">
        <w:t>of</w:t>
      </w:r>
      <w:r w:rsidR="00D4563B" w:rsidRPr="00D142EB">
        <w:t xml:space="preserve"> this study was to </w:t>
      </w:r>
      <w:r w:rsidR="005E2115" w:rsidRPr="00D142EB">
        <w:t>understand</w:t>
      </w:r>
      <w:r w:rsidR="001A0659" w:rsidRPr="00D142EB">
        <w:t xml:space="preserve"> composition</w:t>
      </w:r>
      <w:r w:rsidR="006269D0" w:rsidRPr="00D142EB">
        <w:t>al changes</w:t>
      </w:r>
      <w:r w:rsidR="001A0659" w:rsidRPr="00D142EB">
        <w:t xml:space="preserve"> of</w:t>
      </w:r>
      <w:r w:rsidR="005E2115" w:rsidRPr="00D142EB">
        <w:t xml:space="preserve"> </w:t>
      </w:r>
      <w:r w:rsidR="0057056B" w:rsidRPr="00D142EB">
        <w:t>surface seed bank</w:t>
      </w:r>
      <w:r w:rsidR="00607809" w:rsidRPr="00D142EB">
        <w:t>s</w:t>
      </w:r>
      <w:r w:rsidR="0057056B" w:rsidRPr="00D142EB">
        <w:t xml:space="preserve"> and above-ground vegetation</w:t>
      </w:r>
      <w:r w:rsidR="000A104C" w:rsidRPr="00D142EB">
        <w:t xml:space="preserve"> </w:t>
      </w:r>
      <w:r w:rsidR="005E2115" w:rsidRPr="00D142EB">
        <w:t>at discrete stages of recovery since</w:t>
      </w:r>
      <w:r w:rsidR="0057056B" w:rsidRPr="00D142EB">
        <w:t xml:space="preserve"> grazing exclusion</w:t>
      </w:r>
      <w:r w:rsidR="00D67837" w:rsidRPr="00D142EB">
        <w:t xml:space="preserve"> in two </w:t>
      </w:r>
      <w:r w:rsidR="00607809" w:rsidRPr="00D142EB">
        <w:t xml:space="preserve">Salish Sea </w:t>
      </w:r>
      <w:r w:rsidR="00D67837" w:rsidRPr="00D142EB">
        <w:t>estuaries</w:t>
      </w:r>
      <w:r w:rsidR="0057056B" w:rsidRPr="00D142EB">
        <w:t xml:space="preserve">. </w:t>
      </w:r>
      <w:r w:rsidR="00BC79D0" w:rsidRPr="00D142EB">
        <w:t xml:space="preserve">We wanted to know if grazing exclusion allows </w:t>
      </w:r>
      <w:r w:rsidR="00D716DA" w:rsidRPr="00D142EB">
        <w:t>species</w:t>
      </w:r>
      <w:r w:rsidR="00BC79D0" w:rsidRPr="00D142EB">
        <w:t xml:space="preserve"> to passively recover to</w:t>
      </w:r>
      <w:r w:rsidR="005A38D3" w:rsidRPr="00D142EB">
        <w:t xml:space="preserve"> a compositional abundance similar to undisturbed sites. </w:t>
      </w:r>
      <w:r w:rsidR="005E58DD" w:rsidRPr="00D142EB">
        <w:t>Traditional succession models would say the</w:t>
      </w:r>
      <w:r w:rsidR="00180B40" w:rsidRPr="00D142EB">
        <w:t xml:space="preserve"> most competitive</w:t>
      </w:r>
      <w:r w:rsidR="0065092B" w:rsidRPr="00D142EB">
        <w:t xml:space="preserve"> </w:t>
      </w:r>
      <w:r w:rsidR="00180B40" w:rsidRPr="00D142EB">
        <w:t xml:space="preserve">species will </w:t>
      </w:r>
      <w:r w:rsidR="00137E0B" w:rsidRPr="00D142EB">
        <w:t xml:space="preserve">increasingly </w:t>
      </w:r>
      <w:r w:rsidR="00180B40" w:rsidRPr="00D142EB">
        <w:t xml:space="preserve">dominate the plant community as time since disturbance increases. </w:t>
      </w:r>
      <w:r w:rsidR="005E58DD" w:rsidRPr="00D142EB">
        <w:t xml:space="preserve">This would particularly </w:t>
      </w:r>
      <w:r w:rsidR="009447A7" w:rsidRPr="00D142EB">
        <w:t xml:space="preserve">be </w:t>
      </w:r>
      <w:r w:rsidR="005E58DD" w:rsidRPr="00D142EB">
        <w:t xml:space="preserve">the case in a clonal ecosystem, where recovery is driven by </w:t>
      </w:r>
      <w:r w:rsidR="009447A7" w:rsidRPr="00D142EB">
        <w:t xml:space="preserve">species spreading clonally </w:t>
      </w:r>
      <w:r w:rsidR="005E58DD" w:rsidRPr="00D142EB">
        <w:t xml:space="preserve">from </w:t>
      </w:r>
      <w:r w:rsidR="009447A7" w:rsidRPr="00D142EB">
        <w:t>adjacent</w:t>
      </w:r>
      <w:r w:rsidR="005E58DD" w:rsidRPr="00D142EB">
        <w:t xml:space="preserve"> undisturbed sites</w:t>
      </w:r>
      <w:r w:rsidR="006269D0" w:rsidRPr="00D142EB">
        <w:t>, in addition to potential recruitment from the seed bank</w:t>
      </w:r>
      <w:r w:rsidR="005E58DD" w:rsidRPr="00D142EB">
        <w:t xml:space="preserve">. If </w:t>
      </w:r>
      <w:r w:rsidR="00320EF7" w:rsidRPr="00D142EB">
        <w:t xml:space="preserve">succession is happening the we </w:t>
      </w:r>
      <w:r w:rsidR="005E58DD" w:rsidRPr="00D142EB">
        <w:t xml:space="preserve">expect: </w:t>
      </w:r>
    </w:p>
    <w:p w14:paraId="1498A9A4" w14:textId="0C27BC4E" w:rsidR="007D7475" w:rsidRPr="00D142EB" w:rsidRDefault="00554053" w:rsidP="007D7475">
      <w:pPr>
        <w:pStyle w:val="ListParagraph"/>
        <w:numPr>
          <w:ilvl w:val="0"/>
          <w:numId w:val="3"/>
        </w:numPr>
        <w:spacing w:after="0" w:line="240" w:lineRule="auto"/>
        <w:contextualSpacing w:val="0"/>
        <w:rPr>
          <w:rFonts w:eastAsia="Times New Roman"/>
        </w:rPr>
      </w:pPr>
      <w:r w:rsidRPr="00D142EB">
        <w:rPr>
          <w:rFonts w:eastAsia="Times New Roman"/>
        </w:rPr>
        <w:t>A</w:t>
      </w:r>
      <w:r w:rsidR="007D7475" w:rsidRPr="00D142EB">
        <w:rPr>
          <w:rFonts w:eastAsia="Times New Roman"/>
        </w:rPr>
        <w:t>bove-ground vegetation at older disturbance sites will be more similar to reference vegetation than recently disturbed (regardless of seed inputs)</w:t>
      </w:r>
      <w:r w:rsidR="00FE4A9F" w:rsidRPr="00D142EB">
        <w:rPr>
          <w:rFonts w:eastAsia="Times New Roman"/>
        </w:rPr>
        <w:t xml:space="preserve">, </w:t>
      </w:r>
      <w:r w:rsidR="006E2800" w:rsidRPr="00D142EB">
        <w:rPr>
          <w:rFonts w:eastAsia="Times New Roman"/>
        </w:rPr>
        <w:t>with respect to</w:t>
      </w:r>
      <w:r w:rsidR="00FE4A9F" w:rsidRPr="00D142EB">
        <w:rPr>
          <w:rFonts w:eastAsia="Times New Roman"/>
        </w:rPr>
        <w:t xml:space="preserve"> compositional abundance of tall, perennial </w:t>
      </w:r>
      <w:r w:rsidR="006E2800" w:rsidRPr="00D142EB">
        <w:rPr>
          <w:rFonts w:eastAsia="Times New Roman"/>
        </w:rPr>
        <w:t>graminoids</w:t>
      </w:r>
      <w:r w:rsidR="00FE4A9F" w:rsidRPr="00D142EB">
        <w:rPr>
          <w:rFonts w:eastAsia="Times New Roman"/>
        </w:rPr>
        <w:t xml:space="preserve"> (TPGs)</w:t>
      </w:r>
      <w:r w:rsidR="008B4EB5" w:rsidRPr="00D142EB">
        <w:rPr>
          <w:rFonts w:eastAsia="Times New Roman"/>
        </w:rPr>
        <w:t xml:space="preserve"> which dominate this ecosystem</w:t>
      </w:r>
      <w:r w:rsidR="00FE4A9F" w:rsidRPr="00D142EB">
        <w:rPr>
          <w:rFonts w:eastAsia="Times New Roman"/>
        </w:rPr>
        <w:t xml:space="preserve">. </w:t>
      </w:r>
    </w:p>
    <w:p w14:paraId="3FB0A7DC" w14:textId="41C25D2C" w:rsidR="007D7475" w:rsidRPr="00D142EB" w:rsidRDefault="00A25079" w:rsidP="00272C20">
      <w:pPr>
        <w:pStyle w:val="ListParagraph"/>
        <w:numPr>
          <w:ilvl w:val="1"/>
          <w:numId w:val="3"/>
        </w:numPr>
        <w:spacing w:after="0" w:line="240" w:lineRule="auto"/>
        <w:contextualSpacing w:val="0"/>
        <w:rPr>
          <w:rFonts w:eastAsia="Times New Roman"/>
        </w:rPr>
      </w:pPr>
      <w:r w:rsidRPr="00D142EB">
        <w:rPr>
          <w:rFonts w:eastAsia="Times New Roman"/>
        </w:rPr>
        <w:t>Alternatively, novel</w:t>
      </w:r>
      <w:r w:rsidR="007D7475" w:rsidRPr="00D142EB">
        <w:rPr>
          <w:rFonts w:eastAsia="Times New Roman"/>
        </w:rPr>
        <w:t xml:space="preserve"> disturbance and novel seed inputs lead to alternative succession pathways, where new competitors from seed inputs derail the "slow encroachment" of the clonal dominant from the neighboring intact site.</w:t>
      </w:r>
    </w:p>
    <w:p w14:paraId="568BAABB" w14:textId="67B6252B" w:rsidR="00272C20" w:rsidRPr="00D142EB" w:rsidRDefault="00272C20" w:rsidP="00272C20">
      <w:pPr>
        <w:pStyle w:val="ListParagraph"/>
        <w:numPr>
          <w:ilvl w:val="0"/>
          <w:numId w:val="3"/>
        </w:numPr>
        <w:spacing w:after="0" w:line="240" w:lineRule="auto"/>
        <w:contextualSpacing w:val="0"/>
        <w:rPr>
          <w:rFonts w:eastAsia="Times New Roman"/>
        </w:rPr>
      </w:pPr>
      <w:r w:rsidRPr="00D142EB">
        <w:rPr>
          <w:rFonts w:eastAsia="Times New Roman"/>
        </w:rPr>
        <w:t>Above-ground vegetation in recently disturbed sites will be highly similar to seed inputs than older disturbance vegetation similarity to seed, or reference vegetation similarity to seed</w:t>
      </w:r>
      <w:r w:rsidR="006E2800" w:rsidRPr="00D142EB">
        <w:rPr>
          <w:rFonts w:eastAsia="Times New Roman"/>
        </w:rPr>
        <w:t xml:space="preserve">, especially with respect to compositional abundance of TPGs. </w:t>
      </w:r>
    </w:p>
    <w:p w14:paraId="162A61F0" w14:textId="77777777" w:rsidR="00441F56" w:rsidRPr="00D142EB" w:rsidRDefault="00441F56" w:rsidP="00A25079">
      <w:pPr>
        <w:spacing w:after="0" w:line="240" w:lineRule="auto"/>
      </w:pPr>
    </w:p>
    <w:p w14:paraId="1D41B14F" w14:textId="4BFA8B07" w:rsidR="00EF68AC" w:rsidRDefault="00A25079">
      <w:r w:rsidRPr="00D142EB">
        <w:t xml:space="preserve">From a conservation and land management perspective, we should be cognizant of long-term grazing impacts on </w:t>
      </w:r>
      <w:r w:rsidR="00B86DED" w:rsidRPr="00D142EB">
        <w:t>recovery of plant communities a</w:t>
      </w:r>
      <w:r w:rsidR="00696FAD" w:rsidRPr="00D142EB">
        <w:t>nd</w:t>
      </w:r>
      <w:r w:rsidR="005E0618" w:rsidRPr="00D142EB">
        <w:t xml:space="preserve"> the</w:t>
      </w:r>
      <w:r w:rsidR="00696FAD" w:rsidRPr="00D142EB">
        <w:t xml:space="preserve"> implications for alternate </w:t>
      </w:r>
      <w:r w:rsidRPr="00D142EB">
        <w:t xml:space="preserve">successional </w:t>
      </w:r>
      <w:r w:rsidR="00696FAD" w:rsidRPr="00D142EB">
        <w:t>trajectories</w:t>
      </w:r>
      <w:r w:rsidRPr="00D142EB">
        <w:t>.</w:t>
      </w:r>
      <w:r w:rsidR="00647F06" w:rsidRPr="00D142EB">
        <w:t xml:space="preserve"> This is especially the case in ecosystems that already experience natural and anthropogenic disturbance, such as estuaries</w:t>
      </w:r>
      <w:r w:rsidR="009D5BF7" w:rsidRPr="00D142EB">
        <w:t>,</w:t>
      </w:r>
      <w:r w:rsidR="00647F06" w:rsidRPr="00D142EB">
        <w:t xml:space="preserve"> and wetlands more </w:t>
      </w:r>
      <w:commentRangeStart w:id="24"/>
      <w:r w:rsidR="00647F06" w:rsidRPr="00D142EB">
        <w:t>broadly</w:t>
      </w:r>
      <w:commentRangeEnd w:id="24"/>
      <w:r w:rsidR="00971FB8">
        <w:rPr>
          <w:rStyle w:val="CommentReference"/>
        </w:rPr>
        <w:commentReference w:id="24"/>
      </w:r>
      <w:r w:rsidR="00647F06" w:rsidRPr="00D142EB">
        <w:t>.</w:t>
      </w:r>
      <w:r w:rsidR="00EF68AC">
        <w:br w:type="page"/>
      </w:r>
    </w:p>
    <w:p w14:paraId="41857F8A" w14:textId="2B393100" w:rsidR="00EF68AC" w:rsidRDefault="00EF68AC" w:rsidP="00EF68AC">
      <w:pPr>
        <w:pStyle w:val="Heading1"/>
      </w:pPr>
      <w:r>
        <w:lastRenderedPageBreak/>
        <w:t>Methods</w:t>
      </w:r>
    </w:p>
    <w:p w14:paraId="1848B6E5" w14:textId="77777777" w:rsidR="008A0234" w:rsidRDefault="008A0234" w:rsidP="008A0234">
      <w:pPr>
        <w:pStyle w:val="Heading2"/>
      </w:pPr>
      <w:r>
        <w:t>Study area &amp; site history</w:t>
      </w:r>
    </w:p>
    <w:p w14:paraId="3E0CDB67" w14:textId="303E009A" w:rsidR="006757D3" w:rsidRDefault="0031128D" w:rsidP="006757D3">
      <w:r>
        <w:tab/>
      </w:r>
      <w:commentRangeStart w:id="25"/>
      <w:r w:rsidR="006757D3">
        <w:t xml:space="preserve">The </w:t>
      </w:r>
      <w:commentRangeEnd w:id="25"/>
      <w:r w:rsidR="0030506D">
        <w:rPr>
          <w:rStyle w:val="CommentReference"/>
        </w:rPr>
        <w:commentReference w:id="25"/>
      </w:r>
      <w:r w:rsidR="006757D3">
        <w:t xml:space="preserve">Little Qualicum River Estuary </w:t>
      </w:r>
      <w:r w:rsidR="00E8525E">
        <w:t xml:space="preserve">(LQRE) </w:t>
      </w:r>
      <w:r w:rsidR="006757D3">
        <w:t>and Nanaimo River Estuary</w:t>
      </w:r>
      <w:r w:rsidR="00E8525E">
        <w:t xml:space="preserve"> (NRE)</w:t>
      </w:r>
      <w:r w:rsidR="006757D3">
        <w:t xml:space="preserve"> are situated on the east coast of Vancouver Island along the Strait of Georgia</w:t>
      </w:r>
      <w:r w:rsidR="00315EB4">
        <w:t xml:space="preserve"> (</w:t>
      </w:r>
      <w:r w:rsidR="0033522C">
        <w:fldChar w:fldCharType="begin"/>
      </w:r>
      <w:r w:rsidR="0033522C">
        <w:instrText xml:space="preserve"> REF _Ref123731292 \h </w:instrText>
      </w:r>
      <w:r w:rsidR="0033522C">
        <w:fldChar w:fldCharType="separate"/>
      </w:r>
      <w:r w:rsidR="00C534C4">
        <w:t xml:space="preserve">Figure </w:t>
      </w:r>
      <w:r w:rsidR="00C534C4">
        <w:rPr>
          <w:noProof/>
        </w:rPr>
        <w:t>1</w:t>
      </w:r>
      <w:r w:rsidR="0033522C">
        <w:fldChar w:fldCharType="end"/>
      </w:r>
      <w:r w:rsidR="00315EB4">
        <w:t>)</w:t>
      </w:r>
      <w:r w:rsidR="006757D3">
        <w:t xml:space="preserve">. </w:t>
      </w:r>
      <w:r w:rsidR="00E8525E">
        <w:t>Both have a history of colonial impacts such as agriculture</w:t>
      </w:r>
      <w:r w:rsidR="00C25FF8">
        <w:t xml:space="preserve">, and industrial impacts in the NRE. The LQRE was designated as a Wildlife Management Area (WMA) in </w:t>
      </w:r>
      <w:r w:rsidR="00C25FF8" w:rsidRPr="00971FB8">
        <w:rPr>
          <w:highlight w:val="green"/>
        </w:rPr>
        <w:t>YYYY</w:t>
      </w:r>
      <w:r w:rsidR="00C25FF8">
        <w:t xml:space="preserve">, while </w:t>
      </w:r>
      <w:r w:rsidR="005C576E">
        <w:t xml:space="preserve">NRE has been designated as a </w:t>
      </w:r>
      <w:commentRangeStart w:id="26"/>
      <w:r w:rsidR="005C576E">
        <w:t>Wildlife Refuge</w:t>
      </w:r>
      <w:commentRangeEnd w:id="26"/>
      <w:r w:rsidR="00FE5959">
        <w:rPr>
          <w:rStyle w:val="CommentReference"/>
        </w:rPr>
        <w:commentReference w:id="26"/>
      </w:r>
      <w:r w:rsidR="005C576E">
        <w:t xml:space="preserve">. </w:t>
      </w:r>
      <w:r w:rsidR="00893D5F">
        <w:t>Because</w:t>
      </w:r>
      <w:r w:rsidR="00FE5959">
        <w:t xml:space="preserve"> these designations confer </w:t>
      </w:r>
      <w:r w:rsidR="00893D5F">
        <w:t xml:space="preserve">protection of wildlife habitat, they have been heavily utilized by resident and migratory waterfowl including </w:t>
      </w:r>
      <w:commentRangeStart w:id="27"/>
      <w:r w:rsidR="00893D5F">
        <w:t xml:space="preserve">CAGO </w:t>
      </w:r>
      <w:commentRangeEnd w:id="27"/>
      <w:r w:rsidR="00045BD6">
        <w:rPr>
          <w:rStyle w:val="CommentReference"/>
        </w:rPr>
        <w:commentReference w:id="27"/>
      </w:r>
      <w:r w:rsidR="00893D5F">
        <w:t>(</w:t>
      </w:r>
      <w:commentRangeStart w:id="28"/>
      <w:r w:rsidR="00893D5F" w:rsidRPr="00971FB8">
        <w:rPr>
          <w:highlight w:val="lightGray"/>
        </w:rPr>
        <w:t>CITE</w:t>
      </w:r>
      <w:commentRangeEnd w:id="28"/>
      <w:r w:rsidR="00893D5F">
        <w:rPr>
          <w:rStyle w:val="CommentReference"/>
        </w:rPr>
        <w:commentReference w:id="28"/>
      </w:r>
      <w:r w:rsidR="00893D5F">
        <w:t xml:space="preserve">). </w:t>
      </w:r>
      <w:r w:rsidR="00ED0746">
        <w:t>Observation of intensive grazing in the LQRE led to the establishment of exclosures in 2010</w:t>
      </w:r>
      <w:r w:rsidR="00043AEF">
        <w:t xml:space="preserve"> as a trial method to prevent herbivory (</w:t>
      </w:r>
      <w:r w:rsidR="00043AEF" w:rsidRPr="00971FB8">
        <w:rPr>
          <w:highlight w:val="lightGray"/>
        </w:rPr>
        <w:t>DAWE</w:t>
      </w:r>
      <w:r w:rsidR="00043AEF">
        <w:t>?). L</w:t>
      </w:r>
      <w:r w:rsidR="00ED0746">
        <w:t xml:space="preserve">ocal conservation group Guardians </w:t>
      </w:r>
      <w:r w:rsidR="00A939A2">
        <w:t xml:space="preserve">of Our Salish Estuaries (formerly Guardians </w:t>
      </w:r>
      <w:r w:rsidR="00ED0746">
        <w:t>of Mid-Island Estuary Society</w:t>
      </w:r>
      <w:r w:rsidR="00A939A2">
        <w:t>)</w:t>
      </w:r>
      <w:r w:rsidR="00ED0746">
        <w:t xml:space="preserve"> continue</w:t>
      </w:r>
      <w:r w:rsidR="00043AEF">
        <w:t>d</w:t>
      </w:r>
      <w:r w:rsidR="00ED0746">
        <w:t xml:space="preserve"> exclosure construction</w:t>
      </w:r>
      <w:r w:rsidR="00043AEF">
        <w:t xml:space="preserve"> in both estuaries,</w:t>
      </w:r>
      <w:r w:rsidR="00B35871">
        <w:t xml:space="preserve"> opportunistically protecting channel edges </w:t>
      </w:r>
      <w:r w:rsidR="004A0DC1">
        <w:t>where herbivory was most intensive to prevent further loss of habitat (</w:t>
      </w:r>
      <w:r w:rsidR="004A0DC1" w:rsidRPr="00971FB8">
        <w:rPr>
          <w:highlight w:val="lightGray"/>
        </w:rPr>
        <w:t>FIG</w:t>
      </w:r>
      <w:r w:rsidR="004A0DC1">
        <w:t>)</w:t>
      </w:r>
      <w:r w:rsidR="00EF6E1A">
        <w:t xml:space="preserve">. </w:t>
      </w:r>
      <w:r w:rsidR="00785DAF">
        <w:t>Exclosures included in this study were selected to represent comparable disturbance</w:t>
      </w:r>
      <w:r w:rsidR="00880292">
        <w:t xml:space="preserve"> conditions at the time of exclosure construction. </w:t>
      </w:r>
      <w:r w:rsidR="00315EB4">
        <w:t xml:space="preserve">Despite efforts to protect </w:t>
      </w:r>
      <w:r w:rsidR="00297582">
        <w:t>marsh and channel edge habitat, herbivory is ongoing and areas of habitat degraded by excessive grazing/grubbing remain</w:t>
      </w:r>
      <w:r w:rsidR="00880292">
        <w:t>; grubbed sites selected for comparison were not protected by an exclosure</w:t>
      </w:r>
      <w:r w:rsidR="006F131F">
        <w:t xml:space="preserve"> during the study period</w:t>
      </w:r>
      <w:r w:rsidR="00880292">
        <w:t>. Within each estuary,</w:t>
      </w:r>
      <w:r w:rsidR="00E42F5E">
        <w:t xml:space="preserve"> ungrazed habitat is typically found further upstream along tidal channels or interior to the channel edge, and were not protected by exclosures during the study</w:t>
      </w:r>
      <w:r w:rsidR="006F131F">
        <w:t xml:space="preserve"> period</w:t>
      </w:r>
      <w:r w:rsidR="00E42F5E">
        <w:t xml:space="preserve">. </w:t>
      </w:r>
    </w:p>
    <w:p w14:paraId="17E5101B" w14:textId="77777777" w:rsidR="002174A9" w:rsidRDefault="00DD56A4" w:rsidP="00971FB8">
      <w:pPr>
        <w:keepNext/>
        <w:jc w:val="center"/>
      </w:pPr>
      <w:r>
        <w:rPr>
          <w:noProof/>
        </w:rPr>
        <w:drawing>
          <wp:inline distT="0" distB="0" distL="0" distR="0" wp14:anchorId="20ED399C" wp14:editId="6C692A7D">
            <wp:extent cx="4844374" cy="403117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53765" cy="4038994"/>
                    </a:xfrm>
                    <a:prstGeom prst="rect">
                      <a:avLst/>
                    </a:prstGeom>
                    <a:noFill/>
                  </pic:spPr>
                </pic:pic>
              </a:graphicData>
            </a:graphic>
          </wp:inline>
        </w:drawing>
      </w:r>
    </w:p>
    <w:p w14:paraId="4EB7EA3B" w14:textId="51EE7A10" w:rsidR="001D5CCE" w:rsidRDefault="002174A9" w:rsidP="00971FB8">
      <w:pPr>
        <w:pStyle w:val="Caption"/>
      </w:pPr>
      <w:bookmarkStart w:id="29" w:name="_Ref123731292"/>
      <w:r>
        <w:t xml:space="preserve">Figure </w:t>
      </w:r>
      <w:r w:rsidR="006E2084">
        <w:fldChar w:fldCharType="begin"/>
      </w:r>
      <w:r w:rsidR="006E2084">
        <w:instrText xml:space="preserve"> SEQ Figure \* ARABIC </w:instrText>
      </w:r>
      <w:r w:rsidR="006E2084">
        <w:fldChar w:fldCharType="separate"/>
      </w:r>
      <w:r w:rsidR="00C534C4">
        <w:rPr>
          <w:noProof/>
        </w:rPr>
        <w:t>1</w:t>
      </w:r>
      <w:r w:rsidR="006E2084">
        <w:rPr>
          <w:noProof/>
        </w:rPr>
        <w:fldChar w:fldCharType="end"/>
      </w:r>
      <w:bookmarkEnd w:id="29"/>
      <w:r>
        <w:t xml:space="preserve">. The Salish Sea </w:t>
      </w:r>
      <w:r w:rsidR="00FC53D4">
        <w:t>spans the US-Canadian border</w:t>
      </w:r>
      <w:r>
        <w:t xml:space="preserve"> on the Pacific Coast of North America</w:t>
      </w:r>
      <w:r w:rsidR="00A27F1F">
        <w:t xml:space="preserve"> (A)</w:t>
      </w:r>
      <w:r w:rsidR="00DB4149">
        <w:t xml:space="preserve">. Two estuaries located </w:t>
      </w:r>
      <w:r w:rsidR="00FC53D4">
        <w:t>on the southeastern coast of Vancouver Island</w:t>
      </w:r>
      <w:r w:rsidR="00DB4149">
        <w:t xml:space="preserve"> (B)</w:t>
      </w:r>
      <w:r w:rsidR="00A27F1F">
        <w:t xml:space="preserve"> were surveyed</w:t>
      </w:r>
      <w:r w:rsidR="00FC53D4">
        <w:t xml:space="preserve"> where </w:t>
      </w:r>
      <w:r w:rsidR="00DB4149">
        <w:t>grazing disturbance and recover</w:t>
      </w:r>
      <w:r w:rsidR="00A27F1F">
        <w:t>y</w:t>
      </w:r>
      <w:r w:rsidR="00DB4149">
        <w:t xml:space="preserve"> were observed </w:t>
      </w:r>
      <w:r w:rsidR="00A27F1F">
        <w:t xml:space="preserve">in the Nanaimo River Estuary (C) and Little Qualicum River Estuary (D). </w:t>
      </w:r>
    </w:p>
    <w:p w14:paraId="3C531D53" w14:textId="1817856B" w:rsidR="00290BD4" w:rsidRDefault="00290BD4">
      <w:pPr>
        <w:rPr>
          <w:i/>
          <w:iCs/>
          <w:color w:val="44546A" w:themeColor="text2"/>
          <w:sz w:val="18"/>
          <w:szCs w:val="18"/>
        </w:rPr>
      </w:pPr>
    </w:p>
    <w:p w14:paraId="39C41CAD" w14:textId="1E0C49DF" w:rsidR="008A0234" w:rsidRDefault="008A0234" w:rsidP="008A0234">
      <w:pPr>
        <w:pStyle w:val="Caption"/>
        <w:keepNext/>
      </w:pPr>
      <w:r>
        <w:t xml:space="preserve">Table </w:t>
      </w:r>
      <w:r w:rsidR="006E2084">
        <w:fldChar w:fldCharType="begin"/>
      </w:r>
      <w:r w:rsidR="006E2084">
        <w:instrText xml:space="preserve"> SEQ Table \* ARABIC </w:instrText>
      </w:r>
      <w:r w:rsidR="006E2084">
        <w:fldChar w:fldCharType="separate"/>
      </w:r>
      <w:r w:rsidR="00C534C4">
        <w:rPr>
          <w:noProof/>
        </w:rPr>
        <w:t>1</w:t>
      </w:r>
      <w:r w:rsidR="006E2084">
        <w:rPr>
          <w:noProof/>
        </w:rPr>
        <w:fldChar w:fldCharType="end"/>
      </w:r>
      <w: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F611F9">
        <w:t xml:space="preserve">Each estuary </w:t>
      </w:r>
      <w:r w:rsidR="00EC2EA2">
        <w:t xml:space="preserve">sampled </w:t>
      </w:r>
      <w:r>
        <w:t xml:space="preserve">n = 4 </w:t>
      </w:r>
      <w:r w:rsidR="00EC2EA2">
        <w:t>sites for disturbance category</w:t>
      </w:r>
      <w:r>
        <w:t>.</w:t>
      </w:r>
      <w:r w:rsidR="00EC2EA2">
        <w:t xml:space="preserve"> Two 1 m</w:t>
      </w:r>
      <w:r w:rsidR="00EC2EA2" w:rsidRPr="00EC2EA2">
        <w:rPr>
          <w:vertAlign w:val="superscript"/>
        </w:rPr>
        <w:t>2</w:t>
      </w:r>
      <w:r w:rsidR="00EC2EA2">
        <w:t xml:space="preserve"> plots were sampled within each site, and two surface seed banks samples were taken from each plot. </w:t>
      </w:r>
    </w:p>
    <w:tbl>
      <w:tblPr>
        <w:tblW w:w="10720" w:type="dxa"/>
        <w:tblInd w:w="-636" w:type="dxa"/>
        <w:tblLook w:val="04A0" w:firstRow="1" w:lastRow="0" w:firstColumn="1" w:lastColumn="0" w:noHBand="0" w:noVBand="1"/>
      </w:tblPr>
      <w:tblGrid>
        <w:gridCol w:w="1270"/>
        <w:gridCol w:w="1740"/>
        <w:gridCol w:w="1335"/>
        <w:gridCol w:w="1642"/>
        <w:gridCol w:w="1193"/>
        <w:gridCol w:w="1300"/>
        <w:gridCol w:w="1100"/>
        <w:gridCol w:w="1140"/>
      </w:tblGrid>
      <w:tr w:rsidR="00483224" w:rsidRPr="00483224" w14:paraId="1660FE7E" w14:textId="77777777" w:rsidTr="00483224">
        <w:trPr>
          <w:trHeight w:val="1460"/>
        </w:trPr>
        <w:tc>
          <w:tcPr>
            <w:tcW w:w="1432" w:type="dxa"/>
            <w:tcBorders>
              <w:top w:val="single" w:sz="4" w:space="0" w:color="auto"/>
              <w:left w:val="nil"/>
              <w:bottom w:val="single" w:sz="8" w:space="0" w:color="auto"/>
              <w:right w:val="nil"/>
            </w:tcBorders>
            <w:shd w:val="clear" w:color="auto" w:fill="auto"/>
            <w:vAlign w:val="center"/>
            <w:hideMark/>
          </w:tcPr>
          <w:p w14:paraId="77D5DE19"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 xml:space="preserve">Estuary </w:t>
            </w:r>
          </w:p>
        </w:tc>
        <w:tc>
          <w:tcPr>
            <w:tcW w:w="1740" w:type="dxa"/>
            <w:tcBorders>
              <w:top w:val="single" w:sz="4" w:space="0" w:color="auto"/>
              <w:left w:val="nil"/>
              <w:bottom w:val="single" w:sz="8" w:space="0" w:color="auto"/>
              <w:right w:val="nil"/>
            </w:tcBorders>
            <w:shd w:val="clear" w:color="auto" w:fill="auto"/>
            <w:vAlign w:val="center"/>
            <w:hideMark/>
          </w:tcPr>
          <w:p w14:paraId="62B64ECE"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Time Since Disturbance</w:t>
            </w:r>
          </w:p>
        </w:tc>
        <w:tc>
          <w:tcPr>
            <w:tcW w:w="1338" w:type="dxa"/>
            <w:tcBorders>
              <w:top w:val="single" w:sz="4" w:space="0" w:color="auto"/>
              <w:left w:val="nil"/>
              <w:bottom w:val="single" w:sz="8" w:space="0" w:color="auto"/>
              <w:right w:val="nil"/>
            </w:tcBorders>
            <w:shd w:val="clear" w:color="auto" w:fill="auto"/>
            <w:vAlign w:val="center"/>
            <w:hideMark/>
          </w:tcPr>
          <w:p w14:paraId="06FA1A11"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Disturbance condition</w:t>
            </w:r>
          </w:p>
        </w:tc>
        <w:tc>
          <w:tcPr>
            <w:tcW w:w="1808" w:type="dxa"/>
            <w:tcBorders>
              <w:top w:val="single" w:sz="4" w:space="0" w:color="auto"/>
              <w:left w:val="nil"/>
              <w:bottom w:val="single" w:sz="8" w:space="0" w:color="auto"/>
              <w:right w:val="nil"/>
            </w:tcBorders>
            <w:shd w:val="clear" w:color="auto" w:fill="auto"/>
            <w:vAlign w:val="center"/>
            <w:hideMark/>
          </w:tcPr>
          <w:p w14:paraId="43C6C0DD"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Revegetation status</w:t>
            </w:r>
          </w:p>
        </w:tc>
        <w:tc>
          <w:tcPr>
            <w:tcW w:w="1197" w:type="dxa"/>
            <w:tcBorders>
              <w:top w:val="single" w:sz="4" w:space="0" w:color="auto"/>
              <w:left w:val="nil"/>
              <w:bottom w:val="single" w:sz="8" w:space="0" w:color="auto"/>
              <w:right w:val="nil"/>
            </w:tcBorders>
            <w:shd w:val="clear" w:color="auto" w:fill="auto"/>
            <w:vAlign w:val="center"/>
            <w:hideMark/>
          </w:tcPr>
          <w:p w14:paraId="3AE1AB16"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 xml:space="preserve">Protected by exclosure? </w:t>
            </w:r>
          </w:p>
        </w:tc>
        <w:tc>
          <w:tcPr>
            <w:tcW w:w="965" w:type="dxa"/>
            <w:tcBorders>
              <w:top w:val="single" w:sz="4" w:space="0" w:color="auto"/>
              <w:left w:val="nil"/>
              <w:bottom w:val="single" w:sz="8" w:space="0" w:color="auto"/>
              <w:right w:val="nil"/>
            </w:tcBorders>
            <w:shd w:val="clear" w:color="auto" w:fill="auto"/>
            <w:vAlign w:val="center"/>
            <w:hideMark/>
          </w:tcPr>
          <w:p w14:paraId="7E6D4BCC" w14:textId="780ACEA5"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sites</w:t>
            </w:r>
            <w:r w:rsidR="00D043D2">
              <w:rPr>
                <w:rFonts w:ascii="Calibri" w:eastAsia="Times New Roman" w:hAnsi="Calibri" w:cs="Calibri"/>
                <w:b/>
                <w:bCs/>
                <w:color w:val="000000"/>
              </w:rPr>
              <w:t xml:space="preserve"> (exclosures, or comparably sized area)</w:t>
            </w:r>
          </w:p>
        </w:tc>
        <w:tc>
          <w:tcPr>
            <w:tcW w:w="1100" w:type="dxa"/>
            <w:tcBorders>
              <w:top w:val="single" w:sz="4" w:space="0" w:color="auto"/>
              <w:left w:val="nil"/>
              <w:bottom w:val="single" w:sz="8" w:space="0" w:color="auto"/>
              <w:right w:val="nil"/>
            </w:tcBorders>
            <w:shd w:val="clear" w:color="auto" w:fill="auto"/>
            <w:vAlign w:val="center"/>
            <w:hideMark/>
          </w:tcPr>
          <w:p w14:paraId="4201C506"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sampling plots per site</w:t>
            </w:r>
          </w:p>
        </w:tc>
        <w:tc>
          <w:tcPr>
            <w:tcW w:w="1140" w:type="dxa"/>
            <w:tcBorders>
              <w:top w:val="single" w:sz="4" w:space="0" w:color="auto"/>
              <w:left w:val="nil"/>
              <w:bottom w:val="single" w:sz="8" w:space="0" w:color="auto"/>
              <w:right w:val="nil"/>
            </w:tcBorders>
            <w:shd w:val="clear" w:color="auto" w:fill="auto"/>
            <w:vAlign w:val="center"/>
            <w:hideMark/>
          </w:tcPr>
          <w:p w14:paraId="58F05104"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surface seed bank samples per plot</w:t>
            </w:r>
          </w:p>
        </w:tc>
      </w:tr>
      <w:tr w:rsidR="00483224" w:rsidRPr="00483224" w14:paraId="221444E4" w14:textId="77777777" w:rsidTr="00483224">
        <w:trPr>
          <w:trHeight w:val="870"/>
        </w:trPr>
        <w:tc>
          <w:tcPr>
            <w:tcW w:w="1432" w:type="dxa"/>
            <w:tcBorders>
              <w:top w:val="nil"/>
              <w:left w:val="nil"/>
              <w:bottom w:val="single" w:sz="4" w:space="0" w:color="auto"/>
              <w:right w:val="nil"/>
            </w:tcBorders>
            <w:shd w:val="clear" w:color="auto" w:fill="auto"/>
            <w:vAlign w:val="center"/>
            <w:hideMark/>
          </w:tcPr>
          <w:p w14:paraId="220FDAC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 Nanaimo</w:t>
            </w:r>
          </w:p>
        </w:tc>
        <w:tc>
          <w:tcPr>
            <w:tcW w:w="1740" w:type="dxa"/>
            <w:tcBorders>
              <w:top w:val="nil"/>
              <w:left w:val="nil"/>
              <w:bottom w:val="single" w:sz="4" w:space="0" w:color="auto"/>
              <w:right w:val="nil"/>
            </w:tcBorders>
            <w:shd w:val="clear" w:color="auto" w:fill="auto"/>
            <w:vAlign w:val="center"/>
            <w:hideMark/>
          </w:tcPr>
          <w:p w14:paraId="5549B8B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0 years (recent grubbing disturbance)</w:t>
            </w:r>
          </w:p>
        </w:tc>
        <w:tc>
          <w:tcPr>
            <w:tcW w:w="1338" w:type="dxa"/>
            <w:tcBorders>
              <w:top w:val="nil"/>
              <w:left w:val="nil"/>
              <w:bottom w:val="single" w:sz="4" w:space="0" w:color="auto"/>
              <w:right w:val="nil"/>
            </w:tcBorders>
            <w:shd w:val="clear" w:color="auto" w:fill="auto"/>
            <w:vAlign w:val="center"/>
            <w:hideMark/>
          </w:tcPr>
          <w:p w14:paraId="083F76C9"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Grubbed</w:t>
            </w:r>
          </w:p>
        </w:tc>
        <w:tc>
          <w:tcPr>
            <w:tcW w:w="1808" w:type="dxa"/>
            <w:tcBorders>
              <w:top w:val="nil"/>
              <w:left w:val="nil"/>
              <w:bottom w:val="single" w:sz="4" w:space="0" w:color="auto"/>
              <w:right w:val="nil"/>
            </w:tcBorders>
            <w:shd w:val="clear" w:color="auto" w:fill="auto"/>
            <w:vAlign w:val="center"/>
            <w:hideMark/>
          </w:tcPr>
          <w:p w14:paraId="05BCA2A3" w14:textId="3FAC1056"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 xml:space="preserve">No </w:t>
            </w:r>
            <w:r w:rsidR="00D043D2">
              <w:rPr>
                <w:rFonts w:ascii="Calibri" w:eastAsia="Times New Roman" w:hAnsi="Calibri" w:cs="Calibri"/>
                <w:color w:val="000000"/>
              </w:rPr>
              <w:t>manipulations</w:t>
            </w:r>
          </w:p>
        </w:tc>
        <w:tc>
          <w:tcPr>
            <w:tcW w:w="1197" w:type="dxa"/>
            <w:tcBorders>
              <w:top w:val="nil"/>
              <w:left w:val="nil"/>
              <w:bottom w:val="single" w:sz="4" w:space="0" w:color="auto"/>
              <w:right w:val="nil"/>
            </w:tcBorders>
            <w:shd w:val="clear" w:color="auto" w:fill="auto"/>
            <w:vAlign w:val="center"/>
            <w:hideMark/>
          </w:tcPr>
          <w:p w14:paraId="30B801B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w:t>
            </w:r>
          </w:p>
        </w:tc>
        <w:tc>
          <w:tcPr>
            <w:tcW w:w="965" w:type="dxa"/>
            <w:tcBorders>
              <w:top w:val="nil"/>
              <w:left w:val="nil"/>
              <w:bottom w:val="single" w:sz="4" w:space="0" w:color="auto"/>
              <w:right w:val="nil"/>
            </w:tcBorders>
            <w:shd w:val="clear" w:color="auto" w:fill="auto"/>
            <w:noWrap/>
            <w:vAlign w:val="center"/>
            <w:hideMark/>
          </w:tcPr>
          <w:p w14:paraId="1E275DD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8</w:t>
            </w:r>
          </w:p>
        </w:tc>
        <w:tc>
          <w:tcPr>
            <w:tcW w:w="1100" w:type="dxa"/>
            <w:tcBorders>
              <w:top w:val="nil"/>
              <w:left w:val="nil"/>
              <w:bottom w:val="single" w:sz="4" w:space="0" w:color="auto"/>
              <w:right w:val="nil"/>
            </w:tcBorders>
            <w:shd w:val="clear" w:color="auto" w:fill="auto"/>
            <w:noWrap/>
            <w:vAlign w:val="center"/>
            <w:hideMark/>
          </w:tcPr>
          <w:p w14:paraId="6746F09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single" w:sz="4" w:space="0" w:color="auto"/>
              <w:right w:val="nil"/>
            </w:tcBorders>
            <w:shd w:val="clear" w:color="auto" w:fill="auto"/>
            <w:noWrap/>
            <w:vAlign w:val="center"/>
            <w:hideMark/>
          </w:tcPr>
          <w:p w14:paraId="2787DC1E"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36374248" w14:textId="77777777" w:rsidTr="00483224">
        <w:trPr>
          <w:trHeight w:val="1160"/>
        </w:trPr>
        <w:tc>
          <w:tcPr>
            <w:tcW w:w="1432" w:type="dxa"/>
            <w:tcBorders>
              <w:top w:val="nil"/>
              <w:left w:val="nil"/>
              <w:bottom w:val="nil"/>
              <w:right w:val="nil"/>
            </w:tcBorders>
            <w:shd w:val="clear" w:color="auto" w:fill="auto"/>
            <w:vAlign w:val="center"/>
            <w:hideMark/>
          </w:tcPr>
          <w:p w14:paraId="7EA3981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Nanaimo</w:t>
            </w:r>
          </w:p>
        </w:tc>
        <w:tc>
          <w:tcPr>
            <w:tcW w:w="1740" w:type="dxa"/>
            <w:tcBorders>
              <w:top w:val="nil"/>
              <w:left w:val="nil"/>
              <w:bottom w:val="nil"/>
              <w:right w:val="nil"/>
            </w:tcBorders>
            <w:shd w:val="clear" w:color="auto" w:fill="auto"/>
            <w:vAlign w:val="center"/>
            <w:hideMark/>
          </w:tcPr>
          <w:p w14:paraId="650DE20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1-year post-grazing/grubbing disturbance</w:t>
            </w:r>
          </w:p>
        </w:tc>
        <w:tc>
          <w:tcPr>
            <w:tcW w:w="1338" w:type="dxa"/>
            <w:tcBorders>
              <w:top w:val="nil"/>
              <w:left w:val="nil"/>
              <w:bottom w:val="nil"/>
              <w:right w:val="nil"/>
            </w:tcBorders>
            <w:shd w:val="clear" w:color="auto" w:fill="auto"/>
            <w:vAlign w:val="center"/>
            <w:hideMark/>
          </w:tcPr>
          <w:p w14:paraId="60A5DBC5"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Partially grubbed</w:t>
            </w:r>
          </w:p>
        </w:tc>
        <w:tc>
          <w:tcPr>
            <w:tcW w:w="1808" w:type="dxa"/>
            <w:tcBorders>
              <w:top w:val="nil"/>
              <w:left w:val="nil"/>
              <w:bottom w:val="nil"/>
              <w:right w:val="nil"/>
            </w:tcBorders>
            <w:shd w:val="clear" w:color="auto" w:fill="auto"/>
            <w:vAlign w:val="center"/>
            <w:hideMark/>
          </w:tcPr>
          <w:p w14:paraId="55ED069B"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transplants; vegetation recovery from remnant and adjacent vegetation</w:t>
            </w:r>
          </w:p>
        </w:tc>
        <w:tc>
          <w:tcPr>
            <w:tcW w:w="1197" w:type="dxa"/>
            <w:tcBorders>
              <w:top w:val="nil"/>
              <w:left w:val="nil"/>
              <w:bottom w:val="nil"/>
              <w:right w:val="nil"/>
            </w:tcBorders>
            <w:shd w:val="clear" w:color="auto" w:fill="auto"/>
            <w:vAlign w:val="center"/>
            <w:hideMark/>
          </w:tcPr>
          <w:p w14:paraId="012353AF"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Yes</w:t>
            </w:r>
          </w:p>
        </w:tc>
        <w:tc>
          <w:tcPr>
            <w:tcW w:w="965" w:type="dxa"/>
            <w:tcBorders>
              <w:top w:val="nil"/>
              <w:left w:val="nil"/>
              <w:bottom w:val="nil"/>
              <w:right w:val="nil"/>
            </w:tcBorders>
            <w:shd w:val="clear" w:color="auto" w:fill="auto"/>
            <w:noWrap/>
            <w:vAlign w:val="center"/>
            <w:hideMark/>
          </w:tcPr>
          <w:p w14:paraId="434E1F37"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4</w:t>
            </w:r>
          </w:p>
        </w:tc>
        <w:tc>
          <w:tcPr>
            <w:tcW w:w="1100" w:type="dxa"/>
            <w:tcBorders>
              <w:top w:val="nil"/>
              <w:left w:val="nil"/>
              <w:bottom w:val="nil"/>
              <w:right w:val="nil"/>
            </w:tcBorders>
            <w:shd w:val="clear" w:color="auto" w:fill="auto"/>
            <w:noWrap/>
            <w:vAlign w:val="center"/>
            <w:hideMark/>
          </w:tcPr>
          <w:p w14:paraId="2710552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nil"/>
              <w:right w:val="nil"/>
            </w:tcBorders>
            <w:shd w:val="clear" w:color="auto" w:fill="auto"/>
            <w:noWrap/>
            <w:vAlign w:val="center"/>
            <w:hideMark/>
          </w:tcPr>
          <w:p w14:paraId="389E914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2449CA9E" w14:textId="77777777" w:rsidTr="00483224">
        <w:trPr>
          <w:trHeight w:val="1160"/>
        </w:trPr>
        <w:tc>
          <w:tcPr>
            <w:tcW w:w="1432" w:type="dxa"/>
            <w:tcBorders>
              <w:top w:val="single" w:sz="4" w:space="0" w:color="auto"/>
              <w:left w:val="nil"/>
              <w:bottom w:val="single" w:sz="4" w:space="0" w:color="auto"/>
              <w:right w:val="nil"/>
            </w:tcBorders>
            <w:shd w:val="clear" w:color="auto" w:fill="auto"/>
            <w:vAlign w:val="center"/>
            <w:hideMark/>
          </w:tcPr>
          <w:p w14:paraId="00F68B9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w:t>
            </w:r>
          </w:p>
        </w:tc>
        <w:tc>
          <w:tcPr>
            <w:tcW w:w="1740" w:type="dxa"/>
            <w:tcBorders>
              <w:top w:val="single" w:sz="4" w:space="0" w:color="auto"/>
              <w:left w:val="nil"/>
              <w:bottom w:val="single" w:sz="4" w:space="0" w:color="auto"/>
              <w:right w:val="nil"/>
            </w:tcBorders>
            <w:shd w:val="clear" w:color="auto" w:fill="auto"/>
            <w:vAlign w:val="center"/>
            <w:hideMark/>
          </w:tcPr>
          <w:p w14:paraId="0D54F12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10 years post-grazing/grubbing disturbance</w:t>
            </w:r>
          </w:p>
        </w:tc>
        <w:tc>
          <w:tcPr>
            <w:tcW w:w="1338" w:type="dxa"/>
            <w:tcBorders>
              <w:top w:val="single" w:sz="4" w:space="0" w:color="auto"/>
              <w:left w:val="nil"/>
              <w:bottom w:val="single" w:sz="4" w:space="0" w:color="auto"/>
              <w:right w:val="nil"/>
            </w:tcBorders>
            <w:shd w:val="clear" w:color="auto" w:fill="auto"/>
            <w:vAlign w:val="center"/>
            <w:hideMark/>
          </w:tcPr>
          <w:p w14:paraId="0EB31BF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Partially grubbed</w:t>
            </w:r>
          </w:p>
        </w:tc>
        <w:tc>
          <w:tcPr>
            <w:tcW w:w="1808" w:type="dxa"/>
            <w:tcBorders>
              <w:top w:val="single" w:sz="4" w:space="0" w:color="auto"/>
              <w:left w:val="nil"/>
              <w:bottom w:val="single" w:sz="4" w:space="0" w:color="auto"/>
              <w:right w:val="nil"/>
            </w:tcBorders>
            <w:shd w:val="clear" w:color="auto" w:fill="auto"/>
            <w:vAlign w:val="center"/>
            <w:hideMark/>
          </w:tcPr>
          <w:p w14:paraId="08458335"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transplants; vegetation recovery from remnant and adjacent vegetation</w:t>
            </w:r>
          </w:p>
        </w:tc>
        <w:tc>
          <w:tcPr>
            <w:tcW w:w="1197" w:type="dxa"/>
            <w:tcBorders>
              <w:top w:val="single" w:sz="4" w:space="0" w:color="auto"/>
              <w:left w:val="nil"/>
              <w:bottom w:val="single" w:sz="4" w:space="0" w:color="auto"/>
              <w:right w:val="nil"/>
            </w:tcBorders>
            <w:shd w:val="clear" w:color="auto" w:fill="auto"/>
            <w:vAlign w:val="center"/>
            <w:hideMark/>
          </w:tcPr>
          <w:p w14:paraId="6DC72C4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Yes</w:t>
            </w:r>
          </w:p>
        </w:tc>
        <w:tc>
          <w:tcPr>
            <w:tcW w:w="965" w:type="dxa"/>
            <w:tcBorders>
              <w:top w:val="single" w:sz="4" w:space="0" w:color="auto"/>
              <w:left w:val="nil"/>
              <w:bottom w:val="single" w:sz="4" w:space="0" w:color="auto"/>
              <w:right w:val="nil"/>
            </w:tcBorders>
            <w:shd w:val="clear" w:color="auto" w:fill="auto"/>
            <w:noWrap/>
            <w:vAlign w:val="center"/>
            <w:hideMark/>
          </w:tcPr>
          <w:p w14:paraId="0CF9B15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4</w:t>
            </w:r>
          </w:p>
        </w:tc>
        <w:tc>
          <w:tcPr>
            <w:tcW w:w="1100" w:type="dxa"/>
            <w:tcBorders>
              <w:top w:val="single" w:sz="4" w:space="0" w:color="auto"/>
              <w:left w:val="nil"/>
              <w:bottom w:val="single" w:sz="4" w:space="0" w:color="auto"/>
              <w:right w:val="nil"/>
            </w:tcBorders>
            <w:shd w:val="clear" w:color="auto" w:fill="auto"/>
            <w:noWrap/>
            <w:vAlign w:val="center"/>
            <w:hideMark/>
          </w:tcPr>
          <w:p w14:paraId="6214175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single" w:sz="4" w:space="0" w:color="auto"/>
              <w:left w:val="nil"/>
              <w:bottom w:val="single" w:sz="4" w:space="0" w:color="auto"/>
              <w:right w:val="nil"/>
            </w:tcBorders>
            <w:shd w:val="clear" w:color="auto" w:fill="auto"/>
            <w:noWrap/>
            <w:vAlign w:val="center"/>
            <w:hideMark/>
          </w:tcPr>
          <w:p w14:paraId="37CF3C5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7EA732CD" w14:textId="77777777" w:rsidTr="00483224">
        <w:trPr>
          <w:trHeight w:val="850"/>
        </w:trPr>
        <w:tc>
          <w:tcPr>
            <w:tcW w:w="1432" w:type="dxa"/>
            <w:tcBorders>
              <w:top w:val="nil"/>
              <w:left w:val="nil"/>
              <w:bottom w:val="single" w:sz="4" w:space="0" w:color="auto"/>
              <w:right w:val="nil"/>
            </w:tcBorders>
            <w:shd w:val="clear" w:color="auto" w:fill="auto"/>
            <w:vAlign w:val="center"/>
            <w:hideMark/>
          </w:tcPr>
          <w:p w14:paraId="3DEEC50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 Nanaimo</w:t>
            </w:r>
          </w:p>
        </w:tc>
        <w:tc>
          <w:tcPr>
            <w:tcW w:w="1740" w:type="dxa"/>
            <w:tcBorders>
              <w:top w:val="nil"/>
              <w:left w:val="nil"/>
              <w:bottom w:val="single" w:sz="4" w:space="0" w:color="auto"/>
              <w:right w:val="nil"/>
            </w:tcBorders>
            <w:shd w:val="clear" w:color="auto" w:fill="auto"/>
            <w:vAlign w:val="center"/>
            <w:hideMark/>
          </w:tcPr>
          <w:p w14:paraId="0C0A394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known grazing disturbance</w:t>
            </w:r>
          </w:p>
        </w:tc>
        <w:tc>
          <w:tcPr>
            <w:tcW w:w="1338" w:type="dxa"/>
            <w:tcBorders>
              <w:top w:val="nil"/>
              <w:left w:val="nil"/>
              <w:bottom w:val="single" w:sz="4" w:space="0" w:color="auto"/>
              <w:right w:val="nil"/>
            </w:tcBorders>
            <w:shd w:val="clear" w:color="auto" w:fill="auto"/>
            <w:vAlign w:val="center"/>
            <w:hideMark/>
          </w:tcPr>
          <w:p w14:paraId="7F44ED93"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Undisturbed</w:t>
            </w:r>
          </w:p>
        </w:tc>
        <w:tc>
          <w:tcPr>
            <w:tcW w:w="1808" w:type="dxa"/>
            <w:tcBorders>
              <w:top w:val="nil"/>
              <w:left w:val="nil"/>
              <w:bottom w:val="single" w:sz="4" w:space="0" w:color="auto"/>
              <w:right w:val="nil"/>
            </w:tcBorders>
            <w:shd w:val="clear" w:color="auto" w:fill="auto"/>
            <w:vAlign w:val="center"/>
            <w:hideMark/>
          </w:tcPr>
          <w:p w14:paraId="125B1FD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manipulations</w:t>
            </w:r>
          </w:p>
        </w:tc>
        <w:tc>
          <w:tcPr>
            <w:tcW w:w="1197" w:type="dxa"/>
            <w:tcBorders>
              <w:top w:val="nil"/>
              <w:left w:val="nil"/>
              <w:bottom w:val="single" w:sz="4" w:space="0" w:color="auto"/>
              <w:right w:val="nil"/>
            </w:tcBorders>
            <w:shd w:val="clear" w:color="auto" w:fill="auto"/>
            <w:vAlign w:val="center"/>
            <w:hideMark/>
          </w:tcPr>
          <w:p w14:paraId="4CE1ED59"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w:t>
            </w:r>
          </w:p>
        </w:tc>
        <w:tc>
          <w:tcPr>
            <w:tcW w:w="965" w:type="dxa"/>
            <w:tcBorders>
              <w:top w:val="nil"/>
              <w:left w:val="nil"/>
              <w:bottom w:val="single" w:sz="4" w:space="0" w:color="auto"/>
              <w:right w:val="nil"/>
            </w:tcBorders>
            <w:shd w:val="clear" w:color="auto" w:fill="auto"/>
            <w:noWrap/>
            <w:vAlign w:val="center"/>
            <w:hideMark/>
          </w:tcPr>
          <w:p w14:paraId="125B528A"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8</w:t>
            </w:r>
          </w:p>
        </w:tc>
        <w:tc>
          <w:tcPr>
            <w:tcW w:w="1100" w:type="dxa"/>
            <w:tcBorders>
              <w:top w:val="nil"/>
              <w:left w:val="nil"/>
              <w:bottom w:val="single" w:sz="4" w:space="0" w:color="auto"/>
              <w:right w:val="nil"/>
            </w:tcBorders>
            <w:shd w:val="clear" w:color="auto" w:fill="auto"/>
            <w:noWrap/>
            <w:vAlign w:val="center"/>
            <w:hideMark/>
          </w:tcPr>
          <w:p w14:paraId="547A3E7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single" w:sz="4" w:space="0" w:color="auto"/>
              <w:right w:val="nil"/>
            </w:tcBorders>
            <w:shd w:val="clear" w:color="auto" w:fill="auto"/>
            <w:noWrap/>
            <w:vAlign w:val="center"/>
            <w:hideMark/>
          </w:tcPr>
          <w:p w14:paraId="70BC30C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bl>
    <w:p w14:paraId="71341DEE" w14:textId="77777777" w:rsidR="008A0234" w:rsidRDefault="008A0234" w:rsidP="008A0234"/>
    <w:p w14:paraId="1036B3B5" w14:textId="77777777" w:rsidR="00290BD4" w:rsidRDefault="00290BD4">
      <w:pPr>
        <w:rPr>
          <w:rFonts w:asciiTheme="majorHAnsi" w:eastAsiaTheme="majorEastAsia" w:hAnsiTheme="majorHAnsi" w:cstheme="majorBidi"/>
          <w:color w:val="2F5496" w:themeColor="accent1" w:themeShade="BF"/>
          <w:sz w:val="26"/>
          <w:szCs w:val="26"/>
        </w:rPr>
      </w:pPr>
      <w:r>
        <w:br w:type="page"/>
      </w:r>
    </w:p>
    <w:p w14:paraId="776D27E5" w14:textId="5B98CE7F" w:rsidR="008A0234" w:rsidRDefault="008A0234" w:rsidP="008A0234">
      <w:pPr>
        <w:pStyle w:val="Heading2"/>
      </w:pPr>
      <w:r>
        <w:lastRenderedPageBreak/>
        <w:t>Sampling methods</w:t>
      </w:r>
    </w:p>
    <w:p w14:paraId="31A086E3" w14:textId="77777777" w:rsidR="008A0234" w:rsidRPr="00C4691A" w:rsidRDefault="008A0234" w:rsidP="008A0234">
      <w:pPr>
        <w:pStyle w:val="Heading3"/>
      </w:pPr>
      <w:r>
        <w:t>Vegetation sampling</w:t>
      </w:r>
    </w:p>
    <w:p w14:paraId="76636E54" w14:textId="300D5EA4" w:rsidR="008A0234" w:rsidRDefault="008A0234" w:rsidP="008A0234">
      <w:r>
        <w:t xml:space="preserve">Vegetation sampling was conducted </w:t>
      </w:r>
      <w:commentRangeStart w:id="30"/>
      <w:r>
        <w:t xml:space="preserve">once </w:t>
      </w:r>
      <w:commentRangeEnd w:id="30"/>
      <w:r w:rsidR="00045BD6">
        <w:rPr>
          <w:rStyle w:val="CommentReference"/>
        </w:rPr>
        <w:commentReference w:id="30"/>
      </w:r>
      <w:r>
        <w:t>in mid-July, 2021. Two 1 m</w:t>
      </w:r>
      <w:r w:rsidRPr="00A74B15">
        <w:rPr>
          <w:vertAlign w:val="superscript"/>
        </w:rPr>
        <w:t>2</w:t>
      </w:r>
      <w:r>
        <w:t xml:space="preserve"> vegetation plots were placed within the exclosures</w:t>
      </w:r>
      <w:r w:rsidR="001B7BD7">
        <w:t xml:space="preserve"> (sites, n = 4 per estuary)</w:t>
      </w:r>
      <w:r>
        <w:t>, at least 1 m from the bank edge and any exclosure boundary, and at least 3 m apart within the exclosure. Quadrats were placed so that the</w:t>
      </w:r>
      <w:r w:rsidR="001B7BD7">
        <w:t xml:space="preserve"> plot</w:t>
      </w:r>
      <w:r>
        <w:t xml:space="preserve"> edge nearest creek was parallel to the bank. </w:t>
      </w:r>
    </w:p>
    <w:p w14:paraId="5F8C91BD" w14:textId="3DF70986" w:rsidR="008A0234" w:rsidRPr="001B5BA9" w:rsidRDefault="008A0234" w:rsidP="008A0234">
      <w:r>
        <w:t xml:space="preserve">All vascular species were identified according Hitchcock and Cronquist </w:t>
      </w:r>
      <w:r>
        <w:fldChar w:fldCharType="begin"/>
      </w:r>
      <w: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1973)","dontUpdate":true,"noteIndex":0},"citationItems":[{"id":344,"uris":["http://zotero.org/users/6092945/items/I3ZNS3TR"],"itemData":{"id":344,"type":"book","event-place":"Seattle and London","publisher":"University of Washington Press","publisher-place":"Seattle and London","title":"Flora of the Pacific Northwest, an illustrated manual","author":[{"family":"Hitchcock","given":"C. L."},{"family":"Cronquist","given":"A."}],"issued":{"date-parts":[["1973"]]}}}],"schema":"https://github.com/citation-style-language/schema/raw/master/csl-citation.json"} </w:instrText>
      </w:r>
      <w:r>
        <w:fldChar w:fldCharType="separate"/>
      </w:r>
      <w:r w:rsidRPr="00FE7E09">
        <w:rPr>
          <w:rFonts w:ascii="Calibri" w:hAnsi="Calibri" w:cs="Calibri"/>
        </w:rPr>
        <w:t>(1973)</w:t>
      </w:r>
      <w:r>
        <w:fldChar w:fldCharType="end"/>
      </w:r>
      <w:r>
        <w:t xml:space="preserve">, and currently accepted nomenclature standardized according to the PLANTS Database of the United States Department of Agriculture, Natural Resources Conservation Science [USDA NRCS]. Species were considered in the plot if at least half of their basal stem(s) were inside the quadrat boundary; </w:t>
      </w:r>
      <w:r w:rsidR="0058539A">
        <w:t>overhanging vegetation originating from basal stems outside the plot</w:t>
      </w:r>
      <w:r>
        <w:t xml:space="preserve"> was not considered. Aerial vegetated cover</w:t>
      </w:r>
      <w:r w:rsidR="001E7966">
        <w:t xml:space="preserve"> was estimated</w:t>
      </w:r>
      <w:r>
        <w:t xml:space="preserve"> to the nearest 3 % (1/32 m</w:t>
      </w:r>
      <w:r>
        <w:rPr>
          <w:vertAlign w:val="superscript"/>
        </w:rPr>
        <w:t>2</w:t>
      </w:r>
      <w:r>
        <w:t xml:space="preserve">). For any species present with less than 3 % cover, species were assigned 2% cover if &gt; 20 individuals were present, 1 % cover if 2-20 individuals were present, and 0.1% cover for single individuals. Bare ground was estimated as the remainder of the plot area not covered by above-ground vegetation. Any plots with &gt; 100% cover were standardized relative to 100%. To characterize plant structure, species were assigned to a height category tall (&gt; 1 m), medium (50-100 cm), or short (&lt; 50 cm) based on their maximum reported height in the Illustrated Flora of British Columbia </w:t>
      </w:r>
      <w:r>
        <w:fldChar w:fldCharType="begin"/>
      </w:r>
      <w:r>
        <w:instrText xml:space="preserve"> ADDIN ZOTERO_ITEM CSL_CITATION {"citationID":"X1ZWeUBK","properties":{"formattedCitation":"(Douglas, Meidinger, &amp; Pojar, 1998)","plainCitation":"(Douglas, Meidinger, &amp; Pojar,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fldChar w:fldCharType="separate"/>
      </w:r>
      <w:r w:rsidRPr="007F7B74">
        <w:rPr>
          <w:rFonts w:ascii="Calibri" w:hAnsi="Calibri" w:cs="Calibri"/>
        </w:rPr>
        <w:t>(Douglas, Meidinger, &amp; Pojar, 1998)</w:t>
      </w:r>
      <w:r>
        <w:fldChar w:fldCharType="end"/>
      </w:r>
      <w:r>
        <w:t>.</w:t>
      </w:r>
    </w:p>
    <w:p w14:paraId="2EBFD801" w14:textId="77777777" w:rsidR="008A0234" w:rsidRDefault="008A0234" w:rsidP="008A0234">
      <w:pPr>
        <w:pStyle w:val="Heading3"/>
      </w:pPr>
      <w:r>
        <w:t xml:space="preserve">Surface seed bank sampling &amp; germination </w:t>
      </w:r>
    </w:p>
    <w:p w14:paraId="10CE57C3" w14:textId="587AA582" w:rsidR="008A0234" w:rsidRDefault="008A0234" w:rsidP="008A0234">
      <w:commentRangeStart w:id="31"/>
      <w:r>
        <w:t xml:space="preserve">Two </w:t>
      </w:r>
      <w:commentRangeEnd w:id="31"/>
      <w:r w:rsidR="00045BD6">
        <w:rPr>
          <w:rStyle w:val="CommentReference"/>
        </w:rPr>
        <w:commentReference w:id="31"/>
      </w:r>
      <w:r>
        <w:t>surface seed bank samples were taken from each plot (n = 16 per disturbance condition in each estuary) in summer (July 2020), fall (October 2020), and spring (March 2021). A 10 cm diameter handheld bulb planter (e.g.,</w:t>
      </w:r>
      <w:hyperlink r:id="rId17" w:history="1">
        <w:r w:rsidRPr="00FE4DD0">
          <w:rPr>
            <w:rStyle w:val="Hyperlink"/>
          </w:rPr>
          <w:t xml:space="preserve"> Husky 9 in. stainless Steel Bulb Planter</w:t>
        </w:r>
        <w:r w:rsidR="0018306E">
          <w:rPr>
            <w:rStyle w:val="Hyperlink"/>
          </w:rPr>
          <w:t>,</w:t>
        </w:r>
        <w:r w:rsidRPr="00FE4DD0">
          <w:rPr>
            <w:rStyle w:val="Hyperlink"/>
          </w:rPr>
          <w:t xml:space="preserve"> Home Depot, USA</w:t>
        </w:r>
      </w:hyperlink>
      <w:r>
        <w:t>) was used to excise sediment 1 cm deep to capture the surface seed bank.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 homogenized sample was transferred to a clean plastic zipper bag. Summer and fall 2020 samples were stored at 4</w:t>
      </w:r>
      <w:r w:rsidRPr="005C3B19">
        <w:rPr>
          <w:vertAlign w:val="superscript"/>
        </w:rPr>
        <w:t>o</w:t>
      </w:r>
      <w:r>
        <w:t xml:space="preserve"> C for approx. 12 weeks to simulate overwinter cold stratification</w:t>
      </w:r>
      <w:r w:rsidR="00816107">
        <w:t xml:space="preserve"> to release seed dormancy (</w:t>
      </w:r>
      <w:r w:rsidR="00816107" w:rsidRPr="00816107">
        <w:rPr>
          <w:highlight w:val="lightGray"/>
        </w:rPr>
        <w:t>CITE</w:t>
      </w:r>
      <w:r w:rsidR="00816107">
        <w:t>)</w:t>
      </w:r>
      <w:r>
        <w:t xml:space="preserve">; samples collected in the spring of 2021 underwent natural winter conditions and </w:t>
      </w:r>
      <w:r w:rsidR="00816107">
        <w:t>were not subjected to</w:t>
      </w:r>
      <w:r>
        <w:t xml:space="preserve"> cold stratification. </w:t>
      </w:r>
    </w:p>
    <w:p w14:paraId="57098C8F" w14:textId="357D39BC" w:rsidR="008A0234" w:rsidRDefault="008A0234" w:rsidP="008A0234">
      <w:r>
        <w:t xml:space="preserve">Germination trials were conducted under greenhouse conditions with 15 </w:t>
      </w:r>
      <w:proofErr w:type="spellStart"/>
      <w:r>
        <w:t>hr</w:t>
      </w:r>
      <w:proofErr w:type="spellEnd"/>
      <w:r>
        <w:t xml:space="preserve"> daylength at ~ 20</w:t>
      </w:r>
      <w:r w:rsidRPr="002A5497">
        <w:rPr>
          <w:vertAlign w:val="superscript"/>
        </w:rPr>
        <w:t>o</w:t>
      </w:r>
      <w:r>
        <w:t xml:space="preserve"> C. Seedling pots (9 cm x 13 cm x 5.7 cm (depth), </w:t>
      </w:r>
      <w:r w:rsidRPr="00EF4898">
        <w:rPr>
          <w:highlight w:val="lightGray"/>
        </w:rPr>
        <w:t>BRAND</w:t>
      </w:r>
      <w:r>
        <w:t xml:space="preserve">) were filled with moist, sterile potting media (Sunshine Mix No. 4, Sun Gro Horticulture, Agawam, MA, United States). Pots were placed in solid cache trays and constantly bottom-watered with municipal tap water. </w:t>
      </w:r>
    </w:p>
    <w:p w14:paraId="2462370C" w14:textId="77777777" w:rsidR="008A0234" w:rsidRPr="00B15211" w:rsidRDefault="008A0234" w:rsidP="008A0234">
      <w:r>
        <w:t>Seed bank samples were sown by pouring 75 mL sediment over the top of each seedling pot (n = 8 per estuary and disturbance condition) while constantly agitating the homogenized seed bank sample. Seeds were allowed to germinate for 5 weeks, at which time all individuals were counted and removed. The seedling trays were observed for any further germination for another 7-10 days, at which time the samples were discarded. Any species that could not be identified were labelled and transplanted into 38 P plug trays (</w:t>
      </w:r>
      <w:r w:rsidRPr="00780ABE">
        <w:rPr>
          <w:highlight w:val="lightGray"/>
        </w:rPr>
        <w:t>BRAND</w:t>
      </w:r>
      <w:r>
        <w:t xml:space="preserve">) with the same growing media and growing conditions until a positive identification could be made. Representative specimens used to confirm seedling identification were pressed and made available as </w:t>
      </w:r>
      <w:commentRangeStart w:id="32"/>
      <w:r>
        <w:t>herbaria</w:t>
      </w:r>
      <w:commentRangeEnd w:id="32"/>
      <w:r>
        <w:rPr>
          <w:rStyle w:val="CommentReference"/>
        </w:rPr>
        <w:commentReference w:id="32"/>
      </w:r>
      <w:r>
        <w:t xml:space="preserve">. </w:t>
      </w:r>
    </w:p>
    <w:p w14:paraId="66E68CD1" w14:textId="789EDAE9" w:rsidR="008A0234" w:rsidRDefault="008A0234" w:rsidP="008A0234">
      <w:pPr>
        <w:pStyle w:val="Heading2"/>
      </w:pPr>
      <w:commentRangeStart w:id="33"/>
      <w:commentRangeStart w:id="34"/>
      <w:commentRangeStart w:id="35"/>
      <w:r>
        <w:lastRenderedPageBreak/>
        <w:t>Analysis</w:t>
      </w:r>
      <w:commentRangeEnd w:id="33"/>
      <w:r w:rsidR="00B574A6">
        <w:rPr>
          <w:rStyle w:val="CommentReference"/>
          <w:rFonts w:asciiTheme="minorHAnsi" w:eastAsiaTheme="minorHAnsi" w:hAnsiTheme="minorHAnsi" w:cstheme="minorBidi"/>
          <w:color w:val="auto"/>
        </w:rPr>
        <w:commentReference w:id="33"/>
      </w:r>
      <w:commentRangeEnd w:id="34"/>
      <w:r w:rsidR="00313013">
        <w:rPr>
          <w:rStyle w:val="CommentReference"/>
          <w:rFonts w:asciiTheme="minorHAnsi" w:eastAsiaTheme="minorHAnsi" w:hAnsiTheme="minorHAnsi" w:cstheme="minorBidi"/>
          <w:color w:val="auto"/>
        </w:rPr>
        <w:commentReference w:id="34"/>
      </w:r>
      <w:commentRangeEnd w:id="35"/>
      <w:r w:rsidR="00A75B84">
        <w:rPr>
          <w:rStyle w:val="CommentReference"/>
          <w:rFonts w:asciiTheme="minorHAnsi" w:eastAsiaTheme="minorHAnsi" w:hAnsiTheme="minorHAnsi" w:cstheme="minorBidi"/>
          <w:color w:val="auto"/>
        </w:rPr>
        <w:commentReference w:id="35"/>
      </w:r>
    </w:p>
    <w:p w14:paraId="59F70F02" w14:textId="300E63B3" w:rsidR="002F31EA" w:rsidRDefault="00185845" w:rsidP="00EF68AC">
      <w:commentRangeStart w:id="36"/>
      <w:r>
        <w:t>Tall</w:t>
      </w:r>
      <w:commentRangeEnd w:id="36"/>
      <w:r w:rsidR="004D74FC">
        <w:rPr>
          <w:rStyle w:val="CommentReference"/>
        </w:rPr>
        <w:commentReference w:id="36"/>
      </w:r>
      <w:r>
        <w:t>, perennial graminoids (TPG</w:t>
      </w:r>
      <w:r w:rsidR="00163E55">
        <w:t>s</w:t>
      </w:r>
      <w:r>
        <w:t xml:space="preserve">) </w:t>
      </w:r>
      <w:r w:rsidR="007D4A9A">
        <w:t>were</w:t>
      </w:r>
      <w:r>
        <w:t xml:space="preserve"> the response variable of interest because they are the dominant species group in high marsh estuarine communities. </w:t>
      </w:r>
    </w:p>
    <w:p w14:paraId="2B0FF51C" w14:textId="13B01A59" w:rsidR="001B2B9F" w:rsidRDefault="002F31EA" w:rsidP="00EF68AC">
      <w:r>
        <w:t>W</w:t>
      </w:r>
      <w:r w:rsidR="0010261D">
        <w:t>e</w:t>
      </w:r>
      <w:r w:rsidR="0025535F">
        <w:t xml:space="preserve"> </w:t>
      </w:r>
      <w:r w:rsidR="00A95591">
        <w:t xml:space="preserve">used </w:t>
      </w:r>
      <w:r w:rsidR="0025535F">
        <w:t xml:space="preserve">generalized linear models </w:t>
      </w:r>
      <w:r w:rsidR="00A95591">
        <w:t>with</w:t>
      </w:r>
      <w:r w:rsidR="00353306">
        <w:t xml:space="preserve"> a binomial distribution</w:t>
      </w:r>
      <w:commentRangeStart w:id="37"/>
      <w:r w:rsidR="00353306">
        <w:t xml:space="preserve"> </w:t>
      </w:r>
      <w:commentRangeEnd w:id="37"/>
      <w:r w:rsidR="004D74FC">
        <w:rPr>
          <w:rStyle w:val="CommentReference"/>
        </w:rPr>
        <w:commentReference w:id="37"/>
      </w:r>
      <w:r w:rsidR="00353306">
        <w:t>to fit the</w:t>
      </w:r>
      <w:r w:rsidR="005069D8">
        <w:t xml:space="preserve"> </w:t>
      </w:r>
      <w:r w:rsidR="00C07B01">
        <w:t xml:space="preserve">response of TPG </w:t>
      </w:r>
      <w:r w:rsidR="005069D8">
        <w:t>compositional abundance</w:t>
      </w:r>
      <w:r w:rsidR="00A95591">
        <w:t xml:space="preserve"> to test</w:t>
      </w:r>
      <w:r w:rsidR="006C4BA5">
        <w:t xml:space="preserve"> whether </w:t>
      </w:r>
      <w:r w:rsidR="00980B18">
        <w:t>s</w:t>
      </w:r>
      <w:r w:rsidR="00CC15D4">
        <w:t>pecies</w:t>
      </w:r>
      <w:r w:rsidR="007A73A4">
        <w:t xml:space="preserve"> </w:t>
      </w:r>
      <w:r w:rsidR="00CC15D4">
        <w:t xml:space="preserve">compositional </w:t>
      </w:r>
      <w:commentRangeStart w:id="38"/>
      <w:r w:rsidR="00CC15D4">
        <w:t>abundance</w:t>
      </w:r>
      <w:r w:rsidR="006E02F9">
        <w:t xml:space="preserve"> </w:t>
      </w:r>
      <w:commentRangeEnd w:id="38"/>
      <w:r w:rsidR="004D74FC">
        <w:rPr>
          <w:rStyle w:val="CommentReference"/>
        </w:rPr>
        <w:commentReference w:id="38"/>
      </w:r>
      <w:r w:rsidR="006E02F9">
        <w:t>differed among disturbance recovery categories</w:t>
      </w:r>
      <w:r w:rsidR="00CC15D4">
        <w:t xml:space="preserve"> in the above-ground and surface seed bank</w:t>
      </w:r>
      <w:r w:rsidR="007A73A4">
        <w:t>, respectively</w:t>
      </w:r>
      <w:r w:rsidR="00C07B01">
        <w:t xml:space="preserve"> (</w:t>
      </w:r>
      <w:r w:rsidR="00C07B01" w:rsidRPr="0010261D">
        <w:rPr>
          <w:highlight w:val="lightGray"/>
        </w:rPr>
        <w:t>package</w:t>
      </w:r>
      <w:r w:rsidR="00C07B01">
        <w:t>)</w:t>
      </w:r>
      <w:commentRangeStart w:id="39"/>
      <w:r w:rsidR="007A73A4">
        <w:t>.</w:t>
      </w:r>
      <w:r w:rsidR="0010261D">
        <w:t xml:space="preserve"> </w:t>
      </w:r>
      <w:commentRangeEnd w:id="39"/>
      <w:r w:rsidR="004D74FC">
        <w:rPr>
          <w:rStyle w:val="CommentReference"/>
        </w:rPr>
        <w:commentReference w:id="39"/>
      </w:r>
    </w:p>
    <w:p w14:paraId="52851F88" w14:textId="2DF1A4F3" w:rsidR="0010261D" w:rsidRDefault="0010261D" w:rsidP="00EF68AC">
      <w:r>
        <w:t>We used</w:t>
      </w:r>
      <w:r w:rsidR="00C03C3D">
        <w:t xml:space="preserve"> indicator species analysis </w:t>
      </w:r>
      <w:r w:rsidR="00F95E1D">
        <w:t>(“</w:t>
      </w:r>
      <w:proofErr w:type="spellStart"/>
      <w:r w:rsidR="00F95E1D">
        <w:t>indicspecies</w:t>
      </w:r>
      <w:proofErr w:type="spellEnd"/>
      <w:r w:rsidR="00F95E1D">
        <w:t>,” R package De Caceres &amp; Jansen, 2016)</w:t>
      </w:r>
      <w:r w:rsidR="00C03C3D">
        <w:t xml:space="preserve"> to determine which species were significantly characterizing the above-ground vegetation and surface seed bank in each disturbance condition.</w:t>
      </w:r>
      <w:r>
        <w:t xml:space="preserve"> </w:t>
      </w:r>
      <w:r w:rsidR="00A4568F">
        <w:t>Species significantly driving compositional abundance</w:t>
      </w:r>
      <w:r w:rsidR="00CF1F5A">
        <w:t xml:space="preserve"> in each disturbance category</w:t>
      </w:r>
      <w:r w:rsidR="00A4568F">
        <w:t xml:space="preserve"> were defined by a biserial correlation coefficient (</w:t>
      </w:r>
      <w:proofErr w:type="spellStart"/>
      <w:r w:rsidR="00A4568F">
        <w:t>multipatt</w:t>
      </w:r>
      <w:proofErr w:type="spellEnd"/>
      <w:r w:rsidR="00A4568F">
        <w:t xml:space="preserve"> </w:t>
      </w:r>
      <w:proofErr w:type="spellStart"/>
      <w:r w:rsidR="00A4568F">
        <w:t>func</w:t>
      </w:r>
      <w:proofErr w:type="spellEnd"/>
      <w:r w:rsidR="00A4568F">
        <w:t xml:space="preserve"> = “</w:t>
      </w:r>
      <w:proofErr w:type="spellStart"/>
      <w:r w:rsidR="00A4568F">
        <w:t>r.g.</w:t>
      </w:r>
      <w:proofErr w:type="spellEnd"/>
      <w:r w:rsidR="00A4568F">
        <w:t xml:space="preserve">”) and permutational analysis (Dufrene &amp; Legendre, 1997). </w:t>
      </w:r>
    </w:p>
    <w:p w14:paraId="4A0A77CB" w14:textId="0EA27BB8" w:rsidR="00EF68AC" w:rsidRDefault="00EF68AC" w:rsidP="003076EE">
      <w:r>
        <w:br w:type="page"/>
      </w:r>
    </w:p>
    <w:p w14:paraId="0A70F493" w14:textId="17C4672D" w:rsidR="00EF68AC" w:rsidRDefault="00EF68AC" w:rsidP="00EF68AC">
      <w:pPr>
        <w:pStyle w:val="Heading1"/>
      </w:pPr>
      <w:bookmarkStart w:id="40" w:name="_Hlk116647095"/>
      <w:r>
        <w:lastRenderedPageBreak/>
        <w:t>Results</w:t>
      </w:r>
    </w:p>
    <w:p w14:paraId="25EDD146" w14:textId="0D941CAF" w:rsidR="00AA40AA" w:rsidRDefault="001A3CFA" w:rsidP="00997B96">
      <w:pPr>
        <w:ind w:firstLine="720"/>
      </w:pPr>
      <w:r>
        <w:t xml:space="preserve">We found </w:t>
      </w:r>
      <w:r w:rsidR="00803772">
        <w:t xml:space="preserve">above-ground </w:t>
      </w:r>
      <w:r w:rsidR="00022F53">
        <w:t xml:space="preserve">cover </w:t>
      </w:r>
      <w:r w:rsidR="00803772">
        <w:t>abundance of tall, perennial graminoids</w:t>
      </w:r>
      <w:r w:rsidR="00837A11">
        <w:t xml:space="preserve"> (TPGs)</w:t>
      </w:r>
      <w:r>
        <w:t xml:space="preserve"> </w:t>
      </w:r>
      <w:r w:rsidR="00CC6C7B">
        <w:t xml:space="preserve">in 10-year old exclosures </w:t>
      </w:r>
      <w:r>
        <w:t>recover</w:t>
      </w:r>
      <w:r w:rsidR="00022F53">
        <w:t>ed</w:t>
      </w:r>
      <w:r>
        <w:t xml:space="preserve"> to comparable cover abundance </w:t>
      </w:r>
      <w:r w:rsidR="00022F53">
        <w:t>as found in Undisturbed sites</w:t>
      </w:r>
      <w:commentRangeStart w:id="41"/>
      <w:r w:rsidR="00022F53">
        <w:t>, supporting our first hypothesis</w:t>
      </w:r>
      <w:r w:rsidR="0057780C">
        <w:t xml:space="preserve"> </w:t>
      </w:r>
      <w:commentRangeEnd w:id="41"/>
      <w:r w:rsidR="00302909">
        <w:rPr>
          <w:rStyle w:val="CommentReference"/>
        </w:rPr>
        <w:commentReference w:id="41"/>
      </w:r>
      <w:r w:rsidR="0057780C">
        <w:t>(</w:t>
      </w:r>
      <w:r w:rsidR="0057780C">
        <w:fldChar w:fldCharType="begin"/>
      </w:r>
      <w:r w:rsidR="0057780C">
        <w:instrText xml:space="preserve"> REF _Ref112945173 \h  \* MERGEFORMAT </w:instrText>
      </w:r>
      <w:r w:rsidR="0057780C">
        <w:fldChar w:fldCharType="separate"/>
      </w:r>
      <w:r w:rsidR="0057780C">
        <w:t xml:space="preserve">Figure </w:t>
      </w:r>
      <w:r w:rsidR="0057780C">
        <w:rPr>
          <w:noProof/>
        </w:rPr>
        <w:t>2</w:t>
      </w:r>
      <w:r w:rsidR="0057780C">
        <w:fldChar w:fldCharType="end"/>
      </w:r>
      <w:r w:rsidR="0057780C">
        <w:t>)</w:t>
      </w:r>
      <w:r w:rsidR="00022F53">
        <w:t xml:space="preserve">. Unsurprisingly, </w:t>
      </w:r>
      <w:r w:rsidR="00C534C4">
        <w:t>generalized linear models showed</w:t>
      </w:r>
      <w:r w:rsidR="00022F53">
        <w:t xml:space="preserve"> </w:t>
      </w:r>
      <w:r w:rsidR="00CC6C7B">
        <w:t xml:space="preserve">Grubbed sites had significantly lower TPG above-ground cover than Undisturbed sites (p = 0.02), and 1-year old exclosures had </w:t>
      </w:r>
      <w:commentRangeStart w:id="42"/>
      <w:r w:rsidR="00CC6C7B">
        <w:t>nearly significant less</w:t>
      </w:r>
      <w:commentRangeEnd w:id="42"/>
      <w:r w:rsidR="00302909">
        <w:rPr>
          <w:rStyle w:val="CommentReference"/>
        </w:rPr>
        <w:commentReference w:id="42"/>
      </w:r>
      <w:r w:rsidR="00CC6C7B">
        <w:t xml:space="preserve"> TPG cover than Undisturbed sites (p = 0.09). </w:t>
      </w:r>
    </w:p>
    <w:p w14:paraId="6DF36328" w14:textId="65C188C3" w:rsidR="006F0263" w:rsidRDefault="0057780C" w:rsidP="00997B96">
      <w:pPr>
        <w:pStyle w:val="NoSpacing"/>
        <w:ind w:firstLine="720"/>
      </w:pPr>
      <w:r>
        <w:t xml:space="preserve">However, despite the group of tall, perennial graminoids recovering according to expectation, </w:t>
      </w:r>
      <w:r w:rsidR="00313013">
        <w:t xml:space="preserve">dominant </w:t>
      </w:r>
      <w:r>
        <w:t xml:space="preserve">species composition </w:t>
      </w:r>
      <w:r w:rsidRPr="00313013">
        <w:t>significantly c</w:t>
      </w:r>
      <w:r>
        <w:t xml:space="preserve">hanged in the above-ground </w:t>
      </w:r>
      <w:r w:rsidR="00837A11">
        <w:t xml:space="preserve">vegetation </w:t>
      </w:r>
      <w:r>
        <w:t>and surface seed bank</w:t>
      </w:r>
      <w:r w:rsidR="002740F3">
        <w:t>: i</w:t>
      </w:r>
      <w:r>
        <w:t xml:space="preserve">ndicator species analysis characterized above-ground vegetation in Undisturbed sites by two native TPGs and one native forb, while 10-year old exclosures were characterized by </w:t>
      </w:r>
      <w:r w:rsidR="00837A11">
        <w:t>a single</w:t>
      </w:r>
      <w:r>
        <w:t xml:space="preserve"> non-native TPG</w:t>
      </w:r>
      <w:r w:rsidR="002740F3">
        <w:t xml:space="preserve">, </w:t>
      </w:r>
      <w:r w:rsidR="002740F3">
        <w:rPr>
          <w:i/>
        </w:rPr>
        <w:t>Agrostis stolonifera</w:t>
      </w:r>
      <w:r w:rsidR="002740F3">
        <w:t xml:space="preserve"> </w:t>
      </w:r>
      <w:r w:rsidR="00837A11">
        <w:t>(</w:t>
      </w:r>
      <w:r w:rsidR="00837A11">
        <w:fldChar w:fldCharType="begin"/>
      </w:r>
      <w:r w:rsidR="00837A11">
        <w:instrText xml:space="preserve"> REF _Ref117853221 \h  \* MERGEFORMAT </w:instrText>
      </w:r>
      <w:r w:rsidR="00837A11">
        <w:fldChar w:fldCharType="separate"/>
      </w:r>
      <w:r w:rsidR="00837A11">
        <w:t xml:space="preserve">Table </w:t>
      </w:r>
      <w:r w:rsidR="00837A11">
        <w:rPr>
          <w:noProof/>
        </w:rPr>
        <w:t>2</w:t>
      </w:r>
      <w:r w:rsidR="00837A11">
        <w:fldChar w:fldCharType="end"/>
      </w:r>
      <w:r w:rsidR="00837A11">
        <w:t>)</w:t>
      </w:r>
      <w:r w:rsidR="002740F3">
        <w:t>.</w:t>
      </w:r>
      <w:r w:rsidR="00837A11">
        <w:t xml:space="preserve"> </w:t>
      </w:r>
      <w:r w:rsidR="0063062D">
        <w:t xml:space="preserve">This </w:t>
      </w:r>
      <w:r w:rsidR="003D03FE">
        <w:t xml:space="preserve">non-native </w:t>
      </w:r>
      <w:r w:rsidR="0063062D">
        <w:t>species also characterized the surface seed banks of both the 10-year old exclosures and Undisturbed sites</w:t>
      </w:r>
      <w:r w:rsidR="003D03FE">
        <w:t xml:space="preserve">, </w:t>
      </w:r>
      <w:r w:rsidR="003D03FE" w:rsidRPr="00302909">
        <w:rPr>
          <w:highlight w:val="yellow"/>
          <w:rPrChange w:id="43" w:author="n" w:date="2023-01-15T12:50:00Z">
            <w:rPr/>
          </w:rPrChange>
        </w:rPr>
        <w:t>lending</w:t>
      </w:r>
      <w:r w:rsidR="0064372D" w:rsidRPr="00302909">
        <w:rPr>
          <w:highlight w:val="yellow"/>
          <w:rPrChange w:id="44" w:author="n" w:date="2023-01-15T12:50:00Z">
            <w:rPr/>
          </w:rPrChange>
        </w:rPr>
        <w:t xml:space="preserve"> support </w:t>
      </w:r>
      <w:r w:rsidR="00E01BC7" w:rsidRPr="00302909">
        <w:rPr>
          <w:highlight w:val="yellow"/>
          <w:rPrChange w:id="45" w:author="n" w:date="2023-01-15T12:50:00Z">
            <w:rPr/>
          </w:rPrChange>
        </w:rPr>
        <w:t>for</w:t>
      </w:r>
      <w:r w:rsidR="0064372D" w:rsidRPr="00302909">
        <w:rPr>
          <w:highlight w:val="yellow"/>
          <w:rPrChange w:id="46" w:author="n" w:date="2023-01-15T12:50:00Z">
            <w:rPr/>
          </w:rPrChange>
        </w:rPr>
        <w:t xml:space="preserve"> our alternative hypothesis that </w:t>
      </w:r>
      <w:r w:rsidR="00E01BC7" w:rsidRPr="00302909">
        <w:rPr>
          <w:highlight w:val="yellow"/>
          <w:rPrChange w:id="47" w:author="n" w:date="2023-01-15T12:50:00Z">
            <w:rPr/>
          </w:rPrChange>
        </w:rPr>
        <w:t xml:space="preserve">new competitors </w:t>
      </w:r>
      <w:r w:rsidR="002740F3" w:rsidRPr="00302909">
        <w:rPr>
          <w:highlight w:val="yellow"/>
          <w:rPrChange w:id="48" w:author="n" w:date="2023-01-15T12:50:00Z">
            <w:rPr/>
          </w:rPrChange>
        </w:rPr>
        <w:t xml:space="preserve">from the seed bank </w:t>
      </w:r>
      <w:r w:rsidR="00FB2DCE" w:rsidRPr="00302909">
        <w:rPr>
          <w:highlight w:val="yellow"/>
          <w:rPrChange w:id="49" w:author="n" w:date="2023-01-15T12:50:00Z">
            <w:rPr/>
          </w:rPrChange>
        </w:rPr>
        <w:t xml:space="preserve">and/or competitive advantage of a species’ clonal reproduction strategy would replace </w:t>
      </w:r>
      <w:r w:rsidR="006F0263" w:rsidRPr="00302909">
        <w:rPr>
          <w:highlight w:val="yellow"/>
          <w:rPrChange w:id="50" w:author="n" w:date="2023-01-15T12:50:00Z">
            <w:rPr/>
          </w:rPrChange>
        </w:rPr>
        <w:t xml:space="preserve">species which dominate in the absence of disturbance, such as </w:t>
      </w:r>
      <w:r w:rsidR="006F0263" w:rsidRPr="00302909">
        <w:rPr>
          <w:i/>
          <w:highlight w:val="yellow"/>
          <w:rPrChange w:id="51" w:author="n" w:date="2023-01-15T12:50:00Z">
            <w:rPr>
              <w:i/>
            </w:rPr>
          </w:rPrChange>
        </w:rPr>
        <w:t>Carex lyngbyei</w:t>
      </w:r>
      <w:r w:rsidR="006F0263" w:rsidRPr="00302909">
        <w:rPr>
          <w:highlight w:val="yellow"/>
          <w:rPrChange w:id="52" w:author="n" w:date="2023-01-15T12:50:00Z">
            <w:rPr/>
          </w:rPrChange>
        </w:rPr>
        <w:t>.</w:t>
      </w:r>
      <w:r w:rsidR="006F0263">
        <w:t xml:space="preserve"> </w:t>
      </w:r>
    </w:p>
    <w:p w14:paraId="23E77F90" w14:textId="77777777" w:rsidR="006F0263" w:rsidRDefault="006F0263" w:rsidP="0057780C">
      <w:pPr>
        <w:pStyle w:val="NoSpacing"/>
      </w:pPr>
    </w:p>
    <w:p w14:paraId="339CC915" w14:textId="14A43997" w:rsidR="00187AB1" w:rsidRPr="0046799A" w:rsidRDefault="00447316" w:rsidP="00997B96">
      <w:pPr>
        <w:ind w:firstLine="720"/>
      </w:pPr>
      <w:r>
        <w:t xml:space="preserve">We found the </w:t>
      </w:r>
      <w:bookmarkEnd w:id="40"/>
      <w:r>
        <w:t>s</w:t>
      </w:r>
      <w:r w:rsidR="00B424B5">
        <w:t>urface seed bank composition of TPGs varied by estuary and disturbance (</w:t>
      </w:r>
      <w:r w:rsidR="00B424B5">
        <w:fldChar w:fldCharType="begin"/>
      </w:r>
      <w:r w:rsidR="00B424B5">
        <w:instrText xml:space="preserve"> REF _Ref112945173 \h  \* MERGEFORMAT </w:instrText>
      </w:r>
      <w:r w:rsidR="00B424B5">
        <w:fldChar w:fldCharType="separate"/>
      </w:r>
      <w:r w:rsidR="00C534C4">
        <w:t xml:space="preserve">Figure </w:t>
      </w:r>
      <w:r w:rsidR="00C534C4">
        <w:rPr>
          <w:noProof/>
        </w:rPr>
        <w:t>2</w:t>
      </w:r>
      <w:r w:rsidR="00B424B5">
        <w:fldChar w:fldCharType="end"/>
      </w:r>
      <w:r w:rsidR="00B424B5">
        <w:t>).</w:t>
      </w:r>
      <w:r w:rsidR="00315041">
        <w:t xml:space="preserve"> Our g</w:t>
      </w:r>
      <w:r>
        <w:t xml:space="preserve">eneralized linear models showed </w:t>
      </w:r>
      <w:r w:rsidR="00B424B5">
        <w:t>Nanaimo</w:t>
      </w:r>
      <w:r>
        <w:t xml:space="preserve"> River</w:t>
      </w:r>
      <w:r w:rsidR="00B424B5">
        <w:t xml:space="preserve"> Estuary had significantly </w:t>
      </w:r>
      <w:r w:rsidR="00C94FCC">
        <w:t>lower TPG seed abundance</w:t>
      </w:r>
      <w:r w:rsidR="00315041">
        <w:t xml:space="preserve"> overall</w:t>
      </w:r>
      <w:r w:rsidR="00C94FCC">
        <w:t xml:space="preserve"> </w:t>
      </w:r>
      <w:r w:rsidR="00B424B5">
        <w:t>(p = 0.02)</w:t>
      </w:r>
      <w:r>
        <w:t xml:space="preserve">, and </w:t>
      </w:r>
      <w:r w:rsidR="00B424B5">
        <w:t xml:space="preserve">Grubbed sites have significantly </w:t>
      </w:r>
      <w:r w:rsidR="00886CC9">
        <w:t>lower</w:t>
      </w:r>
      <w:r w:rsidR="00B424B5">
        <w:t xml:space="preserve"> TPG seed</w:t>
      </w:r>
      <w:r w:rsidR="00886CC9">
        <w:t xml:space="preserve"> abundance</w:t>
      </w:r>
      <w:r w:rsidR="00B424B5">
        <w:t>, regardless of estuary (p = 0.05)</w:t>
      </w:r>
      <w:r w:rsidR="00FA116F">
        <w:t xml:space="preserve">. </w:t>
      </w:r>
      <w:r w:rsidR="00187AB1">
        <w:t xml:space="preserve">The indicator species for surface seed banks in 10-year old exclosures alone were </w:t>
      </w:r>
      <w:commentRangeStart w:id="53"/>
      <w:r w:rsidR="00187AB1">
        <w:t xml:space="preserve">very similar </w:t>
      </w:r>
      <w:commentRangeEnd w:id="53"/>
      <w:r w:rsidR="00E40ED9">
        <w:rPr>
          <w:rStyle w:val="CommentReference"/>
        </w:rPr>
        <w:commentReference w:id="53"/>
      </w:r>
      <w:r w:rsidR="00187AB1">
        <w:t xml:space="preserve">to the vegetation in Undisturbed sites, while surface seed banks in Undisturbed sites showed some similarity to the above-ground vegetation in Undisturbed sites. Undisturbed sites had the same sedge species, and two native rushes: </w:t>
      </w:r>
      <w:r w:rsidR="00187AB1">
        <w:rPr>
          <w:i/>
        </w:rPr>
        <w:t xml:space="preserve">Juncus articulatus </w:t>
      </w:r>
      <w:r w:rsidR="00187AB1">
        <w:t xml:space="preserve">in the surface seed bank, and </w:t>
      </w:r>
      <w:r w:rsidR="00187AB1">
        <w:rPr>
          <w:i/>
        </w:rPr>
        <w:t>J. balticus</w:t>
      </w:r>
      <w:r w:rsidR="00187AB1">
        <w:t xml:space="preserve"> in above-ground vegetation, in addition to two different forb species. </w:t>
      </w:r>
      <w:r w:rsidR="00897EF6">
        <w:t>(</w:t>
      </w:r>
      <w:r w:rsidR="00897EF6">
        <w:fldChar w:fldCharType="begin"/>
      </w:r>
      <w:r w:rsidR="00897EF6">
        <w:instrText xml:space="preserve"> REF _Ref117853221 \h </w:instrText>
      </w:r>
      <w:r w:rsidR="00897EF6">
        <w:fldChar w:fldCharType="separate"/>
      </w:r>
      <w:r w:rsidR="00897EF6">
        <w:t xml:space="preserve">Table </w:t>
      </w:r>
      <w:r w:rsidR="00897EF6">
        <w:rPr>
          <w:noProof/>
        </w:rPr>
        <w:t>2</w:t>
      </w:r>
      <w:r w:rsidR="00897EF6">
        <w:fldChar w:fldCharType="end"/>
      </w:r>
      <w:r w:rsidR="00897EF6">
        <w:t>)</w:t>
      </w:r>
    </w:p>
    <w:p w14:paraId="17228454" w14:textId="5CC604B4" w:rsidR="00A1125C" w:rsidRDefault="00A1125C" w:rsidP="00997B96">
      <w:pPr>
        <w:pStyle w:val="NoSpacing"/>
        <w:ind w:firstLine="720"/>
      </w:pPr>
    </w:p>
    <w:p w14:paraId="76E2F193" w14:textId="2BF3326C" w:rsidR="00B424B5" w:rsidRDefault="00B424B5" w:rsidP="00997B96">
      <w:pPr>
        <w:pStyle w:val="NoSpacing"/>
        <w:ind w:firstLine="720"/>
      </w:pPr>
      <w:commentRangeStart w:id="54"/>
      <w:r w:rsidRPr="00302909">
        <w:rPr>
          <w:strike/>
          <w:rPrChange w:id="55" w:author="n" w:date="2023-01-15T12:51:00Z">
            <w:rPr/>
          </w:rPrChange>
        </w:rPr>
        <w:t xml:space="preserve">It </w:t>
      </w:r>
      <w:commentRangeEnd w:id="54"/>
      <w:r w:rsidR="00A53A87" w:rsidRPr="00302909">
        <w:rPr>
          <w:rStyle w:val="CommentReference"/>
          <w:strike/>
          <w:rPrChange w:id="56" w:author="n" w:date="2023-01-15T12:51:00Z">
            <w:rPr>
              <w:rStyle w:val="CommentReference"/>
            </w:rPr>
          </w:rPrChange>
        </w:rPr>
        <w:commentReference w:id="54"/>
      </w:r>
      <w:r w:rsidRPr="00302909">
        <w:rPr>
          <w:strike/>
          <w:rPrChange w:id="57" w:author="n" w:date="2023-01-15T12:51:00Z">
            <w:rPr/>
          </w:rPrChange>
        </w:rPr>
        <w:t>is especially apparent that</w:t>
      </w:r>
      <w:r>
        <w:t xml:space="preserve"> abundances of species present in the surface seed bank </w:t>
      </w:r>
      <w:del w:id="58" w:author="n" w:date="2023-01-15T12:51:00Z">
        <w:r w:rsidDel="00302909">
          <w:delText>a</w:delText>
        </w:r>
      </w:del>
      <w:ins w:id="59" w:author="n" w:date="2023-01-15T12:51:00Z">
        <w:r w:rsidR="00302909">
          <w:t>we</w:t>
        </w:r>
      </w:ins>
      <w:r>
        <w:t xml:space="preserve">re not </w:t>
      </w:r>
      <w:del w:id="60" w:author="n" w:date="2023-01-15T12:51:00Z">
        <w:r w:rsidR="00886CC9" w:rsidDel="00302909">
          <w:delText xml:space="preserve">always </w:delText>
        </w:r>
      </w:del>
      <w:r w:rsidR="00886CC9">
        <w:t>proportional</w:t>
      </w:r>
      <w:r>
        <w:t xml:space="preserve"> to the abundance of the same species in the above ground vegetation (</w:t>
      </w:r>
      <w:r w:rsidR="00CB03DC">
        <w:fldChar w:fldCharType="begin"/>
      </w:r>
      <w:r w:rsidR="00CB03DC">
        <w:instrText xml:space="preserve"> REF _Ref117853221 \h </w:instrText>
      </w:r>
      <w:r w:rsidR="00CB03DC">
        <w:fldChar w:fldCharType="separate"/>
      </w:r>
      <w:r w:rsidR="00C534C4">
        <w:t xml:space="preserve">Table </w:t>
      </w:r>
      <w:r w:rsidR="00C534C4">
        <w:rPr>
          <w:noProof/>
        </w:rPr>
        <w:t>2</w:t>
      </w:r>
      <w:r w:rsidR="00CB03DC">
        <w:fldChar w:fldCharType="end"/>
      </w:r>
      <w:r w:rsidR="00886CC9">
        <w:t xml:space="preserve">, </w:t>
      </w:r>
      <w:r w:rsidR="00800D4E">
        <w:fldChar w:fldCharType="begin"/>
      </w:r>
      <w:r w:rsidR="00800D4E">
        <w:instrText xml:space="preserve"> REF _Ref119065116 \h </w:instrText>
      </w:r>
      <w:r w:rsidR="00800D4E">
        <w:fldChar w:fldCharType="separate"/>
      </w:r>
      <w:r w:rsidR="00C534C4">
        <w:t xml:space="preserve">Figure </w:t>
      </w:r>
      <w:r w:rsidR="00C534C4">
        <w:rPr>
          <w:noProof/>
        </w:rPr>
        <w:t>3</w:t>
      </w:r>
      <w:r w:rsidR="00800D4E">
        <w:fldChar w:fldCharType="end"/>
      </w:r>
      <w:r>
        <w:t>).</w:t>
      </w:r>
      <w:r w:rsidR="00897EF6">
        <w:t xml:space="preserve"> </w:t>
      </w:r>
      <w:r>
        <w:t xml:space="preserve">Grubbed sites and 1-year old exclosures </w:t>
      </w:r>
      <w:r w:rsidR="00897EF6">
        <w:t xml:space="preserve">had </w:t>
      </w:r>
      <w:r w:rsidR="0009468B">
        <w:t>more</w:t>
      </w:r>
      <w:r>
        <w:t xml:space="preserve"> indicator species in above-ground vegetation, </w:t>
      </w:r>
      <w:r w:rsidR="0009468B">
        <w:t xml:space="preserve">while </w:t>
      </w:r>
      <w:r>
        <w:t xml:space="preserve">their surface seed banks </w:t>
      </w:r>
      <w:r w:rsidR="00897EF6">
        <w:t xml:space="preserve">were </w:t>
      </w:r>
      <w:r>
        <w:t xml:space="preserve">dominated by two species (neither of which </w:t>
      </w:r>
      <w:r w:rsidR="00897EF6">
        <w:t xml:space="preserve">were </w:t>
      </w:r>
      <w:r>
        <w:t xml:space="preserve">TPGs): </w:t>
      </w:r>
      <w:r>
        <w:rPr>
          <w:i/>
        </w:rPr>
        <w:t>Eleocharis parvula</w:t>
      </w:r>
      <w:r>
        <w:t xml:space="preserve">, and </w:t>
      </w:r>
      <w:r>
        <w:rPr>
          <w:i/>
        </w:rPr>
        <w:t>Spergularia canadensis</w:t>
      </w:r>
      <w:r>
        <w:t xml:space="preserve">. Undisturbed sites and 10-year old exclosures </w:t>
      </w:r>
      <w:r w:rsidR="00897EF6">
        <w:t xml:space="preserve">had </w:t>
      </w:r>
      <w:r>
        <w:t>a greater richness in the surface seed bank</w:t>
      </w:r>
      <w:r w:rsidR="0009468B">
        <w:t xml:space="preserve"> (</w:t>
      </w:r>
      <w:r w:rsidR="0009468B">
        <w:fldChar w:fldCharType="begin"/>
      </w:r>
      <w:r w:rsidR="0009468B">
        <w:instrText xml:space="preserve"> REF _Ref117853221 \h </w:instrText>
      </w:r>
      <w:r w:rsidR="0009468B">
        <w:fldChar w:fldCharType="separate"/>
      </w:r>
      <w:r w:rsidR="0009468B">
        <w:t xml:space="preserve">Table </w:t>
      </w:r>
      <w:r w:rsidR="0009468B">
        <w:rPr>
          <w:noProof/>
        </w:rPr>
        <w:t>2</w:t>
      </w:r>
      <w:r w:rsidR="0009468B">
        <w:fldChar w:fldCharType="end"/>
      </w:r>
      <w:r w:rsidR="0009468B">
        <w:t>)</w:t>
      </w:r>
      <w:r>
        <w:t>, with some species of greater abundance similar to the Grubbed and 1-year old exclosures</w:t>
      </w:r>
      <w:r w:rsidR="0009468B">
        <w:t xml:space="preserve"> (</w:t>
      </w:r>
      <w:r w:rsidR="0009468B">
        <w:fldChar w:fldCharType="begin"/>
      </w:r>
      <w:r w:rsidR="0009468B">
        <w:instrText xml:space="preserve"> REF _Ref119065116 \h </w:instrText>
      </w:r>
      <w:r w:rsidR="0009468B">
        <w:fldChar w:fldCharType="separate"/>
      </w:r>
      <w:r w:rsidR="0009468B">
        <w:t xml:space="preserve">Figure </w:t>
      </w:r>
      <w:r w:rsidR="0009468B">
        <w:rPr>
          <w:noProof/>
        </w:rPr>
        <w:t>3</w:t>
      </w:r>
      <w:r w:rsidR="0009468B">
        <w:fldChar w:fldCharType="end"/>
      </w:r>
      <w:r w:rsidR="0009468B">
        <w:t>)</w:t>
      </w:r>
      <w:r>
        <w:t xml:space="preserve">. Some TPG seeds had high abundance in the surface seed bank, such as native rush </w:t>
      </w:r>
      <w:r>
        <w:rPr>
          <w:i/>
        </w:rPr>
        <w:t>Juncus balticus</w:t>
      </w:r>
      <w:r>
        <w:t xml:space="preserve">, and </w:t>
      </w:r>
      <w:r w:rsidR="004F7DEA">
        <w:t>non-native</w:t>
      </w:r>
      <w:r>
        <w:t xml:space="preserve"> grass species </w:t>
      </w:r>
      <w:r>
        <w:rPr>
          <w:i/>
        </w:rPr>
        <w:t>A. stolonifera</w:t>
      </w:r>
      <w:r>
        <w:t xml:space="preserve">. Notably, abundance of native keystone sedge </w:t>
      </w:r>
      <w:r>
        <w:rPr>
          <w:i/>
        </w:rPr>
        <w:t>Carex lyngbyei</w:t>
      </w:r>
      <w:r>
        <w:t xml:space="preserve"> was greatest in Undisturbed sites in Little Qualicum Estuary</w:t>
      </w:r>
      <w:r w:rsidR="00800D4E">
        <w:t>, although this accounted for less than 20% of all seed relative abundance</w:t>
      </w:r>
      <w:r>
        <w:t xml:space="preserve">. However, </w:t>
      </w:r>
      <w:r>
        <w:rPr>
          <w:i/>
        </w:rPr>
        <w:t>J. balticus</w:t>
      </w:r>
      <w:r>
        <w:t xml:space="preserve"> was twice as abundant, and </w:t>
      </w:r>
      <w:r>
        <w:rPr>
          <w:i/>
        </w:rPr>
        <w:t>A. stolonifera</w:t>
      </w:r>
      <w:r>
        <w:t xml:space="preserve"> approx. five times as abundant in the surface seed bank.  </w:t>
      </w:r>
    </w:p>
    <w:p w14:paraId="7B5A9D11" w14:textId="77777777" w:rsidR="00B424B5" w:rsidRDefault="00B424B5" w:rsidP="00B424B5">
      <w:pPr>
        <w:pStyle w:val="NoSpacing"/>
      </w:pPr>
    </w:p>
    <w:p w14:paraId="5E48A15D" w14:textId="77777777" w:rsidR="00B424B5" w:rsidRDefault="00B424B5" w:rsidP="00B424B5">
      <w:pPr>
        <w:pStyle w:val="NoSpacing"/>
      </w:pPr>
    </w:p>
    <w:p w14:paraId="2363674C" w14:textId="77777777" w:rsidR="00B424B5" w:rsidRDefault="00B424B5" w:rsidP="00B424B5">
      <w:pPr>
        <w:pStyle w:val="NoSpacing"/>
      </w:pPr>
    </w:p>
    <w:p w14:paraId="377E8169" w14:textId="77777777" w:rsidR="00B424B5" w:rsidRDefault="00B424B5" w:rsidP="00B424B5">
      <w:pPr>
        <w:pStyle w:val="NoSpacing"/>
      </w:pPr>
    </w:p>
    <w:p w14:paraId="090579F9" w14:textId="77777777" w:rsidR="00B424B5" w:rsidRDefault="00B424B5" w:rsidP="00B424B5">
      <w:pPr>
        <w:pStyle w:val="NoSpacing"/>
      </w:pPr>
    </w:p>
    <w:p w14:paraId="32250958" w14:textId="77777777" w:rsidR="00B424B5" w:rsidRDefault="00B424B5" w:rsidP="00B424B5">
      <w:pPr>
        <w:pStyle w:val="NoSpacing"/>
      </w:pPr>
    </w:p>
    <w:p w14:paraId="51E43E2C" w14:textId="77777777" w:rsidR="00B424B5" w:rsidRDefault="00B424B5" w:rsidP="00B424B5">
      <w:pPr>
        <w:keepNext/>
      </w:pPr>
      <w:r>
        <w:rPr>
          <w:noProof/>
        </w:rPr>
        <w:lastRenderedPageBreak/>
        <w:drawing>
          <wp:inline distT="0" distB="0" distL="0" distR="0" wp14:anchorId="60933D2B" wp14:editId="0B9E82A0">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C320995" w14:textId="708E9206" w:rsidR="00B424B5" w:rsidRDefault="00B424B5" w:rsidP="00B424B5">
      <w:pPr>
        <w:pStyle w:val="Caption"/>
      </w:pPr>
      <w:bookmarkStart w:id="61" w:name="_Ref112945173"/>
      <w:r>
        <w:t xml:space="preserve">Figure </w:t>
      </w:r>
      <w:r w:rsidR="006E2084">
        <w:fldChar w:fldCharType="begin"/>
      </w:r>
      <w:r w:rsidR="006E2084">
        <w:instrText xml:space="preserve"> SEQ Figure \* ARABIC </w:instrText>
      </w:r>
      <w:r w:rsidR="006E2084">
        <w:fldChar w:fldCharType="separate"/>
      </w:r>
      <w:r w:rsidR="00C534C4">
        <w:rPr>
          <w:noProof/>
        </w:rPr>
        <w:t>2</w:t>
      </w:r>
      <w:r w:rsidR="006E2084">
        <w:rPr>
          <w:noProof/>
        </w:rPr>
        <w:fldChar w:fldCharType="end"/>
      </w:r>
      <w:bookmarkEnd w:id="61"/>
      <w:r>
        <w:t xml:space="preserve">. Above-ground cover abundance of key functional group ‘perennial graminoids (&gt; 10 cm)’ is not significantly different from undisturbed (reference) sites after 10 years. However, indicator species analysis reveals this above-ground cover is dominated by </w:t>
      </w:r>
      <w:r w:rsidR="004F7DEA">
        <w:t>non-native</w:t>
      </w:r>
      <w:r>
        <w:t xml:space="preserve"> graminoid species </w:t>
      </w:r>
      <w:r>
        <w:rPr>
          <w:i w:val="0"/>
        </w:rPr>
        <w:t>Agrostis stolonifera</w:t>
      </w:r>
      <w:r>
        <w:t xml:space="preserve">. Moreover, seed bank abundance of tall, perennial graminoids is significantly higher in 10-year old exclosures compared to other disturbance conditions, including undisturbed (reference) sites. Notably, there is nearly equal abundance of </w:t>
      </w:r>
      <w:r w:rsidR="004F7DEA">
        <w:t>non-native</w:t>
      </w:r>
      <w:r>
        <w:t xml:space="preserve"> and native graminoid seed in 10-year old exclosures, and significantly greater representation of </w:t>
      </w:r>
      <w:r w:rsidR="004F7DEA">
        <w:t>non-native</w:t>
      </w:r>
      <w:r>
        <w:t xml:space="preserve"> than native graminoid seed in undisturbed sites in Little Qualicum Estuary.</w:t>
      </w:r>
    </w:p>
    <w:p w14:paraId="66A66CAC" w14:textId="6BE38AEF" w:rsidR="00B424B5" w:rsidRDefault="00B424B5" w:rsidP="00B424B5"/>
    <w:p w14:paraId="1355F4E7" w14:textId="63A101FB" w:rsidR="00C15E46" w:rsidRDefault="00C15E46" w:rsidP="00B424B5"/>
    <w:p w14:paraId="32D5DFA3" w14:textId="6A259F25" w:rsidR="00C15E46" w:rsidRDefault="00C15E46" w:rsidP="00B424B5"/>
    <w:p w14:paraId="405737CA" w14:textId="6D661EFA" w:rsidR="00C15E46" w:rsidRDefault="00C15E46" w:rsidP="00B424B5"/>
    <w:p w14:paraId="01BF4EDE" w14:textId="40BE712E" w:rsidR="00C15E46" w:rsidRDefault="00C15E46" w:rsidP="00B424B5"/>
    <w:p w14:paraId="6508C28E" w14:textId="03D0C507" w:rsidR="00C15E46" w:rsidRDefault="00C15E46" w:rsidP="00B424B5"/>
    <w:p w14:paraId="7B234387" w14:textId="06A613F2" w:rsidR="00C15E46" w:rsidRDefault="00C15E46" w:rsidP="00B424B5"/>
    <w:p w14:paraId="2C57DC25" w14:textId="731D4D78" w:rsidR="00C15E46" w:rsidRDefault="00C15E46" w:rsidP="00B424B5"/>
    <w:p w14:paraId="4631DD6B" w14:textId="79CF0E36" w:rsidR="00C15E46" w:rsidRDefault="00C15E46" w:rsidP="00B424B5"/>
    <w:p w14:paraId="17612954" w14:textId="1A322D1B" w:rsidR="00C15E46" w:rsidRDefault="00C15E46" w:rsidP="00B424B5"/>
    <w:p w14:paraId="11F932BD" w14:textId="77777777" w:rsidR="001B3296" w:rsidRPr="00EF54ED" w:rsidRDefault="001B3296" w:rsidP="00B424B5"/>
    <w:p w14:paraId="19A3F0A2" w14:textId="004DF254" w:rsidR="00B424B5" w:rsidRDefault="00B424B5" w:rsidP="00B424B5">
      <w:pPr>
        <w:pStyle w:val="Caption"/>
        <w:keepNext/>
      </w:pPr>
      <w:bookmarkStart w:id="62" w:name="_Ref117853221"/>
      <w:r>
        <w:lastRenderedPageBreak/>
        <w:t xml:space="preserve">Table </w:t>
      </w:r>
      <w:r w:rsidR="006E2084">
        <w:fldChar w:fldCharType="begin"/>
      </w:r>
      <w:r w:rsidR="006E2084">
        <w:instrText xml:space="preserve"> SEQ Table \* ARABIC </w:instrText>
      </w:r>
      <w:r w:rsidR="006E2084">
        <w:fldChar w:fldCharType="separate"/>
      </w:r>
      <w:r w:rsidR="00C534C4">
        <w:rPr>
          <w:noProof/>
        </w:rPr>
        <w:t>2</w:t>
      </w:r>
      <w:r w:rsidR="006E2084">
        <w:rPr>
          <w:noProof/>
        </w:rPr>
        <w:fldChar w:fldCharType="end"/>
      </w:r>
      <w:bookmarkEnd w:id="62"/>
      <w:r>
        <w:t xml:space="preserve">. Indicator species analysis </w:t>
      </w:r>
      <w:r w:rsidR="00F11B73">
        <w:t xml:space="preserve">identifies </w:t>
      </w:r>
      <w:r>
        <w:t>which species significantly characterize the above-ground vegetation (left panel) and surface seed bank (right panel) for each disturbance condition, or combination of “recent</w:t>
      </w:r>
      <w:r w:rsidR="00CE5602">
        <w:t>ly disturbed</w:t>
      </w:r>
      <w:r>
        <w:t xml:space="preserve">” (1-year old exclosures and Grubbed sites) and “recovered” (10-year old exclosures and Undisturbed sites) disturbance conditions. </w:t>
      </w:r>
      <w:r w:rsidR="005D53AA">
        <w:t xml:space="preserve">Non-native species are indicated by (*). </w:t>
      </w:r>
    </w:p>
    <w:tbl>
      <w:tblPr>
        <w:tblW w:w="9221" w:type="dxa"/>
        <w:tblLook w:val="04A0" w:firstRow="1" w:lastRow="0" w:firstColumn="1" w:lastColumn="0" w:noHBand="0" w:noVBand="1"/>
      </w:tblPr>
      <w:tblGrid>
        <w:gridCol w:w="1365"/>
        <w:gridCol w:w="2309"/>
        <w:gridCol w:w="787"/>
        <w:gridCol w:w="340"/>
        <w:gridCol w:w="1352"/>
        <w:gridCol w:w="2288"/>
        <w:gridCol w:w="780"/>
      </w:tblGrid>
      <w:tr w:rsidR="00C60574" w:rsidRPr="00C60574" w14:paraId="43AB94BD" w14:textId="77777777" w:rsidTr="00C60574">
        <w:trPr>
          <w:trHeight w:val="370"/>
        </w:trPr>
        <w:tc>
          <w:tcPr>
            <w:tcW w:w="4461" w:type="dxa"/>
            <w:gridSpan w:val="3"/>
            <w:tcBorders>
              <w:top w:val="nil"/>
              <w:left w:val="nil"/>
              <w:bottom w:val="nil"/>
              <w:right w:val="nil"/>
            </w:tcBorders>
            <w:shd w:val="clear" w:color="auto" w:fill="auto"/>
            <w:noWrap/>
            <w:vAlign w:val="bottom"/>
            <w:hideMark/>
          </w:tcPr>
          <w:p w14:paraId="1C4516E7" w14:textId="77777777" w:rsidR="00C60574" w:rsidRPr="00C60574" w:rsidRDefault="00C60574" w:rsidP="00C60574">
            <w:pPr>
              <w:spacing w:after="0" w:line="240" w:lineRule="auto"/>
              <w:jc w:val="center"/>
              <w:rPr>
                <w:rFonts w:ascii="Calibri" w:eastAsia="Times New Roman" w:hAnsi="Calibri" w:cs="Calibri"/>
                <w:color w:val="000000"/>
                <w:sz w:val="28"/>
                <w:szCs w:val="28"/>
              </w:rPr>
            </w:pPr>
            <w:r w:rsidRPr="00C60574">
              <w:rPr>
                <w:rFonts w:ascii="Calibri" w:eastAsia="Times New Roman" w:hAnsi="Calibri" w:cs="Calibri"/>
                <w:color w:val="000000"/>
                <w:sz w:val="28"/>
                <w:szCs w:val="28"/>
              </w:rPr>
              <w:t>Above Ground Vegetation</w:t>
            </w:r>
          </w:p>
        </w:tc>
        <w:tc>
          <w:tcPr>
            <w:tcW w:w="340" w:type="dxa"/>
            <w:tcBorders>
              <w:top w:val="nil"/>
              <w:left w:val="nil"/>
              <w:bottom w:val="nil"/>
              <w:right w:val="nil"/>
            </w:tcBorders>
            <w:shd w:val="clear" w:color="auto" w:fill="auto"/>
            <w:noWrap/>
            <w:vAlign w:val="bottom"/>
            <w:hideMark/>
          </w:tcPr>
          <w:p w14:paraId="218C547E" w14:textId="77777777" w:rsidR="00C60574" w:rsidRPr="00C60574" w:rsidRDefault="00C60574" w:rsidP="00C60574">
            <w:pPr>
              <w:spacing w:after="0" w:line="240" w:lineRule="auto"/>
              <w:jc w:val="center"/>
              <w:rPr>
                <w:rFonts w:ascii="Calibri" w:eastAsia="Times New Roman" w:hAnsi="Calibri" w:cs="Calibri"/>
                <w:color w:val="000000"/>
                <w:sz w:val="28"/>
                <w:szCs w:val="28"/>
              </w:rPr>
            </w:pPr>
          </w:p>
        </w:tc>
        <w:tc>
          <w:tcPr>
            <w:tcW w:w="4420" w:type="dxa"/>
            <w:gridSpan w:val="3"/>
            <w:tcBorders>
              <w:top w:val="nil"/>
              <w:left w:val="nil"/>
              <w:bottom w:val="nil"/>
              <w:right w:val="nil"/>
            </w:tcBorders>
            <w:shd w:val="clear" w:color="auto" w:fill="auto"/>
            <w:noWrap/>
            <w:vAlign w:val="bottom"/>
            <w:hideMark/>
          </w:tcPr>
          <w:p w14:paraId="1F921E92" w14:textId="335E77AD" w:rsidR="00C60574" w:rsidRPr="00C60574" w:rsidRDefault="00C57BAB" w:rsidP="00C60574">
            <w:pPr>
              <w:spacing w:after="0" w:line="240" w:lineRule="auto"/>
              <w:jc w:val="center"/>
              <w:rPr>
                <w:rFonts w:ascii="Calibri" w:eastAsia="Times New Roman" w:hAnsi="Calibri" w:cs="Calibri"/>
                <w:color w:val="000000"/>
                <w:sz w:val="28"/>
                <w:szCs w:val="28"/>
              </w:rPr>
            </w:pPr>
            <w:r>
              <w:rPr>
                <w:rFonts w:ascii="Calibri" w:eastAsia="Times New Roman" w:hAnsi="Calibri" w:cs="Calibri"/>
                <w:color w:val="000000"/>
                <w:sz w:val="28"/>
                <w:szCs w:val="28"/>
              </w:rPr>
              <w:t>Surface</w:t>
            </w:r>
            <w:r w:rsidR="00C60574" w:rsidRPr="00C60574">
              <w:rPr>
                <w:rFonts w:ascii="Calibri" w:eastAsia="Times New Roman" w:hAnsi="Calibri" w:cs="Calibri"/>
                <w:color w:val="000000"/>
                <w:sz w:val="28"/>
                <w:szCs w:val="28"/>
              </w:rPr>
              <w:t xml:space="preserve"> Seed Bank</w:t>
            </w:r>
          </w:p>
        </w:tc>
      </w:tr>
      <w:tr w:rsidR="00C60574" w:rsidRPr="00C60574" w14:paraId="0F285EAF" w14:textId="77777777" w:rsidTr="00C60574">
        <w:trPr>
          <w:trHeight w:val="300"/>
        </w:trPr>
        <w:tc>
          <w:tcPr>
            <w:tcW w:w="1365" w:type="dxa"/>
            <w:tcBorders>
              <w:top w:val="nil"/>
              <w:left w:val="nil"/>
              <w:bottom w:val="single" w:sz="8" w:space="0" w:color="auto"/>
              <w:right w:val="nil"/>
            </w:tcBorders>
            <w:shd w:val="clear" w:color="auto" w:fill="auto"/>
            <w:vAlign w:val="center"/>
            <w:hideMark/>
          </w:tcPr>
          <w:p w14:paraId="2875FE5D"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Disturbance</w:t>
            </w:r>
          </w:p>
        </w:tc>
        <w:tc>
          <w:tcPr>
            <w:tcW w:w="2309" w:type="dxa"/>
            <w:tcBorders>
              <w:top w:val="nil"/>
              <w:left w:val="nil"/>
              <w:bottom w:val="single" w:sz="8" w:space="0" w:color="auto"/>
              <w:right w:val="nil"/>
            </w:tcBorders>
            <w:shd w:val="clear" w:color="auto" w:fill="auto"/>
            <w:noWrap/>
            <w:vAlign w:val="center"/>
            <w:hideMark/>
          </w:tcPr>
          <w:p w14:paraId="51ABF83F"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Species</w:t>
            </w:r>
          </w:p>
        </w:tc>
        <w:tc>
          <w:tcPr>
            <w:tcW w:w="787" w:type="dxa"/>
            <w:tcBorders>
              <w:top w:val="nil"/>
              <w:left w:val="nil"/>
              <w:bottom w:val="single" w:sz="8" w:space="0" w:color="auto"/>
              <w:right w:val="nil"/>
            </w:tcBorders>
            <w:shd w:val="clear" w:color="auto" w:fill="auto"/>
            <w:noWrap/>
            <w:vAlign w:val="center"/>
            <w:hideMark/>
          </w:tcPr>
          <w:p w14:paraId="4D5F6725"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p-value</w:t>
            </w:r>
          </w:p>
        </w:tc>
        <w:tc>
          <w:tcPr>
            <w:tcW w:w="340" w:type="dxa"/>
            <w:tcBorders>
              <w:top w:val="nil"/>
              <w:left w:val="nil"/>
              <w:bottom w:val="nil"/>
              <w:right w:val="nil"/>
            </w:tcBorders>
            <w:shd w:val="clear" w:color="auto" w:fill="auto"/>
            <w:noWrap/>
            <w:vAlign w:val="bottom"/>
            <w:hideMark/>
          </w:tcPr>
          <w:p w14:paraId="6004E39C" w14:textId="77777777" w:rsidR="00C60574" w:rsidRPr="00C60574" w:rsidRDefault="00C60574" w:rsidP="00C60574">
            <w:pPr>
              <w:spacing w:after="0" w:line="240" w:lineRule="auto"/>
              <w:jc w:val="center"/>
              <w:rPr>
                <w:rFonts w:ascii="Calibri" w:eastAsia="Times New Roman" w:hAnsi="Calibri" w:cs="Calibri"/>
                <w:b/>
                <w:bCs/>
                <w:color w:val="000000"/>
              </w:rPr>
            </w:pPr>
          </w:p>
        </w:tc>
        <w:tc>
          <w:tcPr>
            <w:tcW w:w="1352" w:type="dxa"/>
            <w:tcBorders>
              <w:top w:val="nil"/>
              <w:left w:val="nil"/>
              <w:bottom w:val="single" w:sz="8" w:space="0" w:color="auto"/>
              <w:right w:val="nil"/>
            </w:tcBorders>
            <w:shd w:val="clear" w:color="auto" w:fill="auto"/>
            <w:vAlign w:val="center"/>
            <w:hideMark/>
          </w:tcPr>
          <w:p w14:paraId="369CCA77"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Disturbance</w:t>
            </w:r>
          </w:p>
        </w:tc>
        <w:tc>
          <w:tcPr>
            <w:tcW w:w="2288" w:type="dxa"/>
            <w:tcBorders>
              <w:top w:val="nil"/>
              <w:left w:val="nil"/>
              <w:bottom w:val="single" w:sz="8" w:space="0" w:color="auto"/>
              <w:right w:val="nil"/>
            </w:tcBorders>
            <w:shd w:val="clear" w:color="auto" w:fill="auto"/>
            <w:noWrap/>
            <w:vAlign w:val="center"/>
            <w:hideMark/>
          </w:tcPr>
          <w:p w14:paraId="380FF532"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Species</w:t>
            </w:r>
          </w:p>
        </w:tc>
        <w:tc>
          <w:tcPr>
            <w:tcW w:w="780" w:type="dxa"/>
            <w:tcBorders>
              <w:top w:val="nil"/>
              <w:left w:val="nil"/>
              <w:bottom w:val="single" w:sz="8" w:space="0" w:color="auto"/>
              <w:right w:val="nil"/>
            </w:tcBorders>
            <w:shd w:val="clear" w:color="auto" w:fill="auto"/>
            <w:noWrap/>
            <w:vAlign w:val="center"/>
            <w:hideMark/>
          </w:tcPr>
          <w:p w14:paraId="573E6152"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p-value</w:t>
            </w:r>
          </w:p>
        </w:tc>
      </w:tr>
      <w:tr w:rsidR="00C60574" w:rsidRPr="00C60574" w14:paraId="25810B1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1AC51586"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Grubbed</w:t>
            </w:r>
          </w:p>
        </w:tc>
        <w:tc>
          <w:tcPr>
            <w:tcW w:w="2309" w:type="dxa"/>
            <w:tcBorders>
              <w:top w:val="nil"/>
              <w:left w:val="nil"/>
              <w:bottom w:val="single" w:sz="4" w:space="0" w:color="auto"/>
              <w:right w:val="nil"/>
            </w:tcBorders>
            <w:shd w:val="clear" w:color="auto" w:fill="auto"/>
            <w:noWrap/>
            <w:vAlign w:val="bottom"/>
            <w:hideMark/>
          </w:tcPr>
          <w:p w14:paraId="15D78721"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Eleocharis parvula</w:t>
            </w:r>
          </w:p>
        </w:tc>
        <w:tc>
          <w:tcPr>
            <w:tcW w:w="787" w:type="dxa"/>
            <w:tcBorders>
              <w:top w:val="nil"/>
              <w:left w:val="nil"/>
              <w:bottom w:val="single" w:sz="4" w:space="0" w:color="auto"/>
              <w:right w:val="nil"/>
            </w:tcBorders>
            <w:shd w:val="clear" w:color="auto" w:fill="auto"/>
            <w:noWrap/>
            <w:vAlign w:val="bottom"/>
            <w:hideMark/>
          </w:tcPr>
          <w:p w14:paraId="0867C17A"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0F76198C"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nil"/>
              <w:left w:val="nil"/>
              <w:bottom w:val="single" w:sz="8" w:space="0" w:color="000000"/>
              <w:right w:val="nil"/>
            </w:tcBorders>
            <w:shd w:val="clear" w:color="auto" w:fill="auto"/>
            <w:vAlign w:val="center"/>
            <w:hideMark/>
          </w:tcPr>
          <w:p w14:paraId="40BEDA7D"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Grubbed</w:t>
            </w:r>
          </w:p>
        </w:tc>
        <w:tc>
          <w:tcPr>
            <w:tcW w:w="2288" w:type="dxa"/>
            <w:vMerge w:val="restart"/>
            <w:tcBorders>
              <w:top w:val="nil"/>
              <w:left w:val="nil"/>
              <w:bottom w:val="single" w:sz="8" w:space="0" w:color="000000"/>
              <w:right w:val="nil"/>
            </w:tcBorders>
            <w:shd w:val="clear" w:color="auto" w:fill="auto"/>
            <w:noWrap/>
            <w:vAlign w:val="center"/>
            <w:hideMark/>
          </w:tcPr>
          <w:p w14:paraId="74D0C3F3" w14:textId="77777777" w:rsidR="00C60574" w:rsidRPr="00C60574" w:rsidRDefault="00C60574" w:rsidP="00C60574">
            <w:pPr>
              <w:spacing w:after="0" w:line="240" w:lineRule="auto"/>
              <w:jc w:val="center"/>
              <w:rPr>
                <w:rFonts w:ascii="Calibri" w:eastAsia="Times New Roman" w:hAnsi="Calibri" w:cs="Calibri"/>
                <w:i/>
                <w:iCs/>
                <w:color w:val="000000"/>
              </w:rPr>
            </w:pPr>
            <w:r w:rsidRPr="00C60574">
              <w:rPr>
                <w:rFonts w:ascii="Calibri" w:eastAsia="Times New Roman" w:hAnsi="Calibri" w:cs="Calibri"/>
                <w:i/>
                <w:iCs/>
                <w:color w:val="000000"/>
              </w:rPr>
              <w:t>Salicornia depressa</w:t>
            </w:r>
          </w:p>
        </w:tc>
        <w:tc>
          <w:tcPr>
            <w:tcW w:w="780" w:type="dxa"/>
            <w:vMerge w:val="restart"/>
            <w:tcBorders>
              <w:top w:val="nil"/>
              <w:left w:val="nil"/>
              <w:bottom w:val="single" w:sz="8" w:space="0" w:color="000000"/>
              <w:right w:val="nil"/>
            </w:tcBorders>
            <w:shd w:val="clear" w:color="auto" w:fill="auto"/>
            <w:noWrap/>
            <w:vAlign w:val="center"/>
            <w:hideMark/>
          </w:tcPr>
          <w:p w14:paraId="07FA399E"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0.01</w:t>
            </w:r>
          </w:p>
        </w:tc>
      </w:tr>
      <w:tr w:rsidR="00C60574" w:rsidRPr="00C60574" w14:paraId="754D4369" w14:textId="77777777" w:rsidTr="00C60574">
        <w:trPr>
          <w:trHeight w:val="300"/>
        </w:trPr>
        <w:tc>
          <w:tcPr>
            <w:tcW w:w="1365" w:type="dxa"/>
            <w:vMerge/>
            <w:tcBorders>
              <w:top w:val="nil"/>
              <w:left w:val="nil"/>
              <w:bottom w:val="single" w:sz="8" w:space="0" w:color="000000"/>
              <w:right w:val="nil"/>
            </w:tcBorders>
            <w:vAlign w:val="center"/>
            <w:hideMark/>
          </w:tcPr>
          <w:p w14:paraId="629316AB"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3FD9897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Cotula coronopifolia*</w:t>
            </w:r>
          </w:p>
        </w:tc>
        <w:tc>
          <w:tcPr>
            <w:tcW w:w="787" w:type="dxa"/>
            <w:tcBorders>
              <w:top w:val="nil"/>
              <w:left w:val="nil"/>
              <w:bottom w:val="single" w:sz="8" w:space="0" w:color="auto"/>
              <w:right w:val="nil"/>
            </w:tcBorders>
            <w:shd w:val="clear" w:color="auto" w:fill="auto"/>
            <w:noWrap/>
            <w:vAlign w:val="bottom"/>
            <w:hideMark/>
          </w:tcPr>
          <w:p w14:paraId="177C8BC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c>
          <w:tcPr>
            <w:tcW w:w="340" w:type="dxa"/>
            <w:tcBorders>
              <w:top w:val="nil"/>
              <w:left w:val="nil"/>
              <w:bottom w:val="nil"/>
              <w:right w:val="nil"/>
            </w:tcBorders>
            <w:shd w:val="clear" w:color="000000" w:fill="E7E6E6"/>
            <w:noWrap/>
            <w:vAlign w:val="bottom"/>
            <w:hideMark/>
          </w:tcPr>
          <w:p w14:paraId="200B2571"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nil"/>
              <w:left w:val="nil"/>
              <w:bottom w:val="single" w:sz="8" w:space="0" w:color="000000"/>
              <w:right w:val="nil"/>
            </w:tcBorders>
            <w:vAlign w:val="center"/>
            <w:hideMark/>
          </w:tcPr>
          <w:p w14:paraId="66A812DA" w14:textId="77777777" w:rsidR="00C60574" w:rsidRPr="00C60574" w:rsidRDefault="00C60574" w:rsidP="00C60574">
            <w:pPr>
              <w:spacing w:after="0" w:line="240" w:lineRule="auto"/>
              <w:rPr>
                <w:rFonts w:ascii="Calibri" w:eastAsia="Times New Roman" w:hAnsi="Calibri" w:cs="Calibri"/>
                <w:color w:val="000000"/>
              </w:rPr>
            </w:pPr>
          </w:p>
        </w:tc>
        <w:tc>
          <w:tcPr>
            <w:tcW w:w="2288" w:type="dxa"/>
            <w:vMerge/>
            <w:tcBorders>
              <w:top w:val="nil"/>
              <w:left w:val="nil"/>
              <w:bottom w:val="single" w:sz="8" w:space="0" w:color="000000"/>
              <w:right w:val="nil"/>
            </w:tcBorders>
            <w:vAlign w:val="center"/>
            <w:hideMark/>
          </w:tcPr>
          <w:p w14:paraId="58E814E1" w14:textId="77777777" w:rsidR="00C60574" w:rsidRPr="00C60574" w:rsidRDefault="00C60574" w:rsidP="00C60574">
            <w:pPr>
              <w:spacing w:after="0" w:line="240" w:lineRule="auto"/>
              <w:rPr>
                <w:rFonts w:ascii="Calibri" w:eastAsia="Times New Roman" w:hAnsi="Calibri" w:cs="Calibri"/>
                <w:i/>
                <w:iCs/>
                <w:color w:val="000000"/>
              </w:rPr>
            </w:pPr>
          </w:p>
        </w:tc>
        <w:tc>
          <w:tcPr>
            <w:tcW w:w="780" w:type="dxa"/>
            <w:vMerge/>
            <w:tcBorders>
              <w:top w:val="nil"/>
              <w:left w:val="nil"/>
              <w:bottom w:val="single" w:sz="8" w:space="0" w:color="000000"/>
              <w:right w:val="nil"/>
            </w:tcBorders>
            <w:vAlign w:val="center"/>
            <w:hideMark/>
          </w:tcPr>
          <w:p w14:paraId="5A75D3DA" w14:textId="77777777" w:rsidR="00C60574" w:rsidRPr="00C60574" w:rsidRDefault="00C60574" w:rsidP="00C60574">
            <w:pPr>
              <w:spacing w:after="0" w:line="240" w:lineRule="auto"/>
              <w:rPr>
                <w:rFonts w:ascii="Calibri" w:eastAsia="Times New Roman" w:hAnsi="Calibri" w:cs="Calibri"/>
                <w:color w:val="000000"/>
              </w:rPr>
            </w:pPr>
          </w:p>
        </w:tc>
      </w:tr>
      <w:tr w:rsidR="00C60574" w:rsidRPr="00C60574" w14:paraId="5E3D9F77"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301FFE9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10-year old exclosures</w:t>
            </w:r>
          </w:p>
        </w:tc>
        <w:tc>
          <w:tcPr>
            <w:tcW w:w="2309" w:type="dxa"/>
            <w:vMerge w:val="restart"/>
            <w:tcBorders>
              <w:top w:val="nil"/>
              <w:left w:val="nil"/>
              <w:bottom w:val="single" w:sz="8" w:space="0" w:color="000000"/>
              <w:right w:val="nil"/>
            </w:tcBorders>
            <w:shd w:val="clear" w:color="auto" w:fill="auto"/>
            <w:noWrap/>
            <w:vAlign w:val="center"/>
            <w:hideMark/>
          </w:tcPr>
          <w:p w14:paraId="5676D2FA" w14:textId="77777777" w:rsidR="00C60574" w:rsidRPr="00C60574" w:rsidRDefault="00C60574" w:rsidP="00C60574">
            <w:pPr>
              <w:spacing w:after="0" w:line="240" w:lineRule="auto"/>
              <w:jc w:val="center"/>
              <w:rPr>
                <w:rFonts w:ascii="Calibri" w:eastAsia="Times New Roman" w:hAnsi="Calibri" w:cs="Calibri"/>
                <w:i/>
                <w:iCs/>
                <w:color w:val="000000"/>
              </w:rPr>
            </w:pPr>
            <w:r w:rsidRPr="00C60574">
              <w:rPr>
                <w:rFonts w:ascii="Calibri" w:eastAsia="Times New Roman" w:hAnsi="Calibri" w:cs="Calibri"/>
                <w:i/>
                <w:iCs/>
                <w:color w:val="000000"/>
              </w:rPr>
              <w:t>Agrostis stolonifera*</w:t>
            </w:r>
          </w:p>
        </w:tc>
        <w:tc>
          <w:tcPr>
            <w:tcW w:w="787" w:type="dxa"/>
            <w:vMerge w:val="restart"/>
            <w:tcBorders>
              <w:top w:val="nil"/>
              <w:left w:val="nil"/>
              <w:bottom w:val="single" w:sz="8" w:space="0" w:color="000000"/>
              <w:right w:val="nil"/>
            </w:tcBorders>
            <w:shd w:val="clear" w:color="auto" w:fill="auto"/>
            <w:noWrap/>
            <w:vAlign w:val="center"/>
            <w:hideMark/>
          </w:tcPr>
          <w:p w14:paraId="27889EC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3F402FF4"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C7C808E"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10-year old exclosures</w:t>
            </w:r>
          </w:p>
        </w:tc>
        <w:tc>
          <w:tcPr>
            <w:tcW w:w="2288" w:type="dxa"/>
            <w:tcBorders>
              <w:top w:val="single" w:sz="4" w:space="0" w:color="auto"/>
              <w:left w:val="nil"/>
              <w:bottom w:val="single" w:sz="4" w:space="0" w:color="auto"/>
              <w:right w:val="nil"/>
            </w:tcBorders>
            <w:shd w:val="clear" w:color="auto" w:fill="auto"/>
            <w:noWrap/>
            <w:vAlign w:val="bottom"/>
            <w:hideMark/>
          </w:tcPr>
          <w:p w14:paraId="6F5C840D"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balticus</w:t>
            </w:r>
          </w:p>
        </w:tc>
        <w:tc>
          <w:tcPr>
            <w:tcW w:w="780" w:type="dxa"/>
            <w:tcBorders>
              <w:top w:val="single" w:sz="4" w:space="0" w:color="auto"/>
              <w:left w:val="nil"/>
              <w:bottom w:val="single" w:sz="4" w:space="0" w:color="auto"/>
              <w:right w:val="nil"/>
            </w:tcBorders>
            <w:shd w:val="clear" w:color="auto" w:fill="auto"/>
            <w:noWrap/>
            <w:vAlign w:val="bottom"/>
            <w:hideMark/>
          </w:tcPr>
          <w:p w14:paraId="4B42D6F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r>
      <w:tr w:rsidR="00C60574" w:rsidRPr="00C60574" w14:paraId="2D13BBA4" w14:textId="77777777" w:rsidTr="00C60574">
        <w:trPr>
          <w:trHeight w:val="300"/>
        </w:trPr>
        <w:tc>
          <w:tcPr>
            <w:tcW w:w="1365" w:type="dxa"/>
            <w:vMerge/>
            <w:tcBorders>
              <w:top w:val="nil"/>
              <w:left w:val="nil"/>
              <w:bottom w:val="single" w:sz="8" w:space="0" w:color="000000"/>
              <w:right w:val="nil"/>
            </w:tcBorders>
            <w:vAlign w:val="center"/>
            <w:hideMark/>
          </w:tcPr>
          <w:p w14:paraId="7D1B7AFC" w14:textId="77777777" w:rsidR="00C60574" w:rsidRPr="00C60574" w:rsidRDefault="00C60574" w:rsidP="00C60574">
            <w:pPr>
              <w:spacing w:after="0" w:line="240" w:lineRule="auto"/>
              <w:rPr>
                <w:rFonts w:ascii="Calibri" w:eastAsia="Times New Roman" w:hAnsi="Calibri" w:cs="Calibri"/>
                <w:color w:val="000000"/>
              </w:rPr>
            </w:pPr>
          </w:p>
        </w:tc>
        <w:tc>
          <w:tcPr>
            <w:tcW w:w="2309" w:type="dxa"/>
            <w:vMerge/>
            <w:tcBorders>
              <w:top w:val="nil"/>
              <w:left w:val="nil"/>
              <w:bottom w:val="single" w:sz="8" w:space="0" w:color="000000"/>
              <w:right w:val="nil"/>
            </w:tcBorders>
            <w:vAlign w:val="center"/>
            <w:hideMark/>
          </w:tcPr>
          <w:p w14:paraId="2249FED3" w14:textId="77777777" w:rsidR="00C60574" w:rsidRPr="00C60574" w:rsidRDefault="00C60574" w:rsidP="00C60574">
            <w:pPr>
              <w:spacing w:after="0" w:line="240" w:lineRule="auto"/>
              <w:rPr>
                <w:rFonts w:ascii="Calibri" w:eastAsia="Times New Roman" w:hAnsi="Calibri" w:cs="Calibri"/>
                <w:i/>
                <w:iCs/>
                <w:color w:val="000000"/>
              </w:rPr>
            </w:pPr>
          </w:p>
        </w:tc>
        <w:tc>
          <w:tcPr>
            <w:tcW w:w="787" w:type="dxa"/>
            <w:vMerge/>
            <w:tcBorders>
              <w:top w:val="nil"/>
              <w:left w:val="nil"/>
              <w:bottom w:val="single" w:sz="8" w:space="0" w:color="000000"/>
              <w:right w:val="nil"/>
            </w:tcBorders>
            <w:vAlign w:val="center"/>
            <w:hideMark/>
          </w:tcPr>
          <w:p w14:paraId="0BC1A013" w14:textId="77777777" w:rsidR="00C60574" w:rsidRPr="00C60574" w:rsidRDefault="00C60574" w:rsidP="00C60574">
            <w:pPr>
              <w:spacing w:after="0" w:line="240" w:lineRule="auto"/>
              <w:rPr>
                <w:rFonts w:ascii="Calibri" w:eastAsia="Times New Roman" w:hAnsi="Calibri" w:cs="Calibri"/>
                <w:color w:val="000000"/>
              </w:rPr>
            </w:pPr>
          </w:p>
        </w:tc>
        <w:tc>
          <w:tcPr>
            <w:tcW w:w="340" w:type="dxa"/>
            <w:tcBorders>
              <w:top w:val="nil"/>
              <w:left w:val="nil"/>
              <w:bottom w:val="nil"/>
              <w:right w:val="nil"/>
            </w:tcBorders>
            <w:shd w:val="clear" w:color="000000" w:fill="E7E6E6"/>
            <w:noWrap/>
            <w:vAlign w:val="bottom"/>
            <w:hideMark/>
          </w:tcPr>
          <w:p w14:paraId="1E26ADF4"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4CEC3432"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1C9B31B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Triglochin maritima</w:t>
            </w:r>
          </w:p>
        </w:tc>
        <w:tc>
          <w:tcPr>
            <w:tcW w:w="780" w:type="dxa"/>
            <w:tcBorders>
              <w:top w:val="nil"/>
              <w:left w:val="nil"/>
              <w:bottom w:val="single" w:sz="8" w:space="0" w:color="auto"/>
              <w:right w:val="nil"/>
            </w:tcBorders>
            <w:shd w:val="clear" w:color="auto" w:fill="auto"/>
            <w:noWrap/>
            <w:vAlign w:val="bottom"/>
            <w:hideMark/>
          </w:tcPr>
          <w:p w14:paraId="08CFF5C2"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0.05</w:t>
            </w:r>
          </w:p>
        </w:tc>
      </w:tr>
      <w:tr w:rsidR="00C60574" w:rsidRPr="00C60574" w14:paraId="56020FC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691243D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Reference</w:t>
            </w:r>
          </w:p>
        </w:tc>
        <w:tc>
          <w:tcPr>
            <w:tcW w:w="2309" w:type="dxa"/>
            <w:tcBorders>
              <w:top w:val="nil"/>
              <w:left w:val="nil"/>
              <w:bottom w:val="single" w:sz="4" w:space="0" w:color="auto"/>
              <w:right w:val="nil"/>
            </w:tcBorders>
            <w:shd w:val="clear" w:color="auto" w:fill="auto"/>
            <w:noWrap/>
            <w:vAlign w:val="bottom"/>
            <w:hideMark/>
          </w:tcPr>
          <w:p w14:paraId="7CC170F5"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balticus</w:t>
            </w:r>
          </w:p>
        </w:tc>
        <w:tc>
          <w:tcPr>
            <w:tcW w:w="787" w:type="dxa"/>
            <w:tcBorders>
              <w:top w:val="nil"/>
              <w:left w:val="nil"/>
              <w:bottom w:val="single" w:sz="4" w:space="0" w:color="auto"/>
              <w:right w:val="nil"/>
            </w:tcBorders>
            <w:shd w:val="clear" w:color="auto" w:fill="auto"/>
            <w:noWrap/>
            <w:vAlign w:val="bottom"/>
            <w:hideMark/>
          </w:tcPr>
          <w:p w14:paraId="24176FC0"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c>
          <w:tcPr>
            <w:tcW w:w="340" w:type="dxa"/>
            <w:tcBorders>
              <w:top w:val="nil"/>
              <w:left w:val="nil"/>
              <w:bottom w:val="nil"/>
              <w:right w:val="nil"/>
            </w:tcBorders>
            <w:shd w:val="clear" w:color="000000" w:fill="E7E6E6"/>
            <w:noWrap/>
            <w:vAlign w:val="bottom"/>
            <w:hideMark/>
          </w:tcPr>
          <w:p w14:paraId="3226DF42"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84FBDE5"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Reference</w:t>
            </w:r>
          </w:p>
        </w:tc>
        <w:tc>
          <w:tcPr>
            <w:tcW w:w="2288" w:type="dxa"/>
            <w:tcBorders>
              <w:top w:val="single" w:sz="4" w:space="0" w:color="auto"/>
              <w:left w:val="nil"/>
              <w:bottom w:val="single" w:sz="4" w:space="0" w:color="auto"/>
              <w:right w:val="nil"/>
            </w:tcBorders>
            <w:shd w:val="clear" w:color="auto" w:fill="auto"/>
            <w:noWrap/>
            <w:vAlign w:val="bottom"/>
            <w:hideMark/>
          </w:tcPr>
          <w:p w14:paraId="4634C8A4"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Carex lyngbyei</w:t>
            </w:r>
          </w:p>
        </w:tc>
        <w:tc>
          <w:tcPr>
            <w:tcW w:w="780" w:type="dxa"/>
            <w:tcBorders>
              <w:top w:val="single" w:sz="4" w:space="0" w:color="auto"/>
              <w:left w:val="nil"/>
              <w:bottom w:val="single" w:sz="4" w:space="0" w:color="auto"/>
              <w:right w:val="nil"/>
            </w:tcBorders>
            <w:shd w:val="clear" w:color="auto" w:fill="auto"/>
            <w:noWrap/>
            <w:vAlign w:val="bottom"/>
            <w:hideMark/>
          </w:tcPr>
          <w:p w14:paraId="72021C3C"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r>
      <w:tr w:rsidR="00C60574" w:rsidRPr="00C60574" w14:paraId="6EE4AE1B" w14:textId="77777777" w:rsidTr="00C60574">
        <w:trPr>
          <w:trHeight w:val="290"/>
        </w:trPr>
        <w:tc>
          <w:tcPr>
            <w:tcW w:w="1365" w:type="dxa"/>
            <w:vMerge/>
            <w:tcBorders>
              <w:top w:val="nil"/>
              <w:left w:val="nil"/>
              <w:bottom w:val="single" w:sz="8" w:space="0" w:color="000000"/>
              <w:right w:val="nil"/>
            </w:tcBorders>
            <w:vAlign w:val="center"/>
            <w:hideMark/>
          </w:tcPr>
          <w:p w14:paraId="28240103"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4" w:space="0" w:color="auto"/>
              <w:right w:val="nil"/>
            </w:tcBorders>
            <w:shd w:val="clear" w:color="auto" w:fill="auto"/>
            <w:noWrap/>
            <w:vAlign w:val="bottom"/>
            <w:hideMark/>
          </w:tcPr>
          <w:p w14:paraId="0847A104"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Carex lyngbyei</w:t>
            </w:r>
          </w:p>
        </w:tc>
        <w:tc>
          <w:tcPr>
            <w:tcW w:w="787" w:type="dxa"/>
            <w:tcBorders>
              <w:top w:val="nil"/>
              <w:left w:val="nil"/>
              <w:bottom w:val="single" w:sz="4" w:space="0" w:color="auto"/>
              <w:right w:val="nil"/>
            </w:tcBorders>
            <w:shd w:val="clear" w:color="auto" w:fill="auto"/>
            <w:noWrap/>
            <w:vAlign w:val="bottom"/>
            <w:hideMark/>
          </w:tcPr>
          <w:p w14:paraId="3EF8D086"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c>
          <w:tcPr>
            <w:tcW w:w="340" w:type="dxa"/>
            <w:tcBorders>
              <w:top w:val="nil"/>
              <w:left w:val="nil"/>
              <w:bottom w:val="nil"/>
              <w:right w:val="nil"/>
            </w:tcBorders>
            <w:shd w:val="clear" w:color="000000" w:fill="E7E6E6"/>
            <w:noWrap/>
            <w:vAlign w:val="bottom"/>
            <w:hideMark/>
          </w:tcPr>
          <w:p w14:paraId="6A6475C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2B06351F"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4" w:space="0" w:color="auto"/>
              <w:right w:val="nil"/>
            </w:tcBorders>
            <w:shd w:val="clear" w:color="auto" w:fill="auto"/>
            <w:noWrap/>
            <w:vAlign w:val="bottom"/>
            <w:hideMark/>
          </w:tcPr>
          <w:p w14:paraId="2830AF18"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Cotula coronopifolia*</w:t>
            </w:r>
          </w:p>
        </w:tc>
        <w:tc>
          <w:tcPr>
            <w:tcW w:w="780" w:type="dxa"/>
            <w:tcBorders>
              <w:top w:val="nil"/>
              <w:left w:val="nil"/>
              <w:bottom w:val="single" w:sz="4" w:space="0" w:color="auto"/>
              <w:right w:val="nil"/>
            </w:tcBorders>
            <w:shd w:val="clear" w:color="auto" w:fill="auto"/>
            <w:noWrap/>
            <w:vAlign w:val="bottom"/>
            <w:hideMark/>
          </w:tcPr>
          <w:p w14:paraId="6EB9F479"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r>
      <w:tr w:rsidR="00C60574" w:rsidRPr="00C60574" w14:paraId="1316F11C" w14:textId="77777777" w:rsidTr="00C60574">
        <w:trPr>
          <w:trHeight w:val="300"/>
        </w:trPr>
        <w:tc>
          <w:tcPr>
            <w:tcW w:w="1365" w:type="dxa"/>
            <w:vMerge/>
            <w:tcBorders>
              <w:top w:val="nil"/>
              <w:left w:val="nil"/>
              <w:bottom w:val="single" w:sz="8" w:space="0" w:color="000000"/>
              <w:right w:val="nil"/>
            </w:tcBorders>
            <w:vAlign w:val="center"/>
            <w:hideMark/>
          </w:tcPr>
          <w:p w14:paraId="55F82E3B"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2D1260FB"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Triglochin maritima</w:t>
            </w:r>
          </w:p>
        </w:tc>
        <w:tc>
          <w:tcPr>
            <w:tcW w:w="787" w:type="dxa"/>
            <w:tcBorders>
              <w:top w:val="nil"/>
              <w:left w:val="nil"/>
              <w:bottom w:val="single" w:sz="8" w:space="0" w:color="auto"/>
              <w:right w:val="nil"/>
            </w:tcBorders>
            <w:shd w:val="clear" w:color="auto" w:fill="auto"/>
            <w:noWrap/>
            <w:vAlign w:val="bottom"/>
            <w:hideMark/>
          </w:tcPr>
          <w:p w14:paraId="351F44F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c>
          <w:tcPr>
            <w:tcW w:w="340" w:type="dxa"/>
            <w:tcBorders>
              <w:top w:val="nil"/>
              <w:left w:val="nil"/>
              <w:bottom w:val="nil"/>
              <w:right w:val="nil"/>
            </w:tcBorders>
            <w:shd w:val="clear" w:color="000000" w:fill="E7E6E6"/>
            <w:noWrap/>
            <w:vAlign w:val="bottom"/>
            <w:hideMark/>
          </w:tcPr>
          <w:p w14:paraId="0BA59206"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69DF9EEF"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42E11DD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articulatus</w:t>
            </w:r>
          </w:p>
        </w:tc>
        <w:tc>
          <w:tcPr>
            <w:tcW w:w="780" w:type="dxa"/>
            <w:tcBorders>
              <w:top w:val="nil"/>
              <w:left w:val="nil"/>
              <w:bottom w:val="single" w:sz="8" w:space="0" w:color="auto"/>
              <w:right w:val="nil"/>
            </w:tcBorders>
            <w:shd w:val="clear" w:color="auto" w:fill="auto"/>
            <w:noWrap/>
            <w:vAlign w:val="bottom"/>
            <w:hideMark/>
          </w:tcPr>
          <w:p w14:paraId="514304A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r>
      <w:tr w:rsidR="00C60574" w:rsidRPr="00C60574" w14:paraId="1467F28E"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722C829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1-year old exclosures + Grubbed</w:t>
            </w:r>
          </w:p>
        </w:tc>
        <w:tc>
          <w:tcPr>
            <w:tcW w:w="2309" w:type="dxa"/>
            <w:tcBorders>
              <w:top w:val="nil"/>
              <w:left w:val="nil"/>
              <w:bottom w:val="single" w:sz="4" w:space="0" w:color="auto"/>
              <w:right w:val="nil"/>
            </w:tcBorders>
            <w:shd w:val="clear" w:color="auto" w:fill="auto"/>
            <w:noWrap/>
            <w:vAlign w:val="bottom"/>
            <w:hideMark/>
          </w:tcPr>
          <w:p w14:paraId="309B606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Spergularia canadensis</w:t>
            </w:r>
          </w:p>
        </w:tc>
        <w:tc>
          <w:tcPr>
            <w:tcW w:w="787" w:type="dxa"/>
            <w:tcBorders>
              <w:top w:val="nil"/>
              <w:left w:val="nil"/>
              <w:bottom w:val="single" w:sz="4" w:space="0" w:color="auto"/>
              <w:right w:val="nil"/>
            </w:tcBorders>
            <w:shd w:val="clear" w:color="auto" w:fill="auto"/>
            <w:noWrap/>
            <w:vAlign w:val="bottom"/>
            <w:hideMark/>
          </w:tcPr>
          <w:p w14:paraId="53CF39FF"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4FF0C3E7"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62984DB5"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1-year old exclosures + Grubbed</w:t>
            </w:r>
          </w:p>
        </w:tc>
        <w:tc>
          <w:tcPr>
            <w:tcW w:w="2288" w:type="dxa"/>
            <w:tcBorders>
              <w:top w:val="single" w:sz="4" w:space="0" w:color="auto"/>
              <w:left w:val="nil"/>
              <w:bottom w:val="single" w:sz="4" w:space="0" w:color="auto"/>
              <w:right w:val="nil"/>
            </w:tcBorders>
            <w:shd w:val="clear" w:color="auto" w:fill="auto"/>
            <w:noWrap/>
            <w:vAlign w:val="bottom"/>
            <w:hideMark/>
          </w:tcPr>
          <w:p w14:paraId="07E9FBF6"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Eleocharis parvula</w:t>
            </w:r>
          </w:p>
        </w:tc>
        <w:tc>
          <w:tcPr>
            <w:tcW w:w="780" w:type="dxa"/>
            <w:tcBorders>
              <w:top w:val="single" w:sz="4" w:space="0" w:color="auto"/>
              <w:left w:val="nil"/>
              <w:bottom w:val="single" w:sz="4" w:space="0" w:color="auto"/>
              <w:right w:val="nil"/>
            </w:tcBorders>
            <w:shd w:val="clear" w:color="auto" w:fill="auto"/>
            <w:noWrap/>
            <w:vAlign w:val="bottom"/>
            <w:hideMark/>
          </w:tcPr>
          <w:p w14:paraId="3673D2BA"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r>
      <w:tr w:rsidR="00C60574" w:rsidRPr="00C60574" w14:paraId="03308907" w14:textId="77777777" w:rsidTr="00C60574">
        <w:trPr>
          <w:trHeight w:val="300"/>
        </w:trPr>
        <w:tc>
          <w:tcPr>
            <w:tcW w:w="1365" w:type="dxa"/>
            <w:vMerge/>
            <w:tcBorders>
              <w:top w:val="nil"/>
              <w:left w:val="nil"/>
              <w:bottom w:val="single" w:sz="8" w:space="0" w:color="000000"/>
              <w:right w:val="nil"/>
            </w:tcBorders>
            <w:vAlign w:val="center"/>
            <w:hideMark/>
          </w:tcPr>
          <w:p w14:paraId="72D0E1E9"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5277ADE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Glaux maritima</w:t>
            </w:r>
          </w:p>
        </w:tc>
        <w:tc>
          <w:tcPr>
            <w:tcW w:w="787" w:type="dxa"/>
            <w:tcBorders>
              <w:top w:val="nil"/>
              <w:left w:val="nil"/>
              <w:bottom w:val="single" w:sz="8" w:space="0" w:color="auto"/>
              <w:right w:val="nil"/>
            </w:tcBorders>
            <w:shd w:val="clear" w:color="auto" w:fill="auto"/>
            <w:noWrap/>
            <w:vAlign w:val="bottom"/>
            <w:hideMark/>
          </w:tcPr>
          <w:p w14:paraId="5457D70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c>
          <w:tcPr>
            <w:tcW w:w="340" w:type="dxa"/>
            <w:tcBorders>
              <w:top w:val="nil"/>
              <w:left w:val="nil"/>
              <w:bottom w:val="nil"/>
              <w:right w:val="nil"/>
            </w:tcBorders>
            <w:shd w:val="clear" w:color="000000" w:fill="E7E6E6"/>
            <w:noWrap/>
            <w:vAlign w:val="bottom"/>
            <w:hideMark/>
          </w:tcPr>
          <w:p w14:paraId="48E10C65"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7CA56B42"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7110CAB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Spergularia canadensis</w:t>
            </w:r>
          </w:p>
        </w:tc>
        <w:tc>
          <w:tcPr>
            <w:tcW w:w="780" w:type="dxa"/>
            <w:tcBorders>
              <w:top w:val="nil"/>
              <w:left w:val="nil"/>
              <w:bottom w:val="single" w:sz="8" w:space="0" w:color="auto"/>
              <w:right w:val="nil"/>
            </w:tcBorders>
            <w:shd w:val="clear" w:color="auto" w:fill="auto"/>
            <w:noWrap/>
            <w:vAlign w:val="bottom"/>
            <w:hideMark/>
          </w:tcPr>
          <w:p w14:paraId="2C3EE053"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r>
      <w:tr w:rsidR="00C60574" w:rsidRPr="00C60574" w14:paraId="3B9FAC4A" w14:textId="77777777" w:rsidTr="00C60574">
        <w:trPr>
          <w:trHeight w:val="880"/>
        </w:trPr>
        <w:tc>
          <w:tcPr>
            <w:tcW w:w="1365" w:type="dxa"/>
            <w:tcBorders>
              <w:top w:val="nil"/>
              <w:left w:val="nil"/>
              <w:bottom w:val="single" w:sz="8" w:space="0" w:color="auto"/>
              <w:right w:val="nil"/>
            </w:tcBorders>
            <w:shd w:val="clear" w:color="auto" w:fill="auto"/>
            <w:vAlign w:val="bottom"/>
            <w:hideMark/>
          </w:tcPr>
          <w:p w14:paraId="78057FD8"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10-year old exclosures + Undisturbed</w:t>
            </w:r>
          </w:p>
        </w:tc>
        <w:tc>
          <w:tcPr>
            <w:tcW w:w="2309" w:type="dxa"/>
            <w:tcBorders>
              <w:top w:val="nil"/>
              <w:left w:val="nil"/>
              <w:bottom w:val="single" w:sz="8" w:space="0" w:color="auto"/>
              <w:right w:val="nil"/>
            </w:tcBorders>
            <w:shd w:val="clear" w:color="auto" w:fill="auto"/>
            <w:noWrap/>
            <w:vAlign w:val="center"/>
            <w:hideMark/>
          </w:tcPr>
          <w:p w14:paraId="06068B6B"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Potentilla pacifica</w:t>
            </w:r>
          </w:p>
        </w:tc>
        <w:tc>
          <w:tcPr>
            <w:tcW w:w="787" w:type="dxa"/>
            <w:tcBorders>
              <w:top w:val="nil"/>
              <w:left w:val="nil"/>
              <w:bottom w:val="single" w:sz="8" w:space="0" w:color="auto"/>
              <w:right w:val="nil"/>
            </w:tcBorders>
            <w:shd w:val="clear" w:color="auto" w:fill="auto"/>
            <w:noWrap/>
            <w:vAlign w:val="center"/>
            <w:hideMark/>
          </w:tcPr>
          <w:p w14:paraId="441F3B59"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center"/>
            <w:hideMark/>
          </w:tcPr>
          <w:p w14:paraId="7D34970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tcBorders>
              <w:top w:val="single" w:sz="4" w:space="0" w:color="auto"/>
              <w:left w:val="nil"/>
              <w:bottom w:val="single" w:sz="8" w:space="0" w:color="auto"/>
              <w:right w:val="nil"/>
            </w:tcBorders>
            <w:shd w:val="clear" w:color="auto" w:fill="auto"/>
            <w:vAlign w:val="center"/>
            <w:hideMark/>
          </w:tcPr>
          <w:p w14:paraId="6591DAC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10-year old exclosures + Undisturbed</w:t>
            </w:r>
          </w:p>
        </w:tc>
        <w:tc>
          <w:tcPr>
            <w:tcW w:w="2288" w:type="dxa"/>
            <w:tcBorders>
              <w:top w:val="single" w:sz="4" w:space="0" w:color="auto"/>
              <w:left w:val="nil"/>
              <w:bottom w:val="single" w:sz="8" w:space="0" w:color="auto"/>
              <w:right w:val="nil"/>
            </w:tcBorders>
            <w:shd w:val="clear" w:color="auto" w:fill="auto"/>
            <w:noWrap/>
            <w:vAlign w:val="center"/>
            <w:hideMark/>
          </w:tcPr>
          <w:p w14:paraId="2781EC6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Agrostis stolonifera*</w:t>
            </w:r>
          </w:p>
        </w:tc>
        <w:tc>
          <w:tcPr>
            <w:tcW w:w="780" w:type="dxa"/>
            <w:tcBorders>
              <w:top w:val="single" w:sz="4" w:space="0" w:color="auto"/>
              <w:left w:val="nil"/>
              <w:bottom w:val="single" w:sz="8" w:space="0" w:color="auto"/>
              <w:right w:val="nil"/>
            </w:tcBorders>
            <w:shd w:val="clear" w:color="auto" w:fill="auto"/>
            <w:noWrap/>
            <w:vAlign w:val="center"/>
            <w:hideMark/>
          </w:tcPr>
          <w:p w14:paraId="3E57713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r>
    </w:tbl>
    <w:p w14:paraId="18CEDDF7" w14:textId="01D9774E" w:rsidR="00B424B5" w:rsidRDefault="00B424B5" w:rsidP="00B424B5"/>
    <w:p w14:paraId="209FFFEF" w14:textId="77777777" w:rsidR="007D0634" w:rsidRDefault="007D0634" w:rsidP="00B424B5"/>
    <w:p w14:paraId="53260693" w14:textId="593D4E73" w:rsidR="00B424B5" w:rsidRDefault="00456BEC" w:rsidP="00B424B5">
      <w:pPr>
        <w:keepNext/>
      </w:pPr>
      <w:r>
        <w:rPr>
          <w:noProof/>
        </w:rPr>
        <w:lastRenderedPageBreak/>
        <w:drawing>
          <wp:inline distT="0" distB="0" distL="0" distR="0" wp14:anchorId="44830406" wp14:editId="45729EA7">
            <wp:extent cx="5980430" cy="40970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0430" cy="4097020"/>
                    </a:xfrm>
                    <a:prstGeom prst="rect">
                      <a:avLst/>
                    </a:prstGeom>
                    <a:noFill/>
                  </pic:spPr>
                </pic:pic>
              </a:graphicData>
            </a:graphic>
          </wp:inline>
        </w:drawing>
      </w:r>
    </w:p>
    <w:p w14:paraId="74D717EE" w14:textId="4A21EDAE" w:rsidR="00B424B5" w:rsidRDefault="00B424B5" w:rsidP="00B424B5">
      <w:pPr>
        <w:pStyle w:val="Caption"/>
      </w:pPr>
      <w:bookmarkStart w:id="63" w:name="_Ref119065116"/>
      <w:commentRangeStart w:id="64"/>
      <w:commentRangeStart w:id="65"/>
      <w:r>
        <w:t xml:space="preserve">Figure </w:t>
      </w:r>
      <w:commentRangeEnd w:id="64"/>
      <w:r>
        <w:rPr>
          <w:rStyle w:val="CommentReference"/>
          <w:i w:val="0"/>
          <w:iCs w:val="0"/>
          <w:color w:val="auto"/>
        </w:rPr>
        <w:commentReference w:id="64"/>
      </w:r>
      <w:commentRangeEnd w:id="65"/>
      <w:r w:rsidR="00C9088E">
        <w:rPr>
          <w:rStyle w:val="CommentReference"/>
          <w:i w:val="0"/>
          <w:iCs w:val="0"/>
          <w:color w:val="auto"/>
        </w:rPr>
        <w:commentReference w:id="65"/>
      </w:r>
      <w:r w:rsidR="006E2084">
        <w:fldChar w:fldCharType="begin"/>
      </w:r>
      <w:r w:rsidR="006E2084">
        <w:instrText xml:space="preserve"> SEQ Figure \* ARABIC </w:instrText>
      </w:r>
      <w:r w:rsidR="006E2084">
        <w:fldChar w:fldCharType="separate"/>
      </w:r>
      <w:r w:rsidR="00C534C4">
        <w:rPr>
          <w:noProof/>
        </w:rPr>
        <w:t>3</w:t>
      </w:r>
      <w:r w:rsidR="006E2084">
        <w:rPr>
          <w:noProof/>
        </w:rPr>
        <w:fldChar w:fldCharType="end"/>
      </w:r>
      <w:bookmarkEnd w:id="63"/>
      <w:r>
        <w:t xml:space="preserve">. Relative abundance of species identified by indicator species analysis in above-ground vegetation and surface seed bank at each estuary sampled. Notably, abundance of key native TPGs such as </w:t>
      </w:r>
      <w:r>
        <w:rPr>
          <w:i w:val="0"/>
        </w:rPr>
        <w:t>Carex lyngbyei</w:t>
      </w:r>
      <w:r>
        <w:t xml:space="preserve"> are absent from the seed bank</w:t>
      </w:r>
      <w:r>
        <w:rPr>
          <w:i w:val="0"/>
        </w:rPr>
        <w:t>,</w:t>
      </w:r>
      <w:r w:rsidRPr="000B4385">
        <w:t xml:space="preserve"> while </w:t>
      </w:r>
      <w:r>
        <w:t xml:space="preserve">others such as </w:t>
      </w:r>
      <w:r>
        <w:rPr>
          <w:i w:val="0"/>
        </w:rPr>
        <w:t>Juncus balticus</w:t>
      </w:r>
      <w:r>
        <w:t xml:space="preserve"> are present in the seed bank but absent in above-ground vegetation, such as observed in 10-year old exclosures at Little Qualicum Estuary.</w:t>
      </w:r>
    </w:p>
    <w:p w14:paraId="3573EE1D" w14:textId="77777777" w:rsidR="001E38AF" w:rsidRDefault="001E38AF" w:rsidP="001E38AF">
      <w:pPr>
        <w:pStyle w:val="NoSpacing"/>
      </w:pPr>
    </w:p>
    <w:p w14:paraId="3B82A2E8" w14:textId="77777777" w:rsidR="001E38AF" w:rsidRDefault="001E38AF" w:rsidP="001E38AF">
      <w:pPr>
        <w:pStyle w:val="NoSpacing"/>
      </w:pPr>
    </w:p>
    <w:p w14:paraId="1FE0FB23" w14:textId="7942466D" w:rsidR="001E38AF" w:rsidRDefault="001E38AF" w:rsidP="00997B96">
      <w:pPr>
        <w:pStyle w:val="NoSpacing"/>
      </w:pPr>
      <w:r>
        <w:t xml:space="preserve"> </w:t>
      </w:r>
    </w:p>
    <w:p w14:paraId="661A4605" w14:textId="77777777" w:rsidR="00B424B5" w:rsidRDefault="00B424B5" w:rsidP="00B424B5"/>
    <w:p w14:paraId="18FD0F27" w14:textId="77777777" w:rsidR="00B424B5" w:rsidRDefault="00B424B5" w:rsidP="00B424B5"/>
    <w:p w14:paraId="7A60F628" w14:textId="77777777" w:rsidR="00B424B5" w:rsidRDefault="00B424B5" w:rsidP="00B424B5"/>
    <w:p w14:paraId="385D3AED" w14:textId="6BAA5BB4" w:rsidR="002835C7" w:rsidRDefault="002835C7" w:rsidP="002835C7"/>
    <w:p w14:paraId="018CFEC8" w14:textId="1916F1D6" w:rsidR="002835C7" w:rsidRDefault="002835C7" w:rsidP="002835C7"/>
    <w:p w14:paraId="42A3EF93" w14:textId="7BFE13AE" w:rsidR="00AD74FD" w:rsidRDefault="00C51484" w:rsidP="00AD74FD">
      <w:pPr>
        <w:keepNext/>
      </w:pPr>
      <w:r w:rsidRPr="00C51484">
        <w:rPr>
          <w:noProof/>
        </w:rPr>
        <w:lastRenderedPageBreak/>
        <w:drawing>
          <wp:inline distT="0" distB="0" distL="0" distR="0" wp14:anchorId="5D45E189" wp14:editId="5088B4EA">
            <wp:extent cx="5943600" cy="31498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9891"/>
                    </a:xfrm>
                    <a:prstGeom prst="rect">
                      <a:avLst/>
                    </a:prstGeom>
                  </pic:spPr>
                </pic:pic>
              </a:graphicData>
            </a:graphic>
          </wp:inline>
        </w:drawing>
      </w:r>
    </w:p>
    <w:p w14:paraId="2048548B" w14:textId="4C4FC944" w:rsidR="002835C7" w:rsidRDefault="00AD74FD" w:rsidP="00AD74FD">
      <w:pPr>
        <w:pStyle w:val="Caption"/>
      </w:pPr>
      <w:commentRangeStart w:id="66"/>
      <w:commentRangeStart w:id="67"/>
      <w:commentRangeStart w:id="68"/>
      <w:r>
        <w:t xml:space="preserve">Figure </w:t>
      </w:r>
      <w:commentRangeEnd w:id="66"/>
      <w:r w:rsidR="00AE4BF0">
        <w:rPr>
          <w:rStyle w:val="CommentReference"/>
          <w:i w:val="0"/>
          <w:iCs w:val="0"/>
          <w:color w:val="auto"/>
        </w:rPr>
        <w:commentReference w:id="66"/>
      </w:r>
      <w:commentRangeEnd w:id="67"/>
      <w:r w:rsidR="00C9088E">
        <w:rPr>
          <w:rStyle w:val="CommentReference"/>
          <w:i w:val="0"/>
          <w:iCs w:val="0"/>
          <w:color w:val="auto"/>
        </w:rPr>
        <w:commentReference w:id="67"/>
      </w:r>
      <w:commentRangeEnd w:id="68"/>
      <w:r w:rsidR="00E40ED9">
        <w:rPr>
          <w:rStyle w:val="CommentReference"/>
          <w:i w:val="0"/>
          <w:iCs w:val="0"/>
          <w:color w:val="auto"/>
        </w:rPr>
        <w:commentReference w:id="68"/>
      </w:r>
      <w:r w:rsidR="006E2084">
        <w:fldChar w:fldCharType="begin"/>
      </w:r>
      <w:r w:rsidR="006E2084">
        <w:instrText xml:space="preserve"> SEQ Figure \* ARABIC </w:instrText>
      </w:r>
      <w:r w:rsidR="006E2084">
        <w:fldChar w:fldCharType="separate"/>
      </w:r>
      <w:r w:rsidR="00C534C4">
        <w:rPr>
          <w:noProof/>
        </w:rPr>
        <w:t>4</w:t>
      </w:r>
      <w:r w:rsidR="006E2084">
        <w:rPr>
          <w:noProof/>
        </w:rPr>
        <w:fldChar w:fldCharType="end"/>
      </w:r>
      <w:r>
        <w:t xml:space="preserve">. Actual vs. predicted values for proportion of tall, perennial graminoid </w:t>
      </w:r>
      <w:r w:rsidR="000705FF">
        <w:t xml:space="preserve">in </w:t>
      </w:r>
      <w:r>
        <w:t>above-ground vegetation cover</w:t>
      </w:r>
      <w:r w:rsidR="000705FF">
        <w:t xml:space="preserve"> (left) and surface seed bank samples (right)</w:t>
      </w:r>
      <w:r>
        <w:t xml:space="preserve"> based on disturbance condition. Actual values plotted as </w:t>
      </w:r>
      <w:r w:rsidR="00806FFF">
        <w:t>colored</w:t>
      </w:r>
      <w:r>
        <w:t xml:space="preserve"> points; mean values black points with standard error </w:t>
      </w:r>
      <w:r w:rsidR="00806FFF">
        <w:t xml:space="preserve">color coded for each estuary. </w:t>
      </w:r>
    </w:p>
    <w:p w14:paraId="5F58819A" w14:textId="6170CB32" w:rsidR="002835C7" w:rsidRDefault="002835C7" w:rsidP="002835C7"/>
    <w:p w14:paraId="3F302205" w14:textId="3495E006" w:rsidR="002835C7" w:rsidRDefault="002835C7" w:rsidP="002835C7"/>
    <w:p w14:paraId="74C02795" w14:textId="77777777" w:rsidR="002835C7" w:rsidRDefault="002835C7" w:rsidP="002835C7"/>
    <w:p w14:paraId="51BE9AB4" w14:textId="77777777" w:rsidR="00ED249F" w:rsidRDefault="00ED249F">
      <w:pPr>
        <w:rPr>
          <w:rFonts w:asciiTheme="majorHAnsi" w:eastAsiaTheme="majorEastAsia" w:hAnsiTheme="majorHAnsi" w:cstheme="majorBidi"/>
          <w:color w:val="2F5496" w:themeColor="accent1" w:themeShade="BF"/>
          <w:sz w:val="32"/>
          <w:szCs w:val="32"/>
        </w:rPr>
      </w:pPr>
      <w:r>
        <w:br w:type="page"/>
      </w:r>
    </w:p>
    <w:p w14:paraId="74D047C0" w14:textId="28A4B4F3" w:rsidR="00B424B5" w:rsidRDefault="00B424B5" w:rsidP="00B424B5">
      <w:pPr>
        <w:pStyle w:val="Heading1"/>
      </w:pPr>
      <w:r>
        <w:lastRenderedPageBreak/>
        <w:t>Discussion</w:t>
      </w:r>
    </w:p>
    <w:p w14:paraId="755D8E41" w14:textId="0FE60C01" w:rsidR="00B424B5" w:rsidRDefault="00B424B5" w:rsidP="00C534C4">
      <w:pPr>
        <w:ind w:firstLine="360"/>
      </w:pPr>
      <w:commentRangeStart w:id="69"/>
      <w:r>
        <w:t>We sought to understand whether dominant</w:t>
      </w:r>
      <w:r w:rsidR="00396346">
        <w:t xml:space="preserve"> ‘tall, perennial graminoids’ (TPGs)</w:t>
      </w:r>
      <w:r>
        <w:t xml:space="preserve"> recover</w:t>
      </w:r>
      <w:r w:rsidR="00396346">
        <w:t>s</w:t>
      </w:r>
      <w:r>
        <w:t xml:space="preserve"> following disturbance, and whether surface seed bank composition reflects above-ground vegetation composition</w:t>
      </w:r>
      <w:commentRangeEnd w:id="69"/>
      <w:r w:rsidR="006520EC">
        <w:rPr>
          <w:rStyle w:val="CommentReference"/>
        </w:rPr>
        <w:commentReference w:id="69"/>
      </w:r>
      <w:r>
        <w:t xml:space="preserve">. </w:t>
      </w:r>
      <w:commentRangeStart w:id="70"/>
      <w:r w:rsidR="00B54581">
        <w:t>It</w:t>
      </w:r>
      <w:commentRangeEnd w:id="70"/>
      <w:r w:rsidR="006520EC">
        <w:rPr>
          <w:rStyle w:val="CommentReference"/>
        </w:rPr>
        <w:commentReference w:id="70"/>
      </w:r>
      <w:r w:rsidR="00B54581">
        <w:t xml:space="preserve"> is evident that </w:t>
      </w:r>
      <w:r w:rsidR="00161CC4">
        <w:t xml:space="preserve">extensive grazing and grubbing behavior of Canada geese remove TPGs from the habitat, to the point of converting habitat dominated by rhizomatous TPGs to mudflat characterized by ruderal </w:t>
      </w:r>
      <w:r w:rsidR="00A258F7">
        <w:t>forbs and short graminoids (</w:t>
      </w:r>
      <w:r w:rsidR="00A258F7">
        <w:fldChar w:fldCharType="begin"/>
      </w:r>
      <w:r w:rsidR="00A258F7">
        <w:instrText xml:space="preserve"> REF _Ref117853221 \h </w:instrText>
      </w:r>
      <w:r w:rsidR="00A258F7">
        <w:fldChar w:fldCharType="separate"/>
      </w:r>
      <w:r w:rsidR="00C534C4">
        <w:t xml:space="preserve">Table </w:t>
      </w:r>
      <w:r w:rsidR="00C534C4">
        <w:rPr>
          <w:noProof/>
        </w:rPr>
        <w:t>2</w:t>
      </w:r>
      <w:r w:rsidR="00A258F7">
        <w:fldChar w:fldCharType="end"/>
      </w:r>
      <w:r w:rsidR="00A258F7">
        <w:t xml:space="preserve">). </w:t>
      </w:r>
      <w:r w:rsidR="00620C40">
        <w:t xml:space="preserve">While it may seem unnecessary to state this change in composition following herbivory, </w:t>
      </w:r>
      <w:r w:rsidR="00D42F40">
        <w:t>it</w:t>
      </w:r>
      <w:r w:rsidR="008A1439">
        <w:t xml:space="preserve"> is important to emphasize that this</w:t>
      </w:r>
      <w:r w:rsidR="00D42F40">
        <w:t xml:space="preserve"> affects the habitat’s regenerative capacity by removing clona</w:t>
      </w:r>
      <w:r w:rsidR="00CB0D9E">
        <w:t>lly-reproductive rhizomes</w:t>
      </w:r>
      <w:r w:rsidR="008C2463">
        <w:t xml:space="preserve"> and </w:t>
      </w:r>
      <w:r w:rsidR="00E17241">
        <w:t>leads to a</w:t>
      </w:r>
      <w:r w:rsidR="00DD4017">
        <w:t xml:space="preserve"> dearth of native graminoid species in the </w:t>
      </w:r>
      <w:r w:rsidR="008C2463">
        <w:t xml:space="preserve">surface seed bank. </w:t>
      </w:r>
    </w:p>
    <w:p w14:paraId="1AE9B2D5" w14:textId="2FD41744" w:rsidR="00B424B5" w:rsidRDefault="00B424B5" w:rsidP="006520EC">
      <w:pPr>
        <w:ind w:firstLine="360"/>
      </w:pPr>
      <w:r>
        <w:t xml:space="preserve">We found that TPG functional group recovered according to our expectations, but with different compositional </w:t>
      </w:r>
      <w:r w:rsidR="009F2476">
        <w:t>abundances</w:t>
      </w:r>
      <w:r>
        <w:t xml:space="preserve">. Notably, </w:t>
      </w:r>
      <w:r w:rsidR="004F7DEA">
        <w:t>non-native</w:t>
      </w:r>
      <w:r>
        <w:t xml:space="preserve"> species </w:t>
      </w:r>
      <w:r w:rsidRPr="009401BA">
        <w:rPr>
          <w:i/>
        </w:rPr>
        <w:t>Agrostis stolonifera</w:t>
      </w:r>
      <w:r>
        <w:t xml:space="preserve"> dominates above-ground vegetation 10 years following grazing exclusion. We found high species richness in grubbed sites and 1-year old exclosures, but </w:t>
      </w:r>
      <w:commentRangeStart w:id="71"/>
      <w:r>
        <w:t>low abundance of seed similar to above-ground vegetation except for two species in these disturbance categories</w:t>
      </w:r>
      <w:r w:rsidR="00DC71AA">
        <w:t xml:space="preserve"> </w:t>
      </w:r>
      <w:commentRangeEnd w:id="71"/>
      <w:r w:rsidR="00CA592F">
        <w:rPr>
          <w:rStyle w:val="CommentReference"/>
        </w:rPr>
        <w:commentReference w:id="71"/>
      </w:r>
      <w:r w:rsidR="00DC71AA">
        <w:t>(</w:t>
      </w:r>
      <w:r w:rsidR="00DC71AA" w:rsidRPr="006520EC">
        <w:rPr>
          <w:highlight w:val="green"/>
        </w:rPr>
        <w:t>Sp X, Sp Y</w:t>
      </w:r>
      <w:r w:rsidR="00DC71AA">
        <w:t>)</w:t>
      </w:r>
      <w:r>
        <w:t xml:space="preserve">. </w:t>
      </w:r>
      <w:commentRangeStart w:id="72"/>
      <w:r>
        <w:t xml:space="preserve">This may indicate a loss of propagules in the surface seed bank, either by erosion or inability of the extant vegetation to trap seeds from </w:t>
      </w:r>
      <w:r w:rsidR="00142CEB">
        <w:t xml:space="preserve">nearby </w:t>
      </w:r>
      <w:r>
        <w:t xml:space="preserve">parent plants or </w:t>
      </w:r>
      <w:r w:rsidR="00142CEB">
        <w:t xml:space="preserve">seeds transported </w:t>
      </w:r>
      <w:r>
        <w:t>by tidal inundation</w:t>
      </w:r>
      <w:commentRangeEnd w:id="72"/>
      <w:r w:rsidR="00CA592F">
        <w:rPr>
          <w:rStyle w:val="CommentReference"/>
        </w:rPr>
        <w:commentReference w:id="72"/>
      </w:r>
      <w:r>
        <w:t xml:space="preserve">. </w:t>
      </w:r>
      <w:commentRangeStart w:id="73"/>
      <w:r w:rsidRPr="006520EC">
        <w:rPr>
          <w:highlight w:val="cyan"/>
        </w:rPr>
        <w:t xml:space="preserve">Our </w:t>
      </w:r>
      <w:commentRangeEnd w:id="73"/>
      <w:r w:rsidR="0073395A">
        <w:rPr>
          <w:rStyle w:val="CommentReference"/>
        </w:rPr>
        <w:commentReference w:id="73"/>
      </w:r>
      <w:r w:rsidRPr="006520EC">
        <w:rPr>
          <w:highlight w:val="cyan"/>
        </w:rPr>
        <w:t xml:space="preserve">expectations for high similarity between surface seed banks and above-ground vegetation were partially met, however </w:t>
      </w:r>
      <w:r w:rsidR="00B13E5A">
        <w:rPr>
          <w:highlight w:val="cyan"/>
        </w:rPr>
        <w:t xml:space="preserve">we did not find a </w:t>
      </w:r>
      <w:r w:rsidRPr="006520EC">
        <w:rPr>
          <w:highlight w:val="cyan"/>
        </w:rPr>
        <w:t xml:space="preserve">strong </w:t>
      </w:r>
      <w:r w:rsidR="00B13E5A">
        <w:rPr>
          <w:highlight w:val="cyan"/>
        </w:rPr>
        <w:t>pattern of dissimilarity</w:t>
      </w:r>
      <w:r w:rsidR="0073395A">
        <w:rPr>
          <w:highlight w:val="cyan"/>
        </w:rPr>
        <w:t xml:space="preserve"> increasing</w:t>
      </w:r>
      <w:r w:rsidR="00B13E5A">
        <w:rPr>
          <w:highlight w:val="cyan"/>
        </w:rPr>
        <w:t xml:space="preserve"> with greater ti</w:t>
      </w:r>
      <w:r w:rsidRPr="006520EC">
        <w:rPr>
          <w:highlight w:val="cyan"/>
        </w:rPr>
        <w:t>me since disturbance.</w:t>
      </w:r>
      <w:r>
        <w:t xml:space="preserve"> </w:t>
      </w:r>
    </w:p>
    <w:p w14:paraId="2437AFA8" w14:textId="43CE46D2" w:rsidR="00B424B5" w:rsidRDefault="00B424B5" w:rsidP="006520EC">
      <w:pPr>
        <w:ind w:firstLine="360"/>
      </w:pPr>
      <w:commentRangeStart w:id="74"/>
      <w:r>
        <w:t xml:space="preserve">Whether vegetation is recovering predominantly by vegetative clonal growth, seed recruitment, or a combination of these mechanisms was not tested. </w:t>
      </w:r>
      <w:commentRangeEnd w:id="74"/>
      <w:r w:rsidR="003558BE">
        <w:rPr>
          <w:rStyle w:val="CommentReference"/>
        </w:rPr>
        <w:commentReference w:id="74"/>
      </w:r>
      <w:r>
        <w:t xml:space="preserve">Regardless, it appears </w:t>
      </w:r>
      <w:r w:rsidR="004F7DEA">
        <w:t>non-native</w:t>
      </w:r>
      <w:r>
        <w:t xml:space="preserve"> species are out-competing natives despite some native species’ presence in the surface seed bank</w:t>
      </w:r>
      <w:r w:rsidR="00142CEB">
        <w:t xml:space="preserve"> and remnant vegetation in the 1-year old exclosures</w:t>
      </w:r>
      <w:r>
        <w:t xml:space="preserve">. We found low abundance of seed for some TPG in Undisturbed and 10-year old exclosures, notably a dearth of seed from </w:t>
      </w:r>
      <w:r w:rsidRPr="006520EC">
        <w:rPr>
          <w:i/>
        </w:rPr>
        <w:t>C. lyngbyei</w:t>
      </w:r>
      <w:r>
        <w:t xml:space="preserve">. This suggests that if vegetation is disturbed, seeds are not a likely source of propagative material for most species extant in the above-ground vegetation of Undisturbed sites. The two TPG species with greatest </w:t>
      </w:r>
      <w:r w:rsidR="008849D8">
        <w:t xml:space="preserve">abundance </w:t>
      </w:r>
      <w:r>
        <w:t xml:space="preserve">in surface seed banks in Undisturbed </w:t>
      </w:r>
      <w:r w:rsidR="008849D8">
        <w:t xml:space="preserve">sites </w:t>
      </w:r>
      <w:r>
        <w:t xml:space="preserve">at both estuaries and 10-year old exclosures in Little Qualicum Estuary were native </w:t>
      </w:r>
      <w:r w:rsidRPr="009401BA">
        <w:rPr>
          <w:i/>
        </w:rPr>
        <w:t>J. balticus</w:t>
      </w:r>
      <w:r>
        <w:t xml:space="preserve"> and </w:t>
      </w:r>
      <w:r w:rsidR="004F7DEA">
        <w:t>non-native</w:t>
      </w:r>
      <w:r>
        <w:t xml:space="preserve"> </w:t>
      </w:r>
      <w:r w:rsidRPr="009401BA">
        <w:rPr>
          <w:i/>
        </w:rPr>
        <w:t>A. stolonifera</w:t>
      </w:r>
      <w:r>
        <w:t xml:space="preserve">. If these two species had comparable competitive traits, we might expect a similar proportion of cover abundance in the above ground vegetation in 10-year old exclosures. This was not the case, suggesting that </w:t>
      </w:r>
      <w:r w:rsidR="004F7DEA">
        <w:t>non-native</w:t>
      </w:r>
      <w:r>
        <w:t xml:space="preserve"> species </w:t>
      </w:r>
      <w:r w:rsidRPr="009401BA">
        <w:rPr>
          <w:i/>
        </w:rPr>
        <w:t>A. stolonifera</w:t>
      </w:r>
      <w:r>
        <w:t xml:space="preserve"> has a competitive recruitment advantage during the recovery period. Competitive advantage of </w:t>
      </w:r>
      <w:r w:rsidRPr="009401BA">
        <w:rPr>
          <w:i/>
        </w:rPr>
        <w:t>A. stolonifera</w:t>
      </w:r>
      <w:r>
        <w:t xml:space="preserve"> may especially be contributing to lack of recovery of seed-limited native TPGs, such as </w:t>
      </w:r>
      <w:r w:rsidRPr="009401BA">
        <w:rPr>
          <w:i/>
        </w:rPr>
        <w:t>C. lyngbyei</w:t>
      </w:r>
      <w:r>
        <w:t>.</w:t>
      </w:r>
      <w:commentRangeStart w:id="75"/>
      <w:r>
        <w:t xml:space="preserve"> </w:t>
      </w:r>
      <w:commentRangeEnd w:id="75"/>
      <w:r w:rsidR="003558BE">
        <w:rPr>
          <w:rStyle w:val="CommentReference"/>
        </w:rPr>
        <w:commentReference w:id="75"/>
      </w:r>
    </w:p>
    <w:p w14:paraId="3B9736EA" w14:textId="7AE47A72" w:rsidR="00BA421E" w:rsidRDefault="00B424B5" w:rsidP="006520EC">
      <w:pPr>
        <w:ind w:firstLine="360"/>
      </w:pPr>
      <w:r>
        <w:t xml:space="preserve">Overall, relative abundance of most native indicator species was lower in the surface seed bank than the relative abundance of their above-ground vegetation counterparts. Over time and sustained disturbance, this may lead to ‘ecological memory loss’ </w:t>
      </w:r>
      <w:ins w:id="76" w:author="n" w:date="2023-01-15T13:30:00Z">
        <w:r w:rsidR="003558BE">
          <w:t xml:space="preserve">(ref) </w:t>
        </w:r>
      </w:ins>
      <w:r>
        <w:t xml:space="preserve">of native species diversity and compositional abundance as above-ground vegetation is lost to grazing, and subsequently unable to contribute to the surface seed bank. Moreover, as </w:t>
      </w:r>
      <w:r w:rsidR="008D6D19">
        <w:t xml:space="preserve">native species’ </w:t>
      </w:r>
      <w:r>
        <w:t xml:space="preserve">reproductive mechanisms are lost from the habitat, there is a greater risk of </w:t>
      </w:r>
      <w:r w:rsidR="004F7DEA">
        <w:t>non-native</w:t>
      </w:r>
      <w:r>
        <w:t xml:space="preserve"> species replacing native species in estuaries. </w:t>
      </w:r>
      <w:r w:rsidR="00BA421E">
        <w:t xml:space="preserve">Seed-limited species that rely on clonal reproduction may be at greatest risk for being out-competed if the competitor(s) have greater seed and clonal reproductive rates. </w:t>
      </w:r>
      <w:r w:rsidR="008D6D19">
        <w:t xml:space="preserve">We believe we have provided evidence for these processes occurring in the Little Qualicum River Estuary, and </w:t>
      </w:r>
      <w:r w:rsidR="00CD5646">
        <w:t xml:space="preserve">this could imply risk of non-native species invasion in younger restoration sites such as those in Nanaimo River Estuary. </w:t>
      </w:r>
    </w:p>
    <w:p w14:paraId="283F2ECA" w14:textId="77777777" w:rsidR="0030506D" w:rsidRDefault="00B424B5" w:rsidP="006520EC">
      <w:pPr>
        <w:rPr>
          <w:ins w:id="77" w:author="n" w:date="2023-01-15T13:34:00Z"/>
        </w:rPr>
      </w:pPr>
      <w:r>
        <w:lastRenderedPageBreak/>
        <w:t xml:space="preserve">Broadly, we may synthesize these findings to recommend areas of attention for habitat managers. Most importantly, the data we present here show that while habitat recovers in terms of plant functional groups, it does not </w:t>
      </w:r>
      <w:r w:rsidR="00FC4AFC">
        <w:t xml:space="preserve">recover </w:t>
      </w:r>
      <w:r>
        <w:t xml:space="preserve">the same species compositional abundance in above-ground vegetation or surface seed banks. </w:t>
      </w:r>
      <w:r w:rsidR="005C153D">
        <w:t>Thus, p</w:t>
      </w:r>
      <w:r w:rsidR="00BC324F">
        <w:t xml:space="preserve">assive </w:t>
      </w:r>
      <w:r w:rsidR="005C153D">
        <w:t>recovery</w:t>
      </w:r>
      <w:r w:rsidR="00BC324F">
        <w:t xml:space="preserve"> may be insufficient for </w:t>
      </w:r>
      <w:r w:rsidR="00A00090">
        <w:t xml:space="preserve">native </w:t>
      </w:r>
      <w:r w:rsidR="00BC324F">
        <w:t xml:space="preserve">species with a primarily clonal reproductive strategy, especially when </w:t>
      </w:r>
      <w:r w:rsidR="004F7DEA">
        <w:t>non-native</w:t>
      </w:r>
      <w:r w:rsidR="00BC324F">
        <w:t xml:space="preserve"> species with competitive reproductive advantage of both seed and clonal strategies are present.</w:t>
      </w:r>
      <w:commentRangeStart w:id="78"/>
      <w:r w:rsidR="00CB0D9E">
        <w:t xml:space="preserve"> </w:t>
      </w:r>
      <w:commentRangeEnd w:id="78"/>
      <w:r w:rsidR="003558BE">
        <w:rPr>
          <w:rStyle w:val="CommentReference"/>
        </w:rPr>
        <w:commentReference w:id="78"/>
      </w:r>
      <w:r>
        <w:t xml:space="preserve">Whether the </w:t>
      </w:r>
      <w:r w:rsidR="004F7DEA">
        <w:t>non-native</w:t>
      </w:r>
      <w:r>
        <w:t xml:space="preserve"> species provide the same ecosystem functions such as leaf litter quality for primary productivity, sediment trapping, wave attenuation, etc., remains to be tested</w:t>
      </w:r>
      <w:r w:rsidR="000E126C">
        <w:t xml:space="preserve"> </w:t>
      </w:r>
      <w:r w:rsidR="00BA421E">
        <w:t>(</w:t>
      </w:r>
      <w:r w:rsidR="000E126C" w:rsidRPr="00BA421E">
        <w:t xml:space="preserve">e.g., </w:t>
      </w:r>
      <w:r w:rsidR="000E126C" w:rsidRPr="00BA421E">
        <w:fldChar w:fldCharType="begin"/>
      </w:r>
      <w:r w:rsidR="00B032A6">
        <w:instrText xml:space="preserve"> ADDIN ZOTERO_ITEM CSL_CITATION {"citationID":"tPUpYDOc","properties":{"formattedCitation":"(Waller et al., 2020)","plainCitation":"(Waller et al., 2020)","dontUpdate":true,"noteIndex":0},"citationItems":[{"id":2730,"uris":["http://zotero.org/users/6092945/items/N4BSZH3F"],"itemData":{"id":2730,"type":"article-journal","container-title":"Science","DOI":"10.1126/science.aba2225","issue":"6494","note":"publisher: American Association for the Advancement of Science","page":"967-972","source":"science.org (Atypon)","title":"Biotic interactions drive ecosystem responses to exotic plant invaders","volume":"368","author":[{"family":"Waller","given":"L. P."},{"family":"Allen","given":"W. J."},{"family":"Barratt","given":"B. I. P."},{"family":"Condron","given":"L. M."},{"family":"França","given":"F. M."},{"family":"Hunt","given":"J. E."},{"family":"Koele","given":"N."},{"family":"Orwin","given":"K. H."},{"family":"Steel","given":"G. S."},{"family":"Tylianakis","given":"J. M."},{"family":"Wakelin","given":"S. A."},{"family":"Dickie","given":"I. A."}],"issued":{"date-parts":[["2020",5,29]]}}}],"schema":"https://github.com/citation-style-language/schema/raw/master/csl-citation.json"} </w:instrText>
      </w:r>
      <w:r w:rsidR="000E126C" w:rsidRPr="00BA421E">
        <w:fldChar w:fldCharType="separate"/>
      </w:r>
      <w:r w:rsidR="000E126C" w:rsidRPr="00CB0D9E">
        <w:rPr>
          <w:rFonts w:ascii="Calibri" w:hAnsi="Calibri" w:cs="Calibri"/>
        </w:rPr>
        <w:t>Waller et al., 2020)</w:t>
      </w:r>
      <w:r w:rsidR="000E126C" w:rsidRPr="00BA421E">
        <w:fldChar w:fldCharType="end"/>
      </w:r>
      <w:r w:rsidRPr="00BA421E">
        <w:t>.</w:t>
      </w:r>
      <w:r>
        <w:t xml:space="preserve"> Without knowing effects of these changes on habitat quality, best recommendations would be to prevent extensive grazing and grubbing. </w:t>
      </w:r>
    </w:p>
    <w:p w14:paraId="590A8E54" w14:textId="2E7DB96C" w:rsidR="00B424B5" w:rsidRDefault="004B0132" w:rsidP="006520EC">
      <w:r>
        <w:t xml:space="preserve">Our conclusions must be couched within </w:t>
      </w:r>
      <w:r w:rsidR="0005701A">
        <w:t>the limitations of t</w:t>
      </w:r>
      <w:r w:rsidR="00E304FB" w:rsidRPr="004B18D2">
        <w:t>wo periods of recovery</w:t>
      </w:r>
      <w:r w:rsidR="005D30D0">
        <w:t xml:space="preserve"> </w:t>
      </w:r>
      <w:r w:rsidR="005D30D0" w:rsidRPr="004B18D2">
        <w:t>(1</w:t>
      </w:r>
      <w:r w:rsidR="005D30D0">
        <w:t xml:space="preserve"> year</w:t>
      </w:r>
      <w:r w:rsidR="005D30D0" w:rsidRPr="004B18D2">
        <w:t>, 10 years)</w:t>
      </w:r>
      <w:r w:rsidR="00E304FB" w:rsidRPr="004B18D2">
        <w:t>, each in different estuaries</w:t>
      </w:r>
      <w:r w:rsidR="005D30D0">
        <w:t>,</w:t>
      </w:r>
      <w:r w:rsidR="00E304FB" w:rsidRPr="004B18D2">
        <w:t xml:space="preserve"> </w:t>
      </w:r>
      <w:r>
        <w:t xml:space="preserve">as well as only one year of </w:t>
      </w:r>
      <w:r w:rsidR="00E304FB" w:rsidRPr="004B18D2">
        <w:t xml:space="preserve">seed/vegetation data </w:t>
      </w:r>
      <w:r>
        <w:t>collection</w:t>
      </w:r>
      <w:r w:rsidR="00E304FB" w:rsidRPr="004B18D2">
        <w:t>. A major challenge</w:t>
      </w:r>
      <w:r w:rsidR="0005701A">
        <w:t xml:space="preserve"> to understanding restoration outcomes</w:t>
      </w:r>
      <w:r w:rsidR="00E304FB" w:rsidRPr="004B18D2">
        <w:t xml:space="preserve"> is replication of restoration conditions, which should be addressed in restoration design</w:t>
      </w:r>
      <w:r w:rsidR="00E304FB">
        <w:t xml:space="preserve"> and habitat management</w:t>
      </w:r>
      <w:r w:rsidR="00E304FB" w:rsidRPr="004B18D2">
        <w:t>.</w:t>
      </w:r>
      <w:r w:rsidR="0005701A">
        <w:t xml:space="preserve"> Despite these data limitations, we </w:t>
      </w:r>
      <w:r w:rsidR="005B21B4">
        <w:t>found evidence suggesting</w:t>
      </w:r>
      <w:r w:rsidR="00B424B5">
        <w:t xml:space="preserve"> surface seed banks are not a reliable source of abundant native seed species to out-compete </w:t>
      </w:r>
      <w:r w:rsidR="004F7DEA">
        <w:t>non-native</w:t>
      </w:r>
      <w:r w:rsidR="00B424B5">
        <w:t xml:space="preserve"> species. </w:t>
      </w:r>
      <w:r w:rsidR="001A6709">
        <w:t>Propagule dispersal and recruitment limitations cannot rescue native populations if local seed or clonal competitive pressure from non-native species is greater.</w:t>
      </w:r>
      <w:commentRangeStart w:id="80"/>
      <w:r w:rsidR="001A6709">
        <w:t xml:space="preserve"> </w:t>
      </w:r>
      <w:commentRangeEnd w:id="80"/>
      <w:r w:rsidR="0030506D">
        <w:rPr>
          <w:rStyle w:val="CommentReference"/>
        </w:rPr>
        <w:commentReference w:id="80"/>
      </w:r>
      <w:r w:rsidR="001A6709">
        <w:t xml:space="preserve">That is, this trend of both native species loss </w:t>
      </w:r>
      <w:r w:rsidR="001A6709" w:rsidRPr="00CB0D9E">
        <w:rPr>
          <w:i/>
        </w:rPr>
        <w:t>and</w:t>
      </w:r>
      <w:r w:rsidR="001A6709">
        <w:t xml:space="preserve"> increasing non-native cover is exacerbated by each species’ competitive dispersal and recruitment strategies. </w:t>
      </w:r>
      <w:r w:rsidR="005B21B4">
        <w:t xml:space="preserve">Our best </w:t>
      </w:r>
      <w:r w:rsidR="00B424B5">
        <w:t xml:space="preserve">recommendations would be to place a high priority on actively restoring desired </w:t>
      </w:r>
      <w:r w:rsidR="005B21B4">
        <w:t xml:space="preserve">tidal marsh </w:t>
      </w:r>
      <w:r w:rsidR="00B424B5">
        <w:t>species</w:t>
      </w:r>
      <w:r w:rsidR="005B21B4">
        <w:t xml:space="preserve"> </w:t>
      </w:r>
      <w:r w:rsidR="003E54A0">
        <w:t xml:space="preserve">through transplanting, and protecting remnant habitat and new transplants with exclosures to prevent further </w:t>
      </w:r>
      <w:r w:rsidR="00A2112A">
        <w:t xml:space="preserve">overgrazing. </w:t>
      </w:r>
      <w:r w:rsidR="00B424B5">
        <w:t xml:space="preserve">In instances where </w:t>
      </w:r>
      <w:r w:rsidR="00115F57">
        <w:t>disturbance</w:t>
      </w:r>
      <w:r w:rsidR="00B424B5">
        <w:t xml:space="preserve"> has resulted in extensive </w:t>
      </w:r>
      <w:r w:rsidR="00115F57">
        <w:t xml:space="preserve">estuarine </w:t>
      </w:r>
      <w:r w:rsidR="00B424B5">
        <w:t>habitat loss, there exists the opportunity to intentionally restore diverse native species palettes, which can remedy</w:t>
      </w:r>
      <w:r w:rsidR="00BD238E">
        <w:t xml:space="preserve"> trends of</w:t>
      </w:r>
      <w:r w:rsidR="00B424B5">
        <w:t xml:space="preserve"> biodiversity loss (Lane </w:t>
      </w:r>
      <w:r w:rsidR="00B424B5" w:rsidRPr="00D35BF7">
        <w:rPr>
          <w:i/>
        </w:rPr>
        <w:t>et al.</w:t>
      </w:r>
      <w:r w:rsidR="00B424B5">
        <w:t xml:space="preserve">, in preparation). Moreover, this offers a chance to enact reconciliation partnerships with local First Nations to use culturally important species, and potentially restore traditional land management practices (e.g., Turner, 2014). </w:t>
      </w:r>
    </w:p>
    <w:p w14:paraId="0B4A921D" w14:textId="115B5109" w:rsidR="0083125B" w:rsidRPr="00BC324F" w:rsidRDefault="00B424B5">
      <w:pPr>
        <w:rPr>
          <w:rFonts w:asciiTheme="majorHAnsi" w:eastAsiaTheme="majorEastAsia" w:hAnsiTheme="majorHAnsi" w:cstheme="majorBidi"/>
          <w:color w:val="2F5496" w:themeColor="accent1" w:themeShade="BF"/>
          <w:sz w:val="32"/>
          <w:szCs w:val="32"/>
        </w:rPr>
      </w:pPr>
      <w:r>
        <w:br w:type="page"/>
      </w:r>
    </w:p>
    <w:p w14:paraId="51772199" w14:textId="2EAD6CB4" w:rsidR="0083125B" w:rsidRDefault="0083125B" w:rsidP="0083125B">
      <w:pPr>
        <w:pStyle w:val="Heading1"/>
      </w:pPr>
      <w:r>
        <w:lastRenderedPageBreak/>
        <w:t>Literature Cited</w:t>
      </w:r>
    </w:p>
    <w:p w14:paraId="6D113A7A" w14:textId="77777777" w:rsidR="00A13C2A" w:rsidRPr="00A13C2A" w:rsidRDefault="0083125B" w:rsidP="00A13C2A">
      <w:pPr>
        <w:pStyle w:val="Bibliography"/>
        <w:rPr>
          <w:rFonts w:ascii="Calibri" w:hAnsi="Calibri" w:cs="Calibri"/>
        </w:rPr>
      </w:pPr>
      <w:r>
        <w:fldChar w:fldCharType="begin"/>
      </w:r>
      <w:r>
        <w:instrText xml:space="preserve"> ADDIN ZOTERO_BIBL {"uncited":[],"omitted":[],"custom":[]} CSL_BIBLIOGRAPHY </w:instrText>
      </w:r>
      <w:r>
        <w:fldChar w:fldCharType="separate"/>
      </w:r>
      <w:r w:rsidR="00A13C2A" w:rsidRPr="00A13C2A">
        <w:rPr>
          <w:rFonts w:ascii="Calibri" w:hAnsi="Calibri" w:cs="Calibri"/>
        </w:rPr>
        <w:t xml:space="preserve">Bertness, M. D., &amp; Ellison, A. M. (1987). Determinants of Pattern in a New England Salt Marsh Plant Community. </w:t>
      </w:r>
      <w:r w:rsidR="00A13C2A" w:rsidRPr="00A13C2A">
        <w:rPr>
          <w:rFonts w:ascii="Calibri" w:hAnsi="Calibri" w:cs="Calibri"/>
          <w:i/>
          <w:iCs/>
        </w:rPr>
        <w:t>Ecological Monographs</w:t>
      </w:r>
      <w:r w:rsidR="00A13C2A" w:rsidRPr="00A13C2A">
        <w:rPr>
          <w:rFonts w:ascii="Calibri" w:hAnsi="Calibri" w:cs="Calibri"/>
        </w:rPr>
        <w:t xml:space="preserve">, </w:t>
      </w:r>
      <w:r w:rsidR="00A13C2A" w:rsidRPr="00A13C2A">
        <w:rPr>
          <w:rFonts w:ascii="Calibri" w:hAnsi="Calibri" w:cs="Calibri"/>
          <w:i/>
          <w:iCs/>
        </w:rPr>
        <w:t>57</w:t>
      </w:r>
      <w:r w:rsidR="00A13C2A" w:rsidRPr="00A13C2A">
        <w:rPr>
          <w:rFonts w:ascii="Calibri" w:hAnsi="Calibri" w:cs="Calibri"/>
        </w:rPr>
        <w:t>, 129–147.</w:t>
      </w:r>
    </w:p>
    <w:p w14:paraId="48FD5248" w14:textId="77777777" w:rsidR="00A13C2A" w:rsidRPr="00A13C2A" w:rsidRDefault="00A13C2A" w:rsidP="00A13C2A">
      <w:pPr>
        <w:pStyle w:val="Bibliography"/>
        <w:rPr>
          <w:rFonts w:ascii="Calibri" w:hAnsi="Calibri" w:cs="Calibri"/>
        </w:rPr>
      </w:pPr>
      <w:r w:rsidRPr="00A13C2A">
        <w:rPr>
          <w:rFonts w:ascii="Calibri" w:hAnsi="Calibri" w:cs="Calibri"/>
        </w:rPr>
        <w:t xml:space="preserve">Douglas, G. W., Meidinger, D., &amp; Pojar, J. (Eds.). (1998). </w:t>
      </w:r>
      <w:r w:rsidRPr="00A13C2A">
        <w:rPr>
          <w:rFonts w:ascii="Calibri" w:hAnsi="Calibri" w:cs="Calibri"/>
          <w:i/>
          <w:iCs/>
        </w:rPr>
        <w:t>Illustrated flora of British Columbia. Vols. 1-8</w:t>
      </w:r>
      <w:r w:rsidRPr="00A13C2A">
        <w:rPr>
          <w:rFonts w:ascii="Calibri" w:hAnsi="Calibri" w:cs="Calibri"/>
        </w:rPr>
        <w:t>. Victoria, BC: B.C. Min. Environ., Lands and Parks, and B.C. Min. For.</w:t>
      </w:r>
    </w:p>
    <w:p w14:paraId="394A66A7" w14:textId="77777777" w:rsidR="00A13C2A" w:rsidRPr="00A13C2A" w:rsidRDefault="00A13C2A" w:rsidP="00A13C2A">
      <w:pPr>
        <w:pStyle w:val="Bibliography"/>
        <w:rPr>
          <w:rFonts w:ascii="Calibri" w:hAnsi="Calibri" w:cs="Calibri"/>
        </w:rPr>
      </w:pPr>
      <w:r w:rsidRPr="00A13C2A">
        <w:rPr>
          <w:rFonts w:ascii="Calibri" w:hAnsi="Calibri" w:cs="Calibri"/>
        </w:rPr>
        <w:t xml:space="preserve">Hairston, N. G., Smith, F. E., &amp; Slobodkin, L. B. (1960). Community Structure, Population Control, and Competition. </w:t>
      </w:r>
      <w:r w:rsidRPr="00A13C2A">
        <w:rPr>
          <w:rFonts w:ascii="Calibri" w:hAnsi="Calibri" w:cs="Calibri"/>
          <w:i/>
          <w:iCs/>
        </w:rPr>
        <w:t>The American Naturalist</w:t>
      </w:r>
      <w:r w:rsidRPr="00A13C2A">
        <w:rPr>
          <w:rFonts w:ascii="Calibri" w:hAnsi="Calibri" w:cs="Calibri"/>
        </w:rPr>
        <w:t xml:space="preserve">, </w:t>
      </w:r>
      <w:r w:rsidRPr="00A13C2A">
        <w:rPr>
          <w:rFonts w:ascii="Calibri" w:hAnsi="Calibri" w:cs="Calibri"/>
          <w:i/>
          <w:iCs/>
        </w:rPr>
        <w:t>94</w:t>
      </w:r>
      <w:r w:rsidRPr="00A13C2A">
        <w:rPr>
          <w:rFonts w:ascii="Calibri" w:hAnsi="Calibri" w:cs="Calibri"/>
        </w:rPr>
        <w:t>, 421–425.</w:t>
      </w:r>
    </w:p>
    <w:p w14:paraId="7650EDFB" w14:textId="77777777" w:rsidR="00A13C2A" w:rsidRPr="00A13C2A" w:rsidRDefault="00A13C2A" w:rsidP="00A13C2A">
      <w:pPr>
        <w:pStyle w:val="Bibliography"/>
        <w:rPr>
          <w:rFonts w:ascii="Calibri" w:hAnsi="Calibri" w:cs="Calibri"/>
        </w:rPr>
      </w:pPr>
      <w:r w:rsidRPr="00A13C2A">
        <w:rPr>
          <w:rFonts w:ascii="Calibri" w:hAnsi="Calibri" w:cs="Calibri"/>
        </w:rPr>
        <w:t xml:space="preserve">Hitchcock, C. L., &amp; Cronquist, A. (1973). </w:t>
      </w:r>
      <w:r w:rsidRPr="00A13C2A">
        <w:rPr>
          <w:rFonts w:ascii="Calibri" w:hAnsi="Calibri" w:cs="Calibri"/>
          <w:i/>
          <w:iCs/>
        </w:rPr>
        <w:t>Flora of the Pacific Northwest, an illustrated manual</w:t>
      </w:r>
      <w:r w:rsidRPr="00A13C2A">
        <w:rPr>
          <w:rFonts w:ascii="Calibri" w:hAnsi="Calibri" w:cs="Calibri"/>
        </w:rPr>
        <w:t>. Seattle and London: University of Washington Press.</w:t>
      </w:r>
    </w:p>
    <w:p w14:paraId="19C6A3CE" w14:textId="77777777" w:rsidR="00A13C2A" w:rsidRPr="00A13C2A" w:rsidRDefault="00A13C2A" w:rsidP="00A13C2A">
      <w:pPr>
        <w:pStyle w:val="Bibliography"/>
        <w:rPr>
          <w:rFonts w:ascii="Calibri" w:hAnsi="Calibri" w:cs="Calibri"/>
        </w:rPr>
      </w:pPr>
      <w:r w:rsidRPr="00A13C2A">
        <w:rPr>
          <w:rFonts w:ascii="Calibri" w:hAnsi="Calibri" w:cs="Calibri"/>
        </w:rPr>
        <w:t xml:space="preserve">Hopfensperger, K. N. (2007). A review of similarity between seed bank and standing vegetation across ecosystems. </w:t>
      </w:r>
      <w:r w:rsidRPr="00A13C2A">
        <w:rPr>
          <w:rFonts w:ascii="Calibri" w:hAnsi="Calibri" w:cs="Calibri"/>
          <w:i/>
          <w:iCs/>
        </w:rPr>
        <w:t>Oikos</w:t>
      </w:r>
      <w:r w:rsidRPr="00A13C2A">
        <w:rPr>
          <w:rFonts w:ascii="Calibri" w:hAnsi="Calibri" w:cs="Calibri"/>
        </w:rPr>
        <w:t xml:space="preserve">, </w:t>
      </w:r>
      <w:r w:rsidRPr="00A13C2A">
        <w:rPr>
          <w:rFonts w:ascii="Calibri" w:hAnsi="Calibri" w:cs="Calibri"/>
          <w:i/>
          <w:iCs/>
        </w:rPr>
        <w:t>116</w:t>
      </w:r>
      <w:r w:rsidRPr="00A13C2A">
        <w:rPr>
          <w:rFonts w:ascii="Calibri" w:hAnsi="Calibri" w:cs="Calibri"/>
        </w:rPr>
        <w:t>, 1438–1448.</w:t>
      </w:r>
    </w:p>
    <w:p w14:paraId="7486E5C8" w14:textId="77777777" w:rsidR="00A13C2A" w:rsidRPr="00A13C2A" w:rsidRDefault="00A13C2A" w:rsidP="00A13C2A">
      <w:pPr>
        <w:pStyle w:val="Bibliography"/>
        <w:rPr>
          <w:rFonts w:ascii="Calibri" w:hAnsi="Calibri" w:cs="Calibri"/>
        </w:rPr>
      </w:pPr>
      <w:r w:rsidRPr="00A13C2A">
        <w:rPr>
          <w:rFonts w:ascii="Calibri" w:hAnsi="Calibri" w:cs="Calibri"/>
        </w:rPr>
        <w:t xml:space="preserve">Muench, A., &amp; Elsey‐Quirk, T. (2019). Competitive reversal between plant species is driven by species-specific tolerance to flooding stress and nutrient acquisition during early marsh succession. </w:t>
      </w:r>
      <w:r w:rsidRPr="00A13C2A">
        <w:rPr>
          <w:rFonts w:ascii="Calibri" w:hAnsi="Calibri" w:cs="Calibri"/>
          <w:i/>
          <w:iCs/>
        </w:rPr>
        <w:t>Journal of Applied Ecology</w:t>
      </w:r>
      <w:r w:rsidRPr="00A13C2A">
        <w:rPr>
          <w:rFonts w:ascii="Calibri" w:hAnsi="Calibri" w:cs="Calibri"/>
        </w:rPr>
        <w:t xml:space="preserve">, </w:t>
      </w:r>
      <w:r w:rsidRPr="00A13C2A">
        <w:rPr>
          <w:rFonts w:ascii="Calibri" w:hAnsi="Calibri" w:cs="Calibri"/>
          <w:i/>
          <w:iCs/>
        </w:rPr>
        <w:t>56</w:t>
      </w:r>
      <w:r w:rsidRPr="00A13C2A">
        <w:rPr>
          <w:rFonts w:ascii="Calibri" w:hAnsi="Calibri" w:cs="Calibri"/>
        </w:rPr>
        <w:t>, 2236–2247.</w:t>
      </w:r>
    </w:p>
    <w:p w14:paraId="762A2296" w14:textId="77777777" w:rsidR="00A13C2A" w:rsidRPr="00A13C2A" w:rsidRDefault="00A13C2A" w:rsidP="00A13C2A">
      <w:pPr>
        <w:pStyle w:val="Bibliography"/>
        <w:rPr>
          <w:rFonts w:ascii="Calibri" w:hAnsi="Calibri" w:cs="Calibri"/>
        </w:rPr>
      </w:pPr>
      <w:r w:rsidRPr="00A13C2A">
        <w:rPr>
          <w:rFonts w:ascii="Calibri" w:hAnsi="Calibri" w:cs="Calibri"/>
        </w:rPr>
        <w:t xml:space="preserve">Odum, E. P. (1969). The Strategy of Ecosystem Development. </w:t>
      </w:r>
      <w:r w:rsidRPr="00A13C2A">
        <w:rPr>
          <w:rFonts w:ascii="Calibri" w:hAnsi="Calibri" w:cs="Calibri"/>
          <w:i/>
          <w:iCs/>
        </w:rPr>
        <w:t>Science</w:t>
      </w:r>
      <w:r w:rsidRPr="00A13C2A">
        <w:rPr>
          <w:rFonts w:ascii="Calibri" w:hAnsi="Calibri" w:cs="Calibri"/>
        </w:rPr>
        <w:t xml:space="preserve">, </w:t>
      </w:r>
      <w:r w:rsidRPr="00A13C2A">
        <w:rPr>
          <w:rFonts w:ascii="Calibri" w:hAnsi="Calibri" w:cs="Calibri"/>
          <w:i/>
          <w:iCs/>
        </w:rPr>
        <w:t>164</w:t>
      </w:r>
      <w:r w:rsidRPr="00A13C2A">
        <w:rPr>
          <w:rFonts w:ascii="Calibri" w:hAnsi="Calibri" w:cs="Calibri"/>
        </w:rPr>
        <w:t>, 262–270.</w:t>
      </w:r>
    </w:p>
    <w:p w14:paraId="497DDB4A" w14:textId="77777777" w:rsidR="00A13C2A" w:rsidRPr="00A13C2A" w:rsidRDefault="00A13C2A" w:rsidP="00A13C2A">
      <w:pPr>
        <w:pStyle w:val="Bibliography"/>
        <w:rPr>
          <w:rFonts w:ascii="Calibri" w:hAnsi="Calibri" w:cs="Calibri"/>
        </w:rPr>
      </w:pPr>
      <w:r w:rsidRPr="00A13C2A">
        <w:rPr>
          <w:rFonts w:ascii="Calibri" w:hAnsi="Calibri" w:cs="Calibri"/>
        </w:rPr>
        <w:t xml:space="preserve">Pasternack, G. B. (2009). Chapter 3. Hydrogeomorphology and sedimentation in tidal freshwater wetlands. In A. Barendregt, D. F. Whigham, &amp; A. H. Baldwin (Eds.), </w:t>
      </w:r>
      <w:r w:rsidRPr="00A13C2A">
        <w:rPr>
          <w:rFonts w:ascii="Calibri" w:hAnsi="Calibri" w:cs="Calibri"/>
          <w:i/>
          <w:iCs/>
        </w:rPr>
        <w:t>Tidal Freshwater Wetlands</w:t>
      </w:r>
      <w:r w:rsidRPr="00A13C2A">
        <w:rPr>
          <w:rFonts w:ascii="Calibri" w:hAnsi="Calibri" w:cs="Calibri"/>
        </w:rPr>
        <w:t xml:space="preserve"> (pp. 31–40). Leiden, The Netherlands: Backhuys Publishers.</w:t>
      </w:r>
    </w:p>
    <w:p w14:paraId="7C527707" w14:textId="77777777" w:rsidR="00A13C2A" w:rsidRPr="00A13C2A" w:rsidRDefault="00A13C2A" w:rsidP="00A13C2A">
      <w:pPr>
        <w:pStyle w:val="Bibliography"/>
        <w:rPr>
          <w:rFonts w:ascii="Calibri" w:hAnsi="Calibri" w:cs="Calibri"/>
        </w:rPr>
      </w:pPr>
      <w:r w:rsidRPr="00A13C2A">
        <w:rPr>
          <w:rFonts w:ascii="Calibri" w:hAnsi="Calibri" w:cs="Calibri"/>
        </w:rPr>
        <w:t xml:space="preserve">Srivastava, D. S., &amp; Jefferies, R. L. (1996). A Positive Feedback: Herbivory, Plant Growth, Salinity, and the Desertification of an Arctic Salt-Marsh. </w:t>
      </w:r>
      <w:r w:rsidRPr="00A13C2A">
        <w:rPr>
          <w:rFonts w:ascii="Calibri" w:hAnsi="Calibri" w:cs="Calibri"/>
          <w:i/>
          <w:iCs/>
        </w:rPr>
        <w:t>Journal of Ecology</w:t>
      </w:r>
      <w:r w:rsidRPr="00A13C2A">
        <w:rPr>
          <w:rFonts w:ascii="Calibri" w:hAnsi="Calibri" w:cs="Calibri"/>
        </w:rPr>
        <w:t xml:space="preserve">, </w:t>
      </w:r>
      <w:r w:rsidRPr="00A13C2A">
        <w:rPr>
          <w:rFonts w:ascii="Calibri" w:hAnsi="Calibri" w:cs="Calibri"/>
          <w:i/>
          <w:iCs/>
        </w:rPr>
        <w:t>84</w:t>
      </w:r>
      <w:r w:rsidRPr="00A13C2A">
        <w:rPr>
          <w:rFonts w:ascii="Calibri" w:hAnsi="Calibri" w:cs="Calibri"/>
        </w:rPr>
        <w:t>, 31–42. JSTOR.</w:t>
      </w:r>
    </w:p>
    <w:p w14:paraId="02AD3CE2" w14:textId="77777777" w:rsidR="00A13C2A" w:rsidRPr="00A13C2A" w:rsidRDefault="00A13C2A" w:rsidP="00A13C2A">
      <w:pPr>
        <w:pStyle w:val="Bibliography"/>
        <w:rPr>
          <w:rFonts w:ascii="Calibri" w:hAnsi="Calibri" w:cs="Calibri"/>
        </w:rPr>
      </w:pPr>
      <w:r w:rsidRPr="00A13C2A">
        <w:rPr>
          <w:rFonts w:ascii="Calibri" w:hAnsi="Calibri" w:cs="Calibri"/>
        </w:rPr>
        <w:t xml:space="preserve">Standish, R. J., Hobbs, R. J., Mayfield, M. M., Bestelmeyer, B. T., Suding, K. N., Battaglia, L. L., … Thomas, P. A. (2014). Resilience in ecology: Abstraction, distraction, or where the action is? </w:t>
      </w:r>
      <w:r w:rsidRPr="00A13C2A">
        <w:rPr>
          <w:rFonts w:ascii="Calibri" w:hAnsi="Calibri" w:cs="Calibri"/>
          <w:i/>
          <w:iCs/>
        </w:rPr>
        <w:t>Biological Conservation</w:t>
      </w:r>
      <w:r w:rsidRPr="00A13C2A">
        <w:rPr>
          <w:rFonts w:ascii="Calibri" w:hAnsi="Calibri" w:cs="Calibri"/>
        </w:rPr>
        <w:t xml:space="preserve">, </w:t>
      </w:r>
      <w:r w:rsidRPr="00A13C2A">
        <w:rPr>
          <w:rFonts w:ascii="Calibri" w:hAnsi="Calibri" w:cs="Calibri"/>
          <w:i/>
          <w:iCs/>
        </w:rPr>
        <w:t>177</w:t>
      </w:r>
      <w:r w:rsidRPr="00A13C2A">
        <w:rPr>
          <w:rFonts w:ascii="Calibri" w:hAnsi="Calibri" w:cs="Calibri"/>
        </w:rPr>
        <w:t>, 43–51.</w:t>
      </w:r>
    </w:p>
    <w:p w14:paraId="4B056EF6" w14:textId="77777777" w:rsidR="00A13C2A" w:rsidRPr="00A13C2A" w:rsidRDefault="00A13C2A" w:rsidP="00A13C2A">
      <w:pPr>
        <w:pStyle w:val="Bibliography"/>
        <w:rPr>
          <w:rFonts w:ascii="Calibri" w:hAnsi="Calibri" w:cs="Calibri"/>
        </w:rPr>
      </w:pPr>
      <w:r w:rsidRPr="00A13C2A">
        <w:rPr>
          <w:rFonts w:ascii="Calibri" w:hAnsi="Calibri" w:cs="Calibri"/>
        </w:rPr>
        <w:lastRenderedPageBreak/>
        <w:t xml:space="preserve">Tilman, D. (2004). Niche tradeoffs, neutrality, and community structure: A stochastic theory of resource competition, invasion, and community assembly. </w:t>
      </w:r>
      <w:r w:rsidRPr="00A13C2A">
        <w:rPr>
          <w:rFonts w:ascii="Calibri" w:hAnsi="Calibri" w:cs="Calibri"/>
          <w:i/>
          <w:iCs/>
        </w:rPr>
        <w:t>Proceedings of the National Academy of Sciences</w:t>
      </w:r>
      <w:r w:rsidRPr="00A13C2A">
        <w:rPr>
          <w:rFonts w:ascii="Calibri" w:hAnsi="Calibri" w:cs="Calibri"/>
        </w:rPr>
        <w:t xml:space="preserve">, </w:t>
      </w:r>
      <w:r w:rsidRPr="00A13C2A">
        <w:rPr>
          <w:rFonts w:ascii="Calibri" w:hAnsi="Calibri" w:cs="Calibri"/>
          <w:i/>
          <w:iCs/>
        </w:rPr>
        <w:t>101</w:t>
      </w:r>
      <w:r w:rsidRPr="00A13C2A">
        <w:rPr>
          <w:rFonts w:ascii="Calibri" w:hAnsi="Calibri" w:cs="Calibri"/>
        </w:rPr>
        <w:t>, 10854–10861.</w:t>
      </w:r>
    </w:p>
    <w:p w14:paraId="2A7EAA70" w14:textId="1541163A" w:rsidR="00A13C2A" w:rsidRPr="00A13C2A" w:rsidRDefault="00A13C2A" w:rsidP="00A13C2A">
      <w:pPr>
        <w:pStyle w:val="Bibliography"/>
        <w:rPr>
          <w:rFonts w:ascii="Calibri" w:hAnsi="Calibri" w:cs="Calibri"/>
        </w:rPr>
      </w:pPr>
      <w:r w:rsidRPr="00A13C2A">
        <w:rPr>
          <w:rFonts w:ascii="Calibri" w:hAnsi="Calibri" w:cs="Calibri"/>
        </w:rPr>
        <w:t xml:space="preserve">Waller, L. P., Allen, W. J., Barratt, B. I. P., Condron, L. M., França, F. M., Hunt, J. E., … Dickie, I. A. (2020). Biotic interactions drive ecosystem responses to </w:t>
      </w:r>
      <w:r w:rsidR="004F7DEA">
        <w:rPr>
          <w:rFonts w:ascii="Calibri" w:hAnsi="Calibri" w:cs="Calibri"/>
        </w:rPr>
        <w:t>non-native</w:t>
      </w:r>
      <w:r w:rsidRPr="00A13C2A">
        <w:rPr>
          <w:rFonts w:ascii="Calibri" w:hAnsi="Calibri" w:cs="Calibri"/>
        </w:rPr>
        <w:t xml:space="preserve"> plant invaders. </w:t>
      </w:r>
      <w:r w:rsidRPr="00A13C2A">
        <w:rPr>
          <w:rFonts w:ascii="Calibri" w:hAnsi="Calibri" w:cs="Calibri"/>
          <w:i/>
          <w:iCs/>
        </w:rPr>
        <w:t>Science</w:t>
      </w:r>
      <w:r w:rsidRPr="00A13C2A">
        <w:rPr>
          <w:rFonts w:ascii="Calibri" w:hAnsi="Calibri" w:cs="Calibri"/>
        </w:rPr>
        <w:t xml:space="preserve">, </w:t>
      </w:r>
      <w:r w:rsidRPr="00A13C2A">
        <w:rPr>
          <w:rFonts w:ascii="Calibri" w:hAnsi="Calibri" w:cs="Calibri"/>
          <w:i/>
          <w:iCs/>
        </w:rPr>
        <w:t>368</w:t>
      </w:r>
      <w:r w:rsidRPr="00A13C2A">
        <w:rPr>
          <w:rFonts w:ascii="Calibri" w:hAnsi="Calibri" w:cs="Calibri"/>
        </w:rPr>
        <w:t>, 967–972.</w:t>
      </w:r>
    </w:p>
    <w:p w14:paraId="4E2FF155" w14:textId="585D57B6" w:rsidR="0083125B" w:rsidRPr="0083125B" w:rsidRDefault="0083125B" w:rsidP="0083125B">
      <w:r>
        <w:fldChar w:fldCharType="end"/>
      </w:r>
    </w:p>
    <w:p w14:paraId="42C1F3EA" w14:textId="76AF6C39" w:rsidR="00EF68AC" w:rsidRDefault="00EF68AC" w:rsidP="00EF68AC"/>
    <w:p w14:paraId="7914EB93" w14:textId="661F2CD2" w:rsidR="0054668D" w:rsidRDefault="0054668D"/>
    <w:p w14:paraId="3B48F5C7" w14:textId="77777777" w:rsidR="005071E8" w:rsidRDefault="005071E8" w:rsidP="005071E8">
      <w:pPr>
        <w:pStyle w:val="Heading1"/>
      </w:pPr>
      <w:r>
        <w:t>Supplemental</w:t>
      </w:r>
    </w:p>
    <w:p w14:paraId="7909AB8E" w14:textId="77777777" w:rsidR="005071E8" w:rsidRDefault="005071E8" w:rsidP="005071E8"/>
    <w:p w14:paraId="030765BE" w14:textId="1175E4D6" w:rsidR="005071E8" w:rsidRDefault="005071E8" w:rsidP="005071E8">
      <w:pPr>
        <w:pStyle w:val="Caption"/>
        <w:keepNext/>
      </w:pPr>
      <w:bookmarkStart w:id="81" w:name="_Ref114246380"/>
      <w:r>
        <w:t xml:space="preserve">Table </w:t>
      </w:r>
      <w:r w:rsidR="006E2084">
        <w:fldChar w:fldCharType="begin"/>
      </w:r>
      <w:r w:rsidR="006E2084">
        <w:instrText xml:space="preserve"> SEQ Table \* ARABIC </w:instrText>
      </w:r>
      <w:r w:rsidR="006E2084">
        <w:fldChar w:fldCharType="separate"/>
      </w:r>
      <w:r w:rsidR="00C534C4">
        <w:rPr>
          <w:noProof/>
        </w:rPr>
        <w:t>3</w:t>
      </w:r>
      <w:r w:rsidR="006E2084">
        <w:rPr>
          <w:noProof/>
        </w:rPr>
        <w:fldChar w:fldCharType="end"/>
      </w:r>
      <w:bookmarkEnd w:id="81"/>
      <w:r>
        <w:t>. Frequency (%) of species found in above-ground vegetation plot replicates for Nanaimo and Little Qualicum River Estuaries, combined, ranked by greatest frequency found in undisturbed plots.</w:t>
      </w:r>
    </w:p>
    <w:tbl>
      <w:tblPr>
        <w:tblW w:w="8435" w:type="dxa"/>
        <w:tblLook w:val="04A0" w:firstRow="1" w:lastRow="0" w:firstColumn="1" w:lastColumn="0" w:noHBand="0" w:noVBand="1"/>
      </w:tblPr>
      <w:tblGrid>
        <w:gridCol w:w="2800"/>
        <w:gridCol w:w="1018"/>
        <w:gridCol w:w="1540"/>
        <w:gridCol w:w="1720"/>
        <w:gridCol w:w="1357"/>
      </w:tblGrid>
      <w:tr w:rsidR="005071E8" w:rsidRPr="00073BF2" w14:paraId="5BCA20F7" w14:textId="77777777" w:rsidTr="002835C7">
        <w:trPr>
          <w:trHeight w:val="290"/>
        </w:trPr>
        <w:tc>
          <w:tcPr>
            <w:tcW w:w="2800" w:type="dxa"/>
            <w:tcBorders>
              <w:top w:val="nil"/>
              <w:left w:val="nil"/>
              <w:bottom w:val="nil"/>
              <w:right w:val="nil"/>
            </w:tcBorders>
            <w:shd w:val="clear" w:color="auto" w:fill="auto"/>
            <w:noWrap/>
            <w:vAlign w:val="center"/>
            <w:hideMark/>
          </w:tcPr>
          <w:p w14:paraId="4DD6E6F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Species</w:t>
            </w:r>
          </w:p>
        </w:tc>
        <w:tc>
          <w:tcPr>
            <w:tcW w:w="1018" w:type="dxa"/>
            <w:tcBorders>
              <w:top w:val="nil"/>
              <w:left w:val="nil"/>
              <w:bottom w:val="nil"/>
              <w:right w:val="nil"/>
            </w:tcBorders>
            <w:shd w:val="clear" w:color="auto" w:fill="auto"/>
            <w:noWrap/>
            <w:vAlign w:val="center"/>
            <w:hideMark/>
          </w:tcPr>
          <w:p w14:paraId="486678E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Grubbed</w:t>
            </w:r>
          </w:p>
        </w:tc>
        <w:tc>
          <w:tcPr>
            <w:tcW w:w="1540" w:type="dxa"/>
            <w:tcBorders>
              <w:top w:val="nil"/>
              <w:left w:val="nil"/>
              <w:bottom w:val="nil"/>
              <w:right w:val="nil"/>
            </w:tcBorders>
            <w:shd w:val="clear" w:color="auto" w:fill="auto"/>
            <w:noWrap/>
            <w:vAlign w:val="center"/>
            <w:hideMark/>
          </w:tcPr>
          <w:p w14:paraId="1E382B9A"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Exclosed 1 Year</w:t>
            </w:r>
          </w:p>
        </w:tc>
        <w:tc>
          <w:tcPr>
            <w:tcW w:w="1720" w:type="dxa"/>
            <w:tcBorders>
              <w:top w:val="nil"/>
              <w:left w:val="nil"/>
              <w:bottom w:val="nil"/>
              <w:right w:val="nil"/>
            </w:tcBorders>
            <w:shd w:val="clear" w:color="auto" w:fill="auto"/>
            <w:noWrap/>
            <w:vAlign w:val="center"/>
            <w:hideMark/>
          </w:tcPr>
          <w:p w14:paraId="6BED80F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Exclosed 10 years</w:t>
            </w:r>
          </w:p>
        </w:tc>
        <w:tc>
          <w:tcPr>
            <w:tcW w:w="1357" w:type="dxa"/>
            <w:tcBorders>
              <w:top w:val="nil"/>
              <w:left w:val="nil"/>
              <w:bottom w:val="nil"/>
              <w:right w:val="nil"/>
            </w:tcBorders>
            <w:shd w:val="clear" w:color="auto" w:fill="auto"/>
            <w:noWrap/>
            <w:vAlign w:val="center"/>
            <w:hideMark/>
          </w:tcPr>
          <w:p w14:paraId="1178A12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Undisturbed</w:t>
            </w:r>
          </w:p>
        </w:tc>
      </w:tr>
      <w:tr w:rsidR="005071E8" w:rsidRPr="00073BF2" w14:paraId="001162FC" w14:textId="77777777" w:rsidTr="002835C7">
        <w:trPr>
          <w:trHeight w:val="290"/>
        </w:trPr>
        <w:tc>
          <w:tcPr>
            <w:tcW w:w="2800" w:type="dxa"/>
            <w:tcBorders>
              <w:top w:val="single" w:sz="4" w:space="0" w:color="auto"/>
              <w:left w:val="nil"/>
              <w:bottom w:val="single" w:sz="4" w:space="0" w:color="auto"/>
              <w:right w:val="nil"/>
            </w:tcBorders>
            <w:shd w:val="clear" w:color="auto" w:fill="auto"/>
            <w:noWrap/>
            <w:vAlign w:val="bottom"/>
            <w:hideMark/>
          </w:tcPr>
          <w:p w14:paraId="745F837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Carex lyngbyei</w:t>
            </w:r>
          </w:p>
        </w:tc>
        <w:tc>
          <w:tcPr>
            <w:tcW w:w="1018" w:type="dxa"/>
            <w:tcBorders>
              <w:top w:val="single" w:sz="4" w:space="0" w:color="auto"/>
              <w:left w:val="nil"/>
              <w:bottom w:val="single" w:sz="4" w:space="0" w:color="auto"/>
              <w:right w:val="nil"/>
            </w:tcBorders>
            <w:shd w:val="clear" w:color="auto" w:fill="auto"/>
            <w:noWrap/>
            <w:vAlign w:val="bottom"/>
            <w:hideMark/>
          </w:tcPr>
          <w:p w14:paraId="0F44317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31.3</w:t>
            </w:r>
          </w:p>
        </w:tc>
        <w:tc>
          <w:tcPr>
            <w:tcW w:w="1540" w:type="dxa"/>
            <w:tcBorders>
              <w:top w:val="single" w:sz="4" w:space="0" w:color="auto"/>
              <w:left w:val="nil"/>
              <w:bottom w:val="single" w:sz="4" w:space="0" w:color="auto"/>
              <w:right w:val="nil"/>
            </w:tcBorders>
            <w:shd w:val="clear" w:color="auto" w:fill="auto"/>
            <w:noWrap/>
            <w:vAlign w:val="bottom"/>
            <w:hideMark/>
          </w:tcPr>
          <w:p w14:paraId="462B9BF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120A5F5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32F870F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r>
      <w:tr w:rsidR="005071E8" w:rsidRPr="00073BF2" w14:paraId="7E07C2C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60F0F13"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Potentilla pacifica-anserina</w:t>
            </w:r>
          </w:p>
        </w:tc>
        <w:tc>
          <w:tcPr>
            <w:tcW w:w="1018" w:type="dxa"/>
            <w:tcBorders>
              <w:top w:val="nil"/>
              <w:left w:val="nil"/>
              <w:bottom w:val="single" w:sz="4" w:space="0" w:color="auto"/>
              <w:right w:val="nil"/>
            </w:tcBorders>
            <w:shd w:val="clear" w:color="auto" w:fill="auto"/>
            <w:noWrap/>
            <w:vAlign w:val="bottom"/>
            <w:hideMark/>
          </w:tcPr>
          <w:p w14:paraId="7AC22836"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31.3</w:t>
            </w:r>
          </w:p>
        </w:tc>
        <w:tc>
          <w:tcPr>
            <w:tcW w:w="1540" w:type="dxa"/>
            <w:tcBorders>
              <w:top w:val="nil"/>
              <w:left w:val="nil"/>
              <w:bottom w:val="single" w:sz="4" w:space="0" w:color="auto"/>
              <w:right w:val="nil"/>
            </w:tcBorders>
            <w:shd w:val="clear" w:color="auto" w:fill="auto"/>
            <w:noWrap/>
            <w:vAlign w:val="bottom"/>
            <w:hideMark/>
          </w:tcPr>
          <w:p w14:paraId="058DA51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260243F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87.5</w:t>
            </w:r>
          </w:p>
        </w:tc>
        <w:tc>
          <w:tcPr>
            <w:tcW w:w="1357" w:type="dxa"/>
            <w:tcBorders>
              <w:top w:val="nil"/>
              <w:left w:val="nil"/>
              <w:bottom w:val="single" w:sz="4" w:space="0" w:color="auto"/>
              <w:right w:val="nil"/>
            </w:tcBorders>
            <w:shd w:val="clear" w:color="auto" w:fill="auto"/>
            <w:noWrap/>
            <w:vAlign w:val="bottom"/>
            <w:hideMark/>
          </w:tcPr>
          <w:p w14:paraId="3FF6E6F9"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87.5</w:t>
            </w:r>
          </w:p>
        </w:tc>
      </w:tr>
      <w:tr w:rsidR="005071E8" w:rsidRPr="00073BF2" w14:paraId="6C688C07"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AC87B2E"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Agrostis stolonifera</w:t>
            </w:r>
          </w:p>
        </w:tc>
        <w:tc>
          <w:tcPr>
            <w:tcW w:w="1018" w:type="dxa"/>
            <w:tcBorders>
              <w:top w:val="nil"/>
              <w:left w:val="nil"/>
              <w:bottom w:val="single" w:sz="4" w:space="0" w:color="auto"/>
              <w:right w:val="nil"/>
            </w:tcBorders>
            <w:shd w:val="clear" w:color="auto" w:fill="auto"/>
            <w:noWrap/>
            <w:vAlign w:val="bottom"/>
            <w:hideMark/>
          </w:tcPr>
          <w:p w14:paraId="482A456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18.8</w:t>
            </w:r>
          </w:p>
        </w:tc>
        <w:tc>
          <w:tcPr>
            <w:tcW w:w="1540" w:type="dxa"/>
            <w:tcBorders>
              <w:top w:val="nil"/>
              <w:left w:val="nil"/>
              <w:bottom w:val="single" w:sz="4" w:space="0" w:color="auto"/>
              <w:right w:val="nil"/>
            </w:tcBorders>
            <w:shd w:val="clear" w:color="auto" w:fill="auto"/>
            <w:noWrap/>
            <w:vAlign w:val="bottom"/>
            <w:hideMark/>
          </w:tcPr>
          <w:p w14:paraId="18B4D13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6BCAF42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357" w:type="dxa"/>
            <w:tcBorders>
              <w:top w:val="nil"/>
              <w:left w:val="nil"/>
              <w:bottom w:val="single" w:sz="4" w:space="0" w:color="auto"/>
              <w:right w:val="nil"/>
            </w:tcBorders>
            <w:shd w:val="clear" w:color="auto" w:fill="auto"/>
            <w:noWrap/>
            <w:vAlign w:val="bottom"/>
            <w:hideMark/>
          </w:tcPr>
          <w:p w14:paraId="64069AA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4AEF60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1D0D6B1"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Glaux maritima</w:t>
            </w:r>
          </w:p>
        </w:tc>
        <w:tc>
          <w:tcPr>
            <w:tcW w:w="1018" w:type="dxa"/>
            <w:tcBorders>
              <w:top w:val="nil"/>
              <w:left w:val="nil"/>
              <w:bottom w:val="single" w:sz="4" w:space="0" w:color="auto"/>
              <w:right w:val="nil"/>
            </w:tcBorders>
            <w:shd w:val="clear" w:color="auto" w:fill="auto"/>
            <w:noWrap/>
            <w:vAlign w:val="bottom"/>
            <w:hideMark/>
          </w:tcPr>
          <w:p w14:paraId="43C8F86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540" w:type="dxa"/>
            <w:tcBorders>
              <w:top w:val="nil"/>
              <w:left w:val="nil"/>
              <w:bottom w:val="single" w:sz="4" w:space="0" w:color="auto"/>
              <w:right w:val="nil"/>
            </w:tcBorders>
            <w:shd w:val="clear" w:color="auto" w:fill="auto"/>
            <w:noWrap/>
            <w:vAlign w:val="bottom"/>
            <w:hideMark/>
          </w:tcPr>
          <w:p w14:paraId="0FED5DF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nil"/>
              <w:left w:val="nil"/>
              <w:bottom w:val="single" w:sz="4" w:space="0" w:color="auto"/>
              <w:right w:val="nil"/>
            </w:tcBorders>
            <w:shd w:val="clear" w:color="auto" w:fill="auto"/>
            <w:noWrap/>
            <w:vAlign w:val="bottom"/>
            <w:hideMark/>
          </w:tcPr>
          <w:p w14:paraId="2039694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357" w:type="dxa"/>
            <w:tcBorders>
              <w:top w:val="nil"/>
              <w:left w:val="nil"/>
              <w:bottom w:val="single" w:sz="4" w:space="0" w:color="auto"/>
              <w:right w:val="nil"/>
            </w:tcBorders>
            <w:shd w:val="clear" w:color="auto" w:fill="auto"/>
            <w:noWrap/>
            <w:vAlign w:val="bottom"/>
            <w:hideMark/>
          </w:tcPr>
          <w:p w14:paraId="5587846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3D6D2C71"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5C57C1B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Juncus balticus</w:t>
            </w:r>
          </w:p>
        </w:tc>
        <w:tc>
          <w:tcPr>
            <w:tcW w:w="1018" w:type="dxa"/>
            <w:tcBorders>
              <w:top w:val="nil"/>
              <w:left w:val="nil"/>
              <w:bottom w:val="single" w:sz="4" w:space="0" w:color="auto"/>
              <w:right w:val="nil"/>
            </w:tcBorders>
            <w:shd w:val="clear" w:color="auto" w:fill="auto"/>
            <w:noWrap/>
            <w:vAlign w:val="bottom"/>
            <w:hideMark/>
          </w:tcPr>
          <w:p w14:paraId="2DB0323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B828D64"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3A771E61"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c>
          <w:tcPr>
            <w:tcW w:w="1357" w:type="dxa"/>
            <w:tcBorders>
              <w:top w:val="nil"/>
              <w:left w:val="nil"/>
              <w:bottom w:val="single" w:sz="4" w:space="0" w:color="auto"/>
              <w:right w:val="nil"/>
            </w:tcBorders>
            <w:shd w:val="clear" w:color="auto" w:fill="auto"/>
            <w:noWrap/>
            <w:vAlign w:val="bottom"/>
            <w:hideMark/>
          </w:tcPr>
          <w:p w14:paraId="06D53C0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7454CF6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04EB89B"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Triglochin maritima</w:t>
            </w:r>
          </w:p>
        </w:tc>
        <w:tc>
          <w:tcPr>
            <w:tcW w:w="1018" w:type="dxa"/>
            <w:tcBorders>
              <w:top w:val="nil"/>
              <w:left w:val="nil"/>
              <w:bottom w:val="single" w:sz="4" w:space="0" w:color="auto"/>
              <w:right w:val="nil"/>
            </w:tcBorders>
            <w:shd w:val="clear" w:color="auto" w:fill="auto"/>
            <w:noWrap/>
            <w:vAlign w:val="bottom"/>
            <w:hideMark/>
          </w:tcPr>
          <w:p w14:paraId="070CC5B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50</w:t>
            </w:r>
          </w:p>
        </w:tc>
        <w:tc>
          <w:tcPr>
            <w:tcW w:w="1540" w:type="dxa"/>
            <w:tcBorders>
              <w:top w:val="nil"/>
              <w:left w:val="nil"/>
              <w:bottom w:val="single" w:sz="4" w:space="0" w:color="auto"/>
              <w:right w:val="nil"/>
            </w:tcBorders>
            <w:shd w:val="clear" w:color="auto" w:fill="auto"/>
            <w:noWrap/>
            <w:vAlign w:val="bottom"/>
            <w:hideMark/>
          </w:tcPr>
          <w:p w14:paraId="1009A1D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5C91D2C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37.5</w:t>
            </w:r>
          </w:p>
        </w:tc>
        <w:tc>
          <w:tcPr>
            <w:tcW w:w="1357" w:type="dxa"/>
            <w:tcBorders>
              <w:top w:val="nil"/>
              <w:left w:val="nil"/>
              <w:bottom w:val="single" w:sz="4" w:space="0" w:color="auto"/>
              <w:right w:val="nil"/>
            </w:tcBorders>
            <w:shd w:val="clear" w:color="auto" w:fill="auto"/>
            <w:noWrap/>
            <w:vAlign w:val="bottom"/>
            <w:hideMark/>
          </w:tcPr>
          <w:p w14:paraId="6150D05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43.8</w:t>
            </w:r>
          </w:p>
        </w:tc>
      </w:tr>
      <w:tr w:rsidR="005071E8" w:rsidRPr="00073BF2" w14:paraId="61B003D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4A6692D" w14:textId="75331431"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 xml:space="preserve">Deschampsia </w:t>
            </w:r>
            <w:r w:rsidR="00CE2AB6" w:rsidRPr="00073BF2">
              <w:rPr>
                <w:rFonts w:ascii="Calibri" w:eastAsia="Times New Roman" w:hAnsi="Calibri" w:cs="Calibri"/>
                <w:i/>
                <w:iCs/>
                <w:color w:val="000000"/>
              </w:rPr>
              <w:t>caespitosa</w:t>
            </w:r>
          </w:p>
        </w:tc>
        <w:tc>
          <w:tcPr>
            <w:tcW w:w="1018" w:type="dxa"/>
            <w:tcBorders>
              <w:top w:val="nil"/>
              <w:left w:val="nil"/>
              <w:bottom w:val="single" w:sz="4" w:space="0" w:color="auto"/>
              <w:right w:val="nil"/>
            </w:tcBorders>
            <w:shd w:val="clear" w:color="auto" w:fill="auto"/>
            <w:noWrap/>
            <w:vAlign w:val="bottom"/>
            <w:hideMark/>
          </w:tcPr>
          <w:p w14:paraId="2F1DE8C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540" w:type="dxa"/>
            <w:tcBorders>
              <w:top w:val="nil"/>
              <w:left w:val="nil"/>
              <w:bottom w:val="single" w:sz="4" w:space="0" w:color="auto"/>
              <w:right w:val="nil"/>
            </w:tcBorders>
            <w:shd w:val="clear" w:color="auto" w:fill="auto"/>
            <w:noWrap/>
            <w:vAlign w:val="bottom"/>
            <w:hideMark/>
          </w:tcPr>
          <w:p w14:paraId="2978A0E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37.5</w:t>
            </w:r>
          </w:p>
        </w:tc>
        <w:tc>
          <w:tcPr>
            <w:tcW w:w="1720" w:type="dxa"/>
            <w:tcBorders>
              <w:top w:val="nil"/>
              <w:left w:val="nil"/>
              <w:bottom w:val="single" w:sz="4" w:space="0" w:color="auto"/>
              <w:right w:val="nil"/>
            </w:tcBorders>
            <w:shd w:val="clear" w:color="auto" w:fill="auto"/>
            <w:noWrap/>
            <w:vAlign w:val="bottom"/>
            <w:hideMark/>
          </w:tcPr>
          <w:p w14:paraId="13C223C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19E42D71"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r>
      <w:tr w:rsidR="005071E8" w:rsidRPr="00073BF2" w14:paraId="518299A6"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8904D5C" w14:textId="77777777" w:rsidR="005071E8" w:rsidRPr="00073BF2" w:rsidRDefault="005071E8" w:rsidP="002835C7">
            <w:pPr>
              <w:spacing w:after="0" w:line="240" w:lineRule="auto"/>
              <w:rPr>
                <w:rFonts w:ascii="Calibri" w:eastAsia="Times New Roman" w:hAnsi="Calibri" w:cs="Calibri"/>
                <w:i/>
                <w:iCs/>
                <w:color w:val="000000"/>
              </w:rPr>
            </w:pPr>
            <w:proofErr w:type="spellStart"/>
            <w:r w:rsidRPr="00073BF2">
              <w:rPr>
                <w:rFonts w:ascii="Calibri" w:eastAsia="Times New Roman" w:hAnsi="Calibri" w:cs="Calibri"/>
                <w:i/>
                <w:iCs/>
                <w:color w:val="000000"/>
              </w:rPr>
              <w:t>Atriplex</w:t>
            </w:r>
            <w:proofErr w:type="spellEnd"/>
            <w:r w:rsidRPr="00073BF2">
              <w:rPr>
                <w:rFonts w:ascii="Calibri" w:eastAsia="Times New Roman" w:hAnsi="Calibri" w:cs="Calibri"/>
                <w:i/>
                <w:iCs/>
                <w:color w:val="000000"/>
              </w:rPr>
              <w:t xml:space="preserve"> </w:t>
            </w:r>
            <w:proofErr w:type="spellStart"/>
            <w:r w:rsidRPr="00073BF2">
              <w:rPr>
                <w:rFonts w:ascii="Calibri" w:eastAsia="Times New Roman" w:hAnsi="Calibri" w:cs="Calibri"/>
                <w:i/>
                <w:iCs/>
                <w:color w:val="000000"/>
              </w:rPr>
              <w:t>patula</w:t>
            </w:r>
            <w:proofErr w:type="spellEnd"/>
          </w:p>
        </w:tc>
        <w:tc>
          <w:tcPr>
            <w:tcW w:w="1018" w:type="dxa"/>
            <w:tcBorders>
              <w:top w:val="nil"/>
              <w:left w:val="nil"/>
              <w:bottom w:val="single" w:sz="4" w:space="0" w:color="auto"/>
              <w:right w:val="nil"/>
            </w:tcBorders>
            <w:shd w:val="clear" w:color="auto" w:fill="auto"/>
            <w:noWrap/>
            <w:vAlign w:val="bottom"/>
            <w:hideMark/>
          </w:tcPr>
          <w:p w14:paraId="12F49EB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4D7A63B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6B515AD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B17F79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18.8</w:t>
            </w:r>
          </w:p>
        </w:tc>
      </w:tr>
      <w:tr w:rsidR="005071E8" w:rsidRPr="00073BF2" w14:paraId="08C914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A4D52D1"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Eleocharis parvula</w:t>
            </w:r>
          </w:p>
        </w:tc>
        <w:tc>
          <w:tcPr>
            <w:tcW w:w="1018" w:type="dxa"/>
            <w:tcBorders>
              <w:top w:val="nil"/>
              <w:left w:val="nil"/>
              <w:bottom w:val="single" w:sz="4" w:space="0" w:color="auto"/>
              <w:right w:val="nil"/>
            </w:tcBorders>
            <w:shd w:val="clear" w:color="auto" w:fill="auto"/>
            <w:noWrap/>
            <w:vAlign w:val="bottom"/>
            <w:hideMark/>
          </w:tcPr>
          <w:p w14:paraId="236EE9C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540" w:type="dxa"/>
            <w:tcBorders>
              <w:top w:val="nil"/>
              <w:left w:val="nil"/>
              <w:bottom w:val="single" w:sz="4" w:space="0" w:color="auto"/>
              <w:right w:val="nil"/>
            </w:tcBorders>
            <w:shd w:val="clear" w:color="auto" w:fill="auto"/>
            <w:noWrap/>
            <w:vAlign w:val="bottom"/>
            <w:hideMark/>
          </w:tcPr>
          <w:p w14:paraId="710B469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720" w:type="dxa"/>
            <w:tcBorders>
              <w:top w:val="nil"/>
              <w:left w:val="nil"/>
              <w:bottom w:val="single" w:sz="4" w:space="0" w:color="auto"/>
              <w:right w:val="nil"/>
            </w:tcBorders>
            <w:shd w:val="clear" w:color="auto" w:fill="auto"/>
            <w:noWrap/>
            <w:vAlign w:val="bottom"/>
            <w:hideMark/>
          </w:tcPr>
          <w:p w14:paraId="589F094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6833080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r>
      <w:tr w:rsidR="005071E8" w:rsidRPr="00073BF2" w14:paraId="0BC7302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5260452"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Symphyotrichum subspicatum</w:t>
            </w:r>
          </w:p>
        </w:tc>
        <w:tc>
          <w:tcPr>
            <w:tcW w:w="1018" w:type="dxa"/>
            <w:tcBorders>
              <w:top w:val="nil"/>
              <w:left w:val="nil"/>
              <w:bottom w:val="single" w:sz="4" w:space="0" w:color="auto"/>
              <w:right w:val="nil"/>
            </w:tcBorders>
            <w:shd w:val="clear" w:color="auto" w:fill="auto"/>
            <w:noWrap/>
            <w:vAlign w:val="bottom"/>
            <w:hideMark/>
          </w:tcPr>
          <w:p w14:paraId="3E807FE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62B6962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11AB57F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559A97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r>
      <w:tr w:rsidR="005071E8" w:rsidRPr="00073BF2" w14:paraId="28FDA809"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38FB7DC" w14:textId="77777777" w:rsidR="005071E8" w:rsidRPr="00073BF2" w:rsidRDefault="005071E8" w:rsidP="002835C7">
            <w:pPr>
              <w:spacing w:after="0" w:line="240" w:lineRule="auto"/>
              <w:rPr>
                <w:rFonts w:ascii="Calibri" w:eastAsia="Times New Roman" w:hAnsi="Calibri" w:cs="Calibri"/>
                <w:i/>
                <w:iCs/>
                <w:color w:val="000000"/>
              </w:rPr>
            </w:pPr>
            <w:proofErr w:type="spellStart"/>
            <w:r w:rsidRPr="00073BF2">
              <w:rPr>
                <w:rFonts w:ascii="Calibri" w:eastAsia="Times New Roman" w:hAnsi="Calibri" w:cs="Calibri"/>
                <w:i/>
                <w:iCs/>
                <w:color w:val="000000"/>
              </w:rPr>
              <w:t>Agropyron</w:t>
            </w:r>
            <w:proofErr w:type="spellEnd"/>
            <w:r w:rsidRPr="00073BF2">
              <w:rPr>
                <w:rFonts w:ascii="Calibri" w:eastAsia="Times New Roman" w:hAnsi="Calibri" w:cs="Calibri"/>
                <w:i/>
                <w:iCs/>
                <w:color w:val="000000"/>
              </w:rPr>
              <w:t xml:space="preserve"> </w:t>
            </w:r>
            <w:proofErr w:type="spellStart"/>
            <w:r w:rsidRPr="00073BF2">
              <w:rPr>
                <w:rFonts w:ascii="Calibri" w:eastAsia="Times New Roman" w:hAnsi="Calibri" w:cs="Calibri"/>
                <w:i/>
                <w:iCs/>
                <w:color w:val="000000"/>
              </w:rPr>
              <w:t>repens</w:t>
            </w:r>
            <w:proofErr w:type="spellEnd"/>
          </w:p>
        </w:tc>
        <w:tc>
          <w:tcPr>
            <w:tcW w:w="1018" w:type="dxa"/>
            <w:tcBorders>
              <w:top w:val="nil"/>
              <w:left w:val="nil"/>
              <w:bottom w:val="single" w:sz="4" w:space="0" w:color="auto"/>
              <w:right w:val="nil"/>
            </w:tcBorders>
            <w:shd w:val="clear" w:color="auto" w:fill="auto"/>
            <w:noWrap/>
            <w:vAlign w:val="bottom"/>
            <w:hideMark/>
          </w:tcPr>
          <w:p w14:paraId="6B8D75B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2CEAFFE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4E68CAF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54025F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35088CED"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6242E4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Distichlis spicata</w:t>
            </w:r>
          </w:p>
        </w:tc>
        <w:tc>
          <w:tcPr>
            <w:tcW w:w="1018" w:type="dxa"/>
            <w:tcBorders>
              <w:top w:val="nil"/>
              <w:left w:val="nil"/>
              <w:bottom w:val="single" w:sz="4" w:space="0" w:color="auto"/>
              <w:right w:val="nil"/>
            </w:tcBorders>
            <w:shd w:val="clear" w:color="auto" w:fill="auto"/>
            <w:noWrap/>
            <w:vAlign w:val="bottom"/>
            <w:hideMark/>
          </w:tcPr>
          <w:p w14:paraId="5510E8F5"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540" w:type="dxa"/>
            <w:tcBorders>
              <w:top w:val="nil"/>
              <w:left w:val="nil"/>
              <w:bottom w:val="single" w:sz="4" w:space="0" w:color="auto"/>
              <w:right w:val="nil"/>
            </w:tcBorders>
            <w:shd w:val="clear" w:color="auto" w:fill="auto"/>
            <w:noWrap/>
            <w:vAlign w:val="bottom"/>
            <w:hideMark/>
          </w:tcPr>
          <w:p w14:paraId="04C5E68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c>
          <w:tcPr>
            <w:tcW w:w="1720" w:type="dxa"/>
            <w:tcBorders>
              <w:top w:val="nil"/>
              <w:left w:val="nil"/>
              <w:bottom w:val="single" w:sz="4" w:space="0" w:color="auto"/>
              <w:right w:val="nil"/>
            </w:tcBorders>
            <w:shd w:val="clear" w:color="auto" w:fill="auto"/>
            <w:noWrap/>
            <w:vAlign w:val="bottom"/>
            <w:hideMark/>
          </w:tcPr>
          <w:p w14:paraId="372AB07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BC0F875"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7146E42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41333A5"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Salicornia depressa</w:t>
            </w:r>
          </w:p>
        </w:tc>
        <w:tc>
          <w:tcPr>
            <w:tcW w:w="1018" w:type="dxa"/>
            <w:tcBorders>
              <w:top w:val="nil"/>
              <w:left w:val="nil"/>
              <w:bottom w:val="single" w:sz="4" w:space="0" w:color="auto"/>
              <w:right w:val="nil"/>
            </w:tcBorders>
            <w:shd w:val="clear" w:color="auto" w:fill="auto"/>
            <w:noWrap/>
            <w:vAlign w:val="bottom"/>
            <w:hideMark/>
          </w:tcPr>
          <w:p w14:paraId="0FB108B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c>
          <w:tcPr>
            <w:tcW w:w="1540" w:type="dxa"/>
            <w:tcBorders>
              <w:top w:val="nil"/>
              <w:left w:val="nil"/>
              <w:bottom w:val="single" w:sz="4" w:space="0" w:color="auto"/>
              <w:right w:val="nil"/>
            </w:tcBorders>
            <w:shd w:val="clear" w:color="auto" w:fill="auto"/>
            <w:noWrap/>
            <w:vAlign w:val="bottom"/>
            <w:hideMark/>
          </w:tcPr>
          <w:p w14:paraId="15A87B8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c>
          <w:tcPr>
            <w:tcW w:w="1720" w:type="dxa"/>
            <w:tcBorders>
              <w:top w:val="nil"/>
              <w:left w:val="nil"/>
              <w:bottom w:val="single" w:sz="4" w:space="0" w:color="auto"/>
              <w:right w:val="nil"/>
            </w:tcBorders>
            <w:shd w:val="clear" w:color="auto" w:fill="auto"/>
            <w:noWrap/>
            <w:vAlign w:val="bottom"/>
            <w:hideMark/>
          </w:tcPr>
          <w:p w14:paraId="7B968C4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98F80A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44FF971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47AA8394"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Spergularia canadensis</w:t>
            </w:r>
          </w:p>
        </w:tc>
        <w:tc>
          <w:tcPr>
            <w:tcW w:w="1018" w:type="dxa"/>
            <w:tcBorders>
              <w:top w:val="nil"/>
              <w:left w:val="nil"/>
              <w:bottom w:val="single" w:sz="4" w:space="0" w:color="auto"/>
              <w:right w:val="nil"/>
            </w:tcBorders>
            <w:shd w:val="clear" w:color="auto" w:fill="auto"/>
            <w:noWrap/>
            <w:vAlign w:val="bottom"/>
            <w:hideMark/>
          </w:tcPr>
          <w:p w14:paraId="7386AA9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540" w:type="dxa"/>
            <w:tcBorders>
              <w:top w:val="nil"/>
              <w:left w:val="nil"/>
              <w:bottom w:val="single" w:sz="4" w:space="0" w:color="auto"/>
              <w:right w:val="nil"/>
            </w:tcBorders>
            <w:shd w:val="clear" w:color="auto" w:fill="auto"/>
            <w:noWrap/>
            <w:vAlign w:val="bottom"/>
            <w:hideMark/>
          </w:tcPr>
          <w:p w14:paraId="104B5D4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nil"/>
              <w:left w:val="nil"/>
              <w:bottom w:val="single" w:sz="4" w:space="0" w:color="auto"/>
              <w:right w:val="nil"/>
            </w:tcBorders>
            <w:shd w:val="clear" w:color="auto" w:fill="auto"/>
            <w:noWrap/>
            <w:vAlign w:val="bottom"/>
            <w:hideMark/>
          </w:tcPr>
          <w:p w14:paraId="3646B23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1304CD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3143C5D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C530FF0"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Trifolium wormskioldii</w:t>
            </w:r>
          </w:p>
        </w:tc>
        <w:tc>
          <w:tcPr>
            <w:tcW w:w="1018" w:type="dxa"/>
            <w:tcBorders>
              <w:top w:val="nil"/>
              <w:left w:val="nil"/>
              <w:bottom w:val="single" w:sz="4" w:space="0" w:color="auto"/>
              <w:right w:val="nil"/>
            </w:tcBorders>
            <w:shd w:val="clear" w:color="auto" w:fill="auto"/>
            <w:noWrap/>
            <w:vAlign w:val="bottom"/>
            <w:hideMark/>
          </w:tcPr>
          <w:p w14:paraId="39973CD6"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7A059EA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44A36BD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4C6DF459"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7C7D8CEE"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00A665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Cotula coronopifolia</w:t>
            </w:r>
          </w:p>
        </w:tc>
        <w:tc>
          <w:tcPr>
            <w:tcW w:w="1018" w:type="dxa"/>
            <w:tcBorders>
              <w:top w:val="nil"/>
              <w:left w:val="nil"/>
              <w:bottom w:val="single" w:sz="4" w:space="0" w:color="auto"/>
              <w:right w:val="nil"/>
            </w:tcBorders>
            <w:shd w:val="clear" w:color="auto" w:fill="auto"/>
            <w:noWrap/>
            <w:vAlign w:val="bottom"/>
            <w:hideMark/>
          </w:tcPr>
          <w:p w14:paraId="7A059E4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68.8</w:t>
            </w:r>
          </w:p>
        </w:tc>
        <w:tc>
          <w:tcPr>
            <w:tcW w:w="1540" w:type="dxa"/>
            <w:tcBorders>
              <w:top w:val="nil"/>
              <w:left w:val="nil"/>
              <w:bottom w:val="single" w:sz="4" w:space="0" w:color="auto"/>
              <w:right w:val="nil"/>
            </w:tcBorders>
            <w:shd w:val="clear" w:color="auto" w:fill="auto"/>
            <w:noWrap/>
            <w:vAlign w:val="bottom"/>
            <w:hideMark/>
          </w:tcPr>
          <w:p w14:paraId="4496E9B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6C918B3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696A67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r>
    </w:tbl>
    <w:p w14:paraId="779474E7" w14:textId="77777777" w:rsidR="005071E8" w:rsidRPr="009D0E88" w:rsidRDefault="005071E8" w:rsidP="005071E8"/>
    <w:p w14:paraId="1555B83C" w14:textId="77777777" w:rsidR="005071E8" w:rsidRDefault="005071E8" w:rsidP="005071E8"/>
    <w:p w14:paraId="14898215" w14:textId="77777777" w:rsidR="005071E8" w:rsidRDefault="005071E8" w:rsidP="005071E8">
      <w:pPr>
        <w:rPr>
          <w:i/>
          <w:iCs/>
          <w:color w:val="44546A" w:themeColor="text2"/>
          <w:sz w:val="18"/>
          <w:szCs w:val="18"/>
        </w:rPr>
      </w:pPr>
      <w:bookmarkStart w:id="82" w:name="_Ref114246431"/>
      <w:r>
        <w:br w:type="page"/>
      </w:r>
    </w:p>
    <w:p w14:paraId="7A502083" w14:textId="39054938" w:rsidR="005071E8" w:rsidRDefault="005071E8" w:rsidP="005071E8">
      <w:pPr>
        <w:pStyle w:val="Caption"/>
        <w:keepNext/>
      </w:pPr>
      <w:bookmarkStart w:id="83" w:name="_Ref116647893"/>
      <w:r>
        <w:lastRenderedPageBreak/>
        <w:t xml:space="preserve">Table </w:t>
      </w:r>
      <w:r w:rsidR="006E2084">
        <w:fldChar w:fldCharType="begin"/>
      </w:r>
      <w:r w:rsidR="006E2084">
        <w:instrText xml:space="preserve"> SEQ Table \* ARABIC </w:instrText>
      </w:r>
      <w:r w:rsidR="006E2084">
        <w:fldChar w:fldCharType="separate"/>
      </w:r>
      <w:r w:rsidR="00C534C4">
        <w:rPr>
          <w:noProof/>
        </w:rPr>
        <w:t>4</w:t>
      </w:r>
      <w:r w:rsidR="006E2084">
        <w:rPr>
          <w:noProof/>
        </w:rPr>
        <w:fldChar w:fldCharType="end"/>
      </w:r>
      <w:bookmarkEnd w:id="82"/>
      <w:bookmarkEnd w:id="83"/>
      <w:r>
        <w:t xml:space="preserve">. </w:t>
      </w:r>
      <w:r w:rsidRPr="00261794">
        <w:t>Frequency</w:t>
      </w:r>
      <w:r>
        <w:t xml:space="preserve"> (%)</w:t>
      </w:r>
      <w:r w:rsidRPr="00261794">
        <w:t xml:space="preserve"> of species found in seed germination replicates for Nanaimo and Little Qualicum River Estuaries, combined</w:t>
      </w:r>
      <w:r>
        <w:t xml:space="preserve">, ranked by greatest frequency found in undisturbed samples. </w:t>
      </w:r>
    </w:p>
    <w:tbl>
      <w:tblPr>
        <w:tblW w:w="8635" w:type="dxa"/>
        <w:tblLook w:val="04A0" w:firstRow="1" w:lastRow="0" w:firstColumn="1" w:lastColumn="0" w:noHBand="0" w:noVBand="1"/>
      </w:tblPr>
      <w:tblGrid>
        <w:gridCol w:w="3000"/>
        <w:gridCol w:w="1018"/>
        <w:gridCol w:w="1540"/>
        <w:gridCol w:w="1720"/>
        <w:gridCol w:w="1357"/>
      </w:tblGrid>
      <w:tr w:rsidR="005071E8" w:rsidRPr="009B20C2" w14:paraId="37A1591A" w14:textId="77777777" w:rsidTr="002835C7">
        <w:trPr>
          <w:trHeight w:val="290"/>
        </w:trPr>
        <w:tc>
          <w:tcPr>
            <w:tcW w:w="3000" w:type="dxa"/>
            <w:tcBorders>
              <w:top w:val="nil"/>
              <w:left w:val="nil"/>
              <w:bottom w:val="nil"/>
              <w:right w:val="nil"/>
            </w:tcBorders>
            <w:shd w:val="clear" w:color="auto" w:fill="auto"/>
            <w:noWrap/>
            <w:vAlign w:val="center"/>
            <w:hideMark/>
          </w:tcPr>
          <w:p w14:paraId="6EFC4D54"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Species</w:t>
            </w:r>
          </w:p>
        </w:tc>
        <w:tc>
          <w:tcPr>
            <w:tcW w:w="1018" w:type="dxa"/>
            <w:tcBorders>
              <w:top w:val="nil"/>
              <w:left w:val="nil"/>
              <w:bottom w:val="nil"/>
              <w:right w:val="nil"/>
            </w:tcBorders>
            <w:shd w:val="clear" w:color="auto" w:fill="auto"/>
            <w:noWrap/>
            <w:vAlign w:val="center"/>
            <w:hideMark/>
          </w:tcPr>
          <w:p w14:paraId="602F8693"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Grubbed</w:t>
            </w:r>
          </w:p>
        </w:tc>
        <w:tc>
          <w:tcPr>
            <w:tcW w:w="1540" w:type="dxa"/>
            <w:tcBorders>
              <w:top w:val="nil"/>
              <w:left w:val="nil"/>
              <w:bottom w:val="nil"/>
              <w:right w:val="nil"/>
            </w:tcBorders>
            <w:shd w:val="clear" w:color="auto" w:fill="auto"/>
            <w:noWrap/>
            <w:vAlign w:val="center"/>
            <w:hideMark/>
          </w:tcPr>
          <w:p w14:paraId="1A4AA75F"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Exclosed 1 Year</w:t>
            </w:r>
          </w:p>
        </w:tc>
        <w:tc>
          <w:tcPr>
            <w:tcW w:w="1720" w:type="dxa"/>
            <w:tcBorders>
              <w:top w:val="nil"/>
              <w:left w:val="nil"/>
              <w:bottom w:val="nil"/>
              <w:right w:val="nil"/>
            </w:tcBorders>
            <w:shd w:val="clear" w:color="auto" w:fill="auto"/>
            <w:noWrap/>
            <w:vAlign w:val="center"/>
            <w:hideMark/>
          </w:tcPr>
          <w:p w14:paraId="3D03A58E"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Exclosed 10 years</w:t>
            </w:r>
          </w:p>
        </w:tc>
        <w:tc>
          <w:tcPr>
            <w:tcW w:w="1357" w:type="dxa"/>
            <w:tcBorders>
              <w:top w:val="nil"/>
              <w:left w:val="nil"/>
              <w:bottom w:val="nil"/>
              <w:right w:val="nil"/>
            </w:tcBorders>
            <w:shd w:val="clear" w:color="auto" w:fill="auto"/>
            <w:noWrap/>
            <w:vAlign w:val="center"/>
            <w:hideMark/>
          </w:tcPr>
          <w:p w14:paraId="4FF2FB59"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Undisturbed</w:t>
            </w:r>
          </w:p>
        </w:tc>
      </w:tr>
      <w:tr w:rsidR="005071E8" w:rsidRPr="009B20C2" w14:paraId="483A06D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3E41722"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Agrostis stolonifera</w:t>
            </w:r>
          </w:p>
        </w:tc>
        <w:tc>
          <w:tcPr>
            <w:tcW w:w="1018" w:type="dxa"/>
            <w:tcBorders>
              <w:top w:val="single" w:sz="4" w:space="0" w:color="auto"/>
              <w:left w:val="nil"/>
              <w:bottom w:val="single" w:sz="4" w:space="0" w:color="auto"/>
              <w:right w:val="nil"/>
            </w:tcBorders>
            <w:shd w:val="clear" w:color="auto" w:fill="auto"/>
            <w:noWrap/>
            <w:vAlign w:val="bottom"/>
            <w:hideMark/>
          </w:tcPr>
          <w:p w14:paraId="2058414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540" w:type="dxa"/>
            <w:tcBorders>
              <w:top w:val="single" w:sz="4" w:space="0" w:color="auto"/>
              <w:left w:val="nil"/>
              <w:bottom w:val="single" w:sz="4" w:space="0" w:color="auto"/>
              <w:right w:val="nil"/>
            </w:tcBorders>
            <w:shd w:val="clear" w:color="auto" w:fill="auto"/>
            <w:noWrap/>
            <w:vAlign w:val="bottom"/>
            <w:hideMark/>
          </w:tcPr>
          <w:p w14:paraId="74CD170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7AF990B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5332357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09D4992A" w14:textId="77777777" w:rsidTr="002835C7">
        <w:trPr>
          <w:trHeight w:val="290"/>
        </w:trPr>
        <w:tc>
          <w:tcPr>
            <w:tcW w:w="3000" w:type="dxa"/>
            <w:tcBorders>
              <w:top w:val="nil"/>
              <w:left w:val="nil"/>
              <w:bottom w:val="nil"/>
              <w:right w:val="nil"/>
            </w:tcBorders>
            <w:shd w:val="clear" w:color="auto" w:fill="auto"/>
            <w:noWrap/>
            <w:vAlign w:val="bottom"/>
            <w:hideMark/>
          </w:tcPr>
          <w:p w14:paraId="75258CE5"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balticus</w:t>
            </w:r>
          </w:p>
        </w:tc>
        <w:tc>
          <w:tcPr>
            <w:tcW w:w="1018" w:type="dxa"/>
            <w:tcBorders>
              <w:top w:val="nil"/>
              <w:left w:val="nil"/>
              <w:bottom w:val="nil"/>
              <w:right w:val="nil"/>
            </w:tcBorders>
            <w:shd w:val="clear" w:color="auto" w:fill="auto"/>
            <w:noWrap/>
            <w:vAlign w:val="bottom"/>
            <w:hideMark/>
          </w:tcPr>
          <w:p w14:paraId="3C9B13C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62.5</w:t>
            </w:r>
          </w:p>
        </w:tc>
        <w:tc>
          <w:tcPr>
            <w:tcW w:w="1540" w:type="dxa"/>
            <w:tcBorders>
              <w:top w:val="nil"/>
              <w:left w:val="nil"/>
              <w:bottom w:val="nil"/>
              <w:right w:val="nil"/>
            </w:tcBorders>
            <w:shd w:val="clear" w:color="auto" w:fill="auto"/>
            <w:noWrap/>
            <w:vAlign w:val="bottom"/>
            <w:hideMark/>
          </w:tcPr>
          <w:p w14:paraId="245239A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75</w:t>
            </w:r>
          </w:p>
        </w:tc>
        <w:tc>
          <w:tcPr>
            <w:tcW w:w="1720" w:type="dxa"/>
            <w:tcBorders>
              <w:top w:val="nil"/>
              <w:left w:val="nil"/>
              <w:bottom w:val="nil"/>
              <w:right w:val="nil"/>
            </w:tcBorders>
            <w:shd w:val="clear" w:color="auto" w:fill="auto"/>
            <w:noWrap/>
            <w:vAlign w:val="bottom"/>
            <w:hideMark/>
          </w:tcPr>
          <w:p w14:paraId="017B2B7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357" w:type="dxa"/>
            <w:tcBorders>
              <w:top w:val="nil"/>
              <w:left w:val="nil"/>
              <w:bottom w:val="nil"/>
              <w:right w:val="nil"/>
            </w:tcBorders>
            <w:shd w:val="clear" w:color="auto" w:fill="auto"/>
            <w:noWrap/>
            <w:vAlign w:val="bottom"/>
            <w:hideMark/>
          </w:tcPr>
          <w:p w14:paraId="6D3E4B1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7E1EEC3A"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C04A86A"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Spergularia canadensis</w:t>
            </w:r>
          </w:p>
        </w:tc>
        <w:tc>
          <w:tcPr>
            <w:tcW w:w="1018" w:type="dxa"/>
            <w:tcBorders>
              <w:top w:val="single" w:sz="4" w:space="0" w:color="auto"/>
              <w:left w:val="nil"/>
              <w:bottom w:val="single" w:sz="4" w:space="0" w:color="auto"/>
              <w:right w:val="nil"/>
            </w:tcBorders>
            <w:shd w:val="clear" w:color="auto" w:fill="auto"/>
            <w:noWrap/>
            <w:vAlign w:val="bottom"/>
            <w:hideMark/>
          </w:tcPr>
          <w:p w14:paraId="19BDC14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540" w:type="dxa"/>
            <w:tcBorders>
              <w:top w:val="single" w:sz="4" w:space="0" w:color="auto"/>
              <w:left w:val="nil"/>
              <w:bottom w:val="single" w:sz="4" w:space="0" w:color="auto"/>
              <w:right w:val="nil"/>
            </w:tcBorders>
            <w:shd w:val="clear" w:color="auto" w:fill="auto"/>
            <w:noWrap/>
            <w:vAlign w:val="bottom"/>
            <w:hideMark/>
          </w:tcPr>
          <w:p w14:paraId="1FAC814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37E9763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87.5</w:t>
            </w:r>
          </w:p>
        </w:tc>
        <w:tc>
          <w:tcPr>
            <w:tcW w:w="1357" w:type="dxa"/>
            <w:tcBorders>
              <w:top w:val="single" w:sz="4" w:space="0" w:color="auto"/>
              <w:left w:val="nil"/>
              <w:bottom w:val="single" w:sz="4" w:space="0" w:color="auto"/>
              <w:right w:val="nil"/>
            </w:tcBorders>
            <w:shd w:val="clear" w:color="auto" w:fill="auto"/>
            <w:noWrap/>
            <w:vAlign w:val="bottom"/>
            <w:hideMark/>
          </w:tcPr>
          <w:p w14:paraId="1269C10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001BC455" w14:textId="77777777" w:rsidTr="002835C7">
        <w:trPr>
          <w:trHeight w:val="290"/>
        </w:trPr>
        <w:tc>
          <w:tcPr>
            <w:tcW w:w="3000" w:type="dxa"/>
            <w:tcBorders>
              <w:top w:val="nil"/>
              <w:left w:val="nil"/>
              <w:bottom w:val="nil"/>
              <w:right w:val="nil"/>
            </w:tcBorders>
            <w:shd w:val="clear" w:color="auto" w:fill="auto"/>
            <w:noWrap/>
            <w:vAlign w:val="bottom"/>
            <w:hideMark/>
          </w:tcPr>
          <w:p w14:paraId="0359603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Eleocharis parvula</w:t>
            </w:r>
          </w:p>
        </w:tc>
        <w:tc>
          <w:tcPr>
            <w:tcW w:w="1018" w:type="dxa"/>
            <w:tcBorders>
              <w:top w:val="nil"/>
              <w:left w:val="nil"/>
              <w:bottom w:val="nil"/>
              <w:right w:val="nil"/>
            </w:tcBorders>
            <w:shd w:val="clear" w:color="auto" w:fill="auto"/>
            <w:noWrap/>
            <w:vAlign w:val="bottom"/>
            <w:hideMark/>
          </w:tcPr>
          <w:p w14:paraId="16CDBEA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540" w:type="dxa"/>
            <w:tcBorders>
              <w:top w:val="nil"/>
              <w:left w:val="nil"/>
              <w:bottom w:val="nil"/>
              <w:right w:val="nil"/>
            </w:tcBorders>
            <w:shd w:val="clear" w:color="auto" w:fill="auto"/>
            <w:noWrap/>
            <w:vAlign w:val="bottom"/>
            <w:hideMark/>
          </w:tcPr>
          <w:p w14:paraId="6E18EDB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720" w:type="dxa"/>
            <w:tcBorders>
              <w:top w:val="nil"/>
              <w:left w:val="nil"/>
              <w:bottom w:val="nil"/>
              <w:right w:val="nil"/>
            </w:tcBorders>
            <w:shd w:val="clear" w:color="auto" w:fill="auto"/>
            <w:noWrap/>
            <w:vAlign w:val="bottom"/>
            <w:hideMark/>
          </w:tcPr>
          <w:p w14:paraId="4D64F49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c>
          <w:tcPr>
            <w:tcW w:w="1357" w:type="dxa"/>
            <w:tcBorders>
              <w:top w:val="nil"/>
              <w:left w:val="nil"/>
              <w:bottom w:val="nil"/>
              <w:right w:val="nil"/>
            </w:tcBorders>
            <w:shd w:val="clear" w:color="auto" w:fill="auto"/>
            <w:noWrap/>
            <w:vAlign w:val="bottom"/>
            <w:hideMark/>
          </w:tcPr>
          <w:p w14:paraId="35079CE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56.3</w:t>
            </w:r>
          </w:p>
        </w:tc>
      </w:tr>
      <w:tr w:rsidR="005071E8" w:rsidRPr="009B20C2" w14:paraId="3341D820"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447A601"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Cotula coronopifolia</w:t>
            </w:r>
          </w:p>
        </w:tc>
        <w:tc>
          <w:tcPr>
            <w:tcW w:w="1018" w:type="dxa"/>
            <w:tcBorders>
              <w:top w:val="single" w:sz="4" w:space="0" w:color="auto"/>
              <w:left w:val="nil"/>
              <w:bottom w:val="single" w:sz="4" w:space="0" w:color="auto"/>
              <w:right w:val="nil"/>
            </w:tcBorders>
            <w:shd w:val="clear" w:color="auto" w:fill="auto"/>
            <w:noWrap/>
            <w:vAlign w:val="bottom"/>
            <w:hideMark/>
          </w:tcPr>
          <w:p w14:paraId="0BB845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56.3</w:t>
            </w:r>
          </w:p>
        </w:tc>
        <w:tc>
          <w:tcPr>
            <w:tcW w:w="1540" w:type="dxa"/>
            <w:tcBorders>
              <w:top w:val="single" w:sz="4" w:space="0" w:color="auto"/>
              <w:left w:val="nil"/>
              <w:bottom w:val="single" w:sz="4" w:space="0" w:color="auto"/>
              <w:right w:val="nil"/>
            </w:tcBorders>
            <w:shd w:val="clear" w:color="auto" w:fill="auto"/>
            <w:noWrap/>
            <w:vAlign w:val="bottom"/>
            <w:hideMark/>
          </w:tcPr>
          <w:p w14:paraId="375DEF4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29B2550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3974071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r>
      <w:tr w:rsidR="005071E8" w:rsidRPr="009B20C2" w14:paraId="1F8CA85F" w14:textId="77777777" w:rsidTr="002835C7">
        <w:trPr>
          <w:trHeight w:val="290"/>
        </w:trPr>
        <w:tc>
          <w:tcPr>
            <w:tcW w:w="3000" w:type="dxa"/>
            <w:tcBorders>
              <w:top w:val="nil"/>
              <w:left w:val="nil"/>
              <w:bottom w:val="nil"/>
              <w:right w:val="nil"/>
            </w:tcBorders>
            <w:shd w:val="clear" w:color="auto" w:fill="auto"/>
            <w:noWrap/>
            <w:vAlign w:val="bottom"/>
            <w:hideMark/>
          </w:tcPr>
          <w:p w14:paraId="000D0F62"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Carex lyngbyei</w:t>
            </w:r>
          </w:p>
        </w:tc>
        <w:tc>
          <w:tcPr>
            <w:tcW w:w="1018" w:type="dxa"/>
            <w:tcBorders>
              <w:top w:val="nil"/>
              <w:left w:val="nil"/>
              <w:bottom w:val="nil"/>
              <w:right w:val="nil"/>
            </w:tcBorders>
            <w:shd w:val="clear" w:color="auto" w:fill="auto"/>
            <w:noWrap/>
            <w:vAlign w:val="bottom"/>
            <w:hideMark/>
          </w:tcPr>
          <w:p w14:paraId="1013C83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6.25</w:t>
            </w:r>
          </w:p>
        </w:tc>
        <w:tc>
          <w:tcPr>
            <w:tcW w:w="1540" w:type="dxa"/>
            <w:tcBorders>
              <w:top w:val="nil"/>
              <w:left w:val="nil"/>
              <w:bottom w:val="nil"/>
              <w:right w:val="nil"/>
            </w:tcBorders>
            <w:shd w:val="clear" w:color="auto" w:fill="auto"/>
            <w:noWrap/>
            <w:vAlign w:val="bottom"/>
            <w:hideMark/>
          </w:tcPr>
          <w:p w14:paraId="61F4C6D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720" w:type="dxa"/>
            <w:tcBorders>
              <w:top w:val="nil"/>
              <w:left w:val="nil"/>
              <w:bottom w:val="nil"/>
              <w:right w:val="nil"/>
            </w:tcBorders>
            <w:shd w:val="clear" w:color="auto" w:fill="auto"/>
            <w:noWrap/>
            <w:vAlign w:val="bottom"/>
            <w:hideMark/>
          </w:tcPr>
          <w:p w14:paraId="067DEE7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nil"/>
              <w:right w:val="nil"/>
            </w:tcBorders>
            <w:shd w:val="clear" w:color="auto" w:fill="auto"/>
            <w:noWrap/>
            <w:vAlign w:val="bottom"/>
            <w:hideMark/>
          </w:tcPr>
          <w:p w14:paraId="2831F4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r>
      <w:tr w:rsidR="005071E8" w:rsidRPr="009B20C2" w14:paraId="056AC08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7223FA4F"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tenuis</w:t>
            </w:r>
          </w:p>
        </w:tc>
        <w:tc>
          <w:tcPr>
            <w:tcW w:w="1018" w:type="dxa"/>
            <w:tcBorders>
              <w:top w:val="single" w:sz="4" w:space="0" w:color="auto"/>
              <w:left w:val="nil"/>
              <w:bottom w:val="single" w:sz="4" w:space="0" w:color="auto"/>
              <w:right w:val="nil"/>
            </w:tcBorders>
            <w:shd w:val="clear" w:color="auto" w:fill="auto"/>
            <w:noWrap/>
            <w:vAlign w:val="bottom"/>
            <w:hideMark/>
          </w:tcPr>
          <w:p w14:paraId="694692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c>
          <w:tcPr>
            <w:tcW w:w="1540" w:type="dxa"/>
            <w:tcBorders>
              <w:top w:val="single" w:sz="4" w:space="0" w:color="auto"/>
              <w:left w:val="nil"/>
              <w:bottom w:val="single" w:sz="4" w:space="0" w:color="auto"/>
              <w:right w:val="nil"/>
            </w:tcBorders>
            <w:shd w:val="clear" w:color="auto" w:fill="auto"/>
            <w:noWrap/>
            <w:vAlign w:val="bottom"/>
            <w:hideMark/>
          </w:tcPr>
          <w:p w14:paraId="5371DE3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87.5</w:t>
            </w:r>
          </w:p>
        </w:tc>
        <w:tc>
          <w:tcPr>
            <w:tcW w:w="1720" w:type="dxa"/>
            <w:tcBorders>
              <w:top w:val="single" w:sz="4" w:space="0" w:color="auto"/>
              <w:left w:val="nil"/>
              <w:bottom w:val="single" w:sz="4" w:space="0" w:color="auto"/>
              <w:right w:val="nil"/>
            </w:tcBorders>
            <w:shd w:val="clear" w:color="auto" w:fill="auto"/>
            <w:noWrap/>
            <w:vAlign w:val="bottom"/>
            <w:hideMark/>
          </w:tcPr>
          <w:p w14:paraId="526651B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3A590D9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r>
      <w:tr w:rsidR="005071E8" w:rsidRPr="009B20C2" w14:paraId="0930073B" w14:textId="77777777" w:rsidTr="002835C7">
        <w:trPr>
          <w:trHeight w:val="290"/>
        </w:trPr>
        <w:tc>
          <w:tcPr>
            <w:tcW w:w="3000" w:type="dxa"/>
            <w:tcBorders>
              <w:top w:val="nil"/>
              <w:left w:val="nil"/>
              <w:bottom w:val="nil"/>
              <w:right w:val="nil"/>
            </w:tcBorders>
            <w:shd w:val="clear" w:color="auto" w:fill="auto"/>
            <w:noWrap/>
            <w:vAlign w:val="bottom"/>
            <w:hideMark/>
          </w:tcPr>
          <w:p w14:paraId="6B68EC1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Potentilla pacifica-anserina</w:t>
            </w:r>
          </w:p>
        </w:tc>
        <w:tc>
          <w:tcPr>
            <w:tcW w:w="1018" w:type="dxa"/>
            <w:tcBorders>
              <w:top w:val="nil"/>
              <w:left w:val="nil"/>
              <w:bottom w:val="nil"/>
              <w:right w:val="nil"/>
            </w:tcBorders>
            <w:shd w:val="clear" w:color="auto" w:fill="auto"/>
            <w:noWrap/>
            <w:vAlign w:val="bottom"/>
            <w:hideMark/>
          </w:tcPr>
          <w:p w14:paraId="3336CBA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5830C66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623912D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nil"/>
              <w:right w:val="nil"/>
            </w:tcBorders>
            <w:shd w:val="clear" w:color="auto" w:fill="auto"/>
            <w:noWrap/>
            <w:vAlign w:val="bottom"/>
            <w:hideMark/>
          </w:tcPr>
          <w:p w14:paraId="4295D59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31.3</w:t>
            </w:r>
          </w:p>
        </w:tc>
      </w:tr>
      <w:tr w:rsidR="005071E8" w:rsidRPr="009B20C2" w14:paraId="45923671"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12922233"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Glaux maritima</w:t>
            </w:r>
          </w:p>
        </w:tc>
        <w:tc>
          <w:tcPr>
            <w:tcW w:w="1018" w:type="dxa"/>
            <w:tcBorders>
              <w:top w:val="single" w:sz="4" w:space="0" w:color="auto"/>
              <w:left w:val="nil"/>
              <w:bottom w:val="single" w:sz="4" w:space="0" w:color="auto"/>
              <w:right w:val="nil"/>
            </w:tcBorders>
            <w:shd w:val="clear" w:color="auto" w:fill="auto"/>
            <w:noWrap/>
            <w:vAlign w:val="bottom"/>
            <w:hideMark/>
          </w:tcPr>
          <w:p w14:paraId="0B36C81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c>
          <w:tcPr>
            <w:tcW w:w="1540" w:type="dxa"/>
            <w:tcBorders>
              <w:top w:val="single" w:sz="4" w:space="0" w:color="auto"/>
              <w:left w:val="nil"/>
              <w:bottom w:val="single" w:sz="4" w:space="0" w:color="auto"/>
              <w:right w:val="nil"/>
            </w:tcBorders>
            <w:shd w:val="clear" w:color="auto" w:fill="auto"/>
            <w:noWrap/>
            <w:vAlign w:val="bottom"/>
            <w:hideMark/>
          </w:tcPr>
          <w:p w14:paraId="4FA79BE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6C14126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5912E96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r>
      <w:tr w:rsidR="005071E8" w:rsidRPr="009B20C2" w14:paraId="6FE19136"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153F7534"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articulatus</w:t>
            </w:r>
          </w:p>
        </w:tc>
        <w:tc>
          <w:tcPr>
            <w:tcW w:w="1018" w:type="dxa"/>
            <w:tcBorders>
              <w:top w:val="nil"/>
              <w:left w:val="nil"/>
              <w:bottom w:val="single" w:sz="4" w:space="0" w:color="auto"/>
              <w:right w:val="nil"/>
            </w:tcBorders>
            <w:shd w:val="clear" w:color="auto" w:fill="auto"/>
            <w:noWrap/>
            <w:vAlign w:val="bottom"/>
            <w:hideMark/>
          </w:tcPr>
          <w:p w14:paraId="3E8011C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237AB0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3CA834C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1BFDBA5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r>
      <w:tr w:rsidR="005071E8" w:rsidRPr="009B20C2" w14:paraId="7BB0C9E6" w14:textId="77777777" w:rsidTr="002835C7">
        <w:trPr>
          <w:trHeight w:val="290"/>
        </w:trPr>
        <w:tc>
          <w:tcPr>
            <w:tcW w:w="3000" w:type="dxa"/>
            <w:tcBorders>
              <w:top w:val="nil"/>
              <w:left w:val="nil"/>
              <w:bottom w:val="nil"/>
              <w:right w:val="nil"/>
            </w:tcBorders>
            <w:shd w:val="clear" w:color="auto" w:fill="auto"/>
            <w:noWrap/>
            <w:vAlign w:val="bottom"/>
            <w:hideMark/>
          </w:tcPr>
          <w:p w14:paraId="3B8CB203"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Symphyotrichum subspicatum</w:t>
            </w:r>
          </w:p>
        </w:tc>
        <w:tc>
          <w:tcPr>
            <w:tcW w:w="1018" w:type="dxa"/>
            <w:tcBorders>
              <w:top w:val="nil"/>
              <w:left w:val="nil"/>
              <w:bottom w:val="nil"/>
              <w:right w:val="nil"/>
            </w:tcBorders>
            <w:shd w:val="clear" w:color="auto" w:fill="auto"/>
            <w:noWrap/>
            <w:vAlign w:val="bottom"/>
            <w:hideMark/>
          </w:tcPr>
          <w:p w14:paraId="1F95FE6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584E4D3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4EF480C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nil"/>
              <w:right w:val="nil"/>
            </w:tcBorders>
            <w:shd w:val="clear" w:color="auto" w:fill="auto"/>
            <w:noWrap/>
            <w:vAlign w:val="bottom"/>
            <w:hideMark/>
          </w:tcPr>
          <w:p w14:paraId="14FE528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18.8</w:t>
            </w:r>
          </w:p>
        </w:tc>
      </w:tr>
      <w:tr w:rsidR="005071E8" w:rsidRPr="009B20C2" w14:paraId="4729EFCE"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83E79F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Juncus </w:t>
            </w:r>
            <w:proofErr w:type="spellStart"/>
            <w:r w:rsidRPr="009B20C2">
              <w:rPr>
                <w:rFonts w:ascii="Calibri" w:eastAsia="Times New Roman" w:hAnsi="Calibri" w:cs="Calibri"/>
                <w:i/>
                <w:iCs/>
                <w:color w:val="000000"/>
              </w:rPr>
              <w:t>ensifolius</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1FDA951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1F962CF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F4877A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7A23B6D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r>
      <w:tr w:rsidR="005071E8" w:rsidRPr="009B20C2" w14:paraId="61A41591"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EE1975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Achillea millefolium</w:t>
            </w:r>
          </w:p>
        </w:tc>
        <w:tc>
          <w:tcPr>
            <w:tcW w:w="1018" w:type="dxa"/>
            <w:tcBorders>
              <w:top w:val="nil"/>
              <w:left w:val="nil"/>
              <w:bottom w:val="single" w:sz="4" w:space="0" w:color="auto"/>
              <w:right w:val="nil"/>
            </w:tcBorders>
            <w:shd w:val="clear" w:color="auto" w:fill="auto"/>
            <w:noWrap/>
            <w:vAlign w:val="bottom"/>
            <w:hideMark/>
          </w:tcPr>
          <w:p w14:paraId="1F78A959"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730577A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33CBFD9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33CD2F8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0E0597DA" w14:textId="77777777" w:rsidTr="002835C7">
        <w:trPr>
          <w:trHeight w:val="290"/>
        </w:trPr>
        <w:tc>
          <w:tcPr>
            <w:tcW w:w="3000" w:type="dxa"/>
            <w:tcBorders>
              <w:top w:val="nil"/>
              <w:left w:val="nil"/>
              <w:bottom w:val="nil"/>
              <w:right w:val="nil"/>
            </w:tcBorders>
            <w:shd w:val="clear" w:color="auto" w:fill="auto"/>
            <w:noWrap/>
            <w:vAlign w:val="bottom"/>
            <w:hideMark/>
          </w:tcPr>
          <w:p w14:paraId="6EDC543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Epilobium </w:t>
            </w:r>
            <w:proofErr w:type="spellStart"/>
            <w:r w:rsidRPr="009B20C2">
              <w:rPr>
                <w:rFonts w:ascii="Calibri" w:eastAsia="Times New Roman" w:hAnsi="Calibri" w:cs="Calibri"/>
                <w:i/>
                <w:iCs/>
                <w:color w:val="000000"/>
              </w:rPr>
              <w:t>ciliatum</w:t>
            </w:r>
            <w:proofErr w:type="spellEnd"/>
          </w:p>
        </w:tc>
        <w:tc>
          <w:tcPr>
            <w:tcW w:w="1018" w:type="dxa"/>
            <w:tcBorders>
              <w:top w:val="nil"/>
              <w:left w:val="nil"/>
              <w:bottom w:val="nil"/>
              <w:right w:val="nil"/>
            </w:tcBorders>
            <w:shd w:val="clear" w:color="auto" w:fill="auto"/>
            <w:noWrap/>
            <w:vAlign w:val="bottom"/>
            <w:hideMark/>
          </w:tcPr>
          <w:p w14:paraId="1598659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127E9CB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4DDA5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BBD08C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2291D783"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079F4178"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Epilobium </w:t>
            </w:r>
            <w:proofErr w:type="spellStart"/>
            <w:r w:rsidRPr="009B20C2">
              <w:rPr>
                <w:rFonts w:ascii="Calibri" w:eastAsia="Times New Roman" w:hAnsi="Calibri" w:cs="Calibri"/>
                <w:i/>
                <w:iCs/>
                <w:color w:val="000000"/>
              </w:rPr>
              <w:t>glaberrimum</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039F3FB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0F5BD58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11C510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465E167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410CA019"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50057A1B"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Grindelia sp. </w:t>
            </w:r>
          </w:p>
        </w:tc>
        <w:tc>
          <w:tcPr>
            <w:tcW w:w="1018" w:type="dxa"/>
            <w:tcBorders>
              <w:top w:val="nil"/>
              <w:left w:val="nil"/>
              <w:bottom w:val="single" w:sz="4" w:space="0" w:color="auto"/>
              <w:right w:val="nil"/>
            </w:tcBorders>
            <w:shd w:val="clear" w:color="auto" w:fill="auto"/>
            <w:noWrap/>
            <w:vAlign w:val="bottom"/>
            <w:hideMark/>
          </w:tcPr>
          <w:p w14:paraId="7D2A3C8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86084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09CAAF2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3FAF3EE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06BD2F20" w14:textId="77777777" w:rsidTr="002835C7">
        <w:trPr>
          <w:trHeight w:val="290"/>
        </w:trPr>
        <w:tc>
          <w:tcPr>
            <w:tcW w:w="3000" w:type="dxa"/>
            <w:tcBorders>
              <w:top w:val="nil"/>
              <w:left w:val="nil"/>
              <w:bottom w:val="nil"/>
              <w:right w:val="nil"/>
            </w:tcBorders>
            <w:shd w:val="clear" w:color="auto" w:fill="auto"/>
            <w:noWrap/>
            <w:vAlign w:val="bottom"/>
            <w:hideMark/>
          </w:tcPr>
          <w:p w14:paraId="1C66AECF"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Isolepis cernua</w:t>
            </w:r>
          </w:p>
        </w:tc>
        <w:tc>
          <w:tcPr>
            <w:tcW w:w="1018" w:type="dxa"/>
            <w:tcBorders>
              <w:top w:val="nil"/>
              <w:left w:val="nil"/>
              <w:bottom w:val="nil"/>
              <w:right w:val="nil"/>
            </w:tcBorders>
            <w:shd w:val="clear" w:color="auto" w:fill="auto"/>
            <w:noWrap/>
            <w:vAlign w:val="bottom"/>
            <w:hideMark/>
          </w:tcPr>
          <w:p w14:paraId="2A4CF8D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18.8</w:t>
            </w:r>
          </w:p>
        </w:tc>
        <w:tc>
          <w:tcPr>
            <w:tcW w:w="1540" w:type="dxa"/>
            <w:tcBorders>
              <w:top w:val="nil"/>
              <w:left w:val="nil"/>
              <w:bottom w:val="nil"/>
              <w:right w:val="nil"/>
            </w:tcBorders>
            <w:shd w:val="clear" w:color="auto" w:fill="auto"/>
            <w:noWrap/>
            <w:vAlign w:val="bottom"/>
            <w:hideMark/>
          </w:tcPr>
          <w:p w14:paraId="65F422E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61ECECD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946A88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71C18F7F"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22C58271"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Triglochin maritima</w:t>
            </w:r>
          </w:p>
        </w:tc>
        <w:tc>
          <w:tcPr>
            <w:tcW w:w="1018" w:type="dxa"/>
            <w:tcBorders>
              <w:top w:val="single" w:sz="4" w:space="0" w:color="auto"/>
              <w:left w:val="nil"/>
              <w:bottom w:val="single" w:sz="4" w:space="0" w:color="auto"/>
              <w:right w:val="nil"/>
            </w:tcBorders>
            <w:shd w:val="clear" w:color="auto" w:fill="auto"/>
            <w:noWrap/>
            <w:vAlign w:val="bottom"/>
            <w:hideMark/>
          </w:tcPr>
          <w:p w14:paraId="0E29FC2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7BBB022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04DEBB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single" w:sz="4" w:space="0" w:color="auto"/>
              <w:right w:val="nil"/>
            </w:tcBorders>
            <w:shd w:val="clear" w:color="auto" w:fill="auto"/>
            <w:noWrap/>
            <w:vAlign w:val="bottom"/>
            <w:hideMark/>
          </w:tcPr>
          <w:p w14:paraId="585937E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49A02017"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9AAF665"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Deschampsia </w:t>
            </w:r>
            <w:proofErr w:type="spellStart"/>
            <w:r w:rsidRPr="009B20C2">
              <w:rPr>
                <w:rFonts w:ascii="Calibri" w:eastAsia="Times New Roman" w:hAnsi="Calibri" w:cs="Calibri"/>
                <w:i/>
                <w:iCs/>
                <w:color w:val="000000"/>
              </w:rPr>
              <w:t>cespitosa</w:t>
            </w:r>
            <w:proofErr w:type="spellEnd"/>
          </w:p>
        </w:tc>
        <w:tc>
          <w:tcPr>
            <w:tcW w:w="1018" w:type="dxa"/>
            <w:tcBorders>
              <w:top w:val="nil"/>
              <w:left w:val="nil"/>
              <w:bottom w:val="single" w:sz="4" w:space="0" w:color="auto"/>
              <w:right w:val="nil"/>
            </w:tcBorders>
            <w:shd w:val="clear" w:color="auto" w:fill="auto"/>
            <w:noWrap/>
            <w:vAlign w:val="bottom"/>
            <w:hideMark/>
          </w:tcPr>
          <w:p w14:paraId="1EBB52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1367B24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0C2ED8D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C404B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711B50E5" w14:textId="77777777" w:rsidTr="002835C7">
        <w:trPr>
          <w:trHeight w:val="290"/>
        </w:trPr>
        <w:tc>
          <w:tcPr>
            <w:tcW w:w="3000" w:type="dxa"/>
            <w:tcBorders>
              <w:top w:val="nil"/>
              <w:left w:val="nil"/>
              <w:bottom w:val="nil"/>
              <w:right w:val="nil"/>
            </w:tcBorders>
            <w:shd w:val="clear" w:color="auto" w:fill="auto"/>
            <w:noWrap/>
            <w:vAlign w:val="bottom"/>
            <w:hideMark/>
          </w:tcPr>
          <w:p w14:paraId="1EFBFC88"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Distichlis spicata</w:t>
            </w:r>
          </w:p>
        </w:tc>
        <w:tc>
          <w:tcPr>
            <w:tcW w:w="1018" w:type="dxa"/>
            <w:tcBorders>
              <w:top w:val="nil"/>
              <w:left w:val="nil"/>
              <w:bottom w:val="nil"/>
              <w:right w:val="nil"/>
            </w:tcBorders>
            <w:shd w:val="clear" w:color="auto" w:fill="auto"/>
            <w:noWrap/>
            <w:vAlign w:val="bottom"/>
            <w:hideMark/>
          </w:tcPr>
          <w:p w14:paraId="4413AFA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nil"/>
              <w:right w:val="nil"/>
            </w:tcBorders>
            <w:shd w:val="clear" w:color="auto" w:fill="auto"/>
            <w:noWrap/>
            <w:vAlign w:val="bottom"/>
            <w:hideMark/>
          </w:tcPr>
          <w:p w14:paraId="4246164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5D234C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nil"/>
              <w:right w:val="nil"/>
            </w:tcBorders>
            <w:shd w:val="clear" w:color="auto" w:fill="auto"/>
            <w:noWrap/>
            <w:vAlign w:val="bottom"/>
            <w:hideMark/>
          </w:tcPr>
          <w:p w14:paraId="3C3FA7F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2FBB231D"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FFB5AC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Poa palustris</w:t>
            </w:r>
          </w:p>
        </w:tc>
        <w:tc>
          <w:tcPr>
            <w:tcW w:w="1018" w:type="dxa"/>
            <w:tcBorders>
              <w:top w:val="single" w:sz="4" w:space="0" w:color="auto"/>
              <w:left w:val="nil"/>
              <w:bottom w:val="single" w:sz="4" w:space="0" w:color="auto"/>
              <w:right w:val="nil"/>
            </w:tcBorders>
            <w:shd w:val="clear" w:color="auto" w:fill="auto"/>
            <w:noWrap/>
            <w:vAlign w:val="bottom"/>
            <w:hideMark/>
          </w:tcPr>
          <w:p w14:paraId="28D73CD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single" w:sz="4" w:space="0" w:color="auto"/>
              <w:left w:val="nil"/>
              <w:bottom w:val="single" w:sz="4" w:space="0" w:color="auto"/>
              <w:right w:val="nil"/>
            </w:tcBorders>
            <w:shd w:val="clear" w:color="auto" w:fill="auto"/>
            <w:noWrap/>
            <w:vAlign w:val="bottom"/>
            <w:hideMark/>
          </w:tcPr>
          <w:p w14:paraId="64450FA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4876E29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13E0BC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62377B08"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393ED06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Salicornia depressa</w:t>
            </w:r>
          </w:p>
        </w:tc>
        <w:tc>
          <w:tcPr>
            <w:tcW w:w="1018" w:type="dxa"/>
            <w:tcBorders>
              <w:top w:val="nil"/>
              <w:left w:val="nil"/>
              <w:bottom w:val="single" w:sz="4" w:space="0" w:color="auto"/>
              <w:right w:val="nil"/>
            </w:tcBorders>
            <w:shd w:val="clear" w:color="auto" w:fill="auto"/>
            <w:noWrap/>
            <w:vAlign w:val="bottom"/>
            <w:hideMark/>
          </w:tcPr>
          <w:p w14:paraId="39CEA49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c>
          <w:tcPr>
            <w:tcW w:w="1540" w:type="dxa"/>
            <w:tcBorders>
              <w:top w:val="nil"/>
              <w:left w:val="nil"/>
              <w:bottom w:val="single" w:sz="4" w:space="0" w:color="auto"/>
              <w:right w:val="nil"/>
            </w:tcBorders>
            <w:shd w:val="clear" w:color="auto" w:fill="auto"/>
            <w:noWrap/>
            <w:vAlign w:val="bottom"/>
            <w:hideMark/>
          </w:tcPr>
          <w:p w14:paraId="478DEBA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720" w:type="dxa"/>
            <w:tcBorders>
              <w:top w:val="nil"/>
              <w:left w:val="nil"/>
              <w:bottom w:val="single" w:sz="4" w:space="0" w:color="auto"/>
              <w:right w:val="nil"/>
            </w:tcBorders>
            <w:shd w:val="clear" w:color="auto" w:fill="auto"/>
            <w:noWrap/>
            <w:vAlign w:val="bottom"/>
            <w:hideMark/>
          </w:tcPr>
          <w:p w14:paraId="2A9676F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695E503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bl>
    <w:p w14:paraId="0577DF31" w14:textId="77777777" w:rsidR="005071E8" w:rsidRDefault="005071E8" w:rsidP="005071E8"/>
    <w:p w14:paraId="62BA02E3" w14:textId="77777777" w:rsidR="005071E8" w:rsidRDefault="005071E8" w:rsidP="005071E8"/>
    <w:p w14:paraId="150D9F20" w14:textId="687D6D8D" w:rsidR="005071E8" w:rsidRDefault="008B1B48" w:rsidP="005071E8">
      <w:r w:rsidRPr="008B1B48">
        <w:rPr>
          <w:noProof/>
        </w:rPr>
        <w:lastRenderedPageBreak/>
        <w:drawing>
          <wp:inline distT="0" distB="0" distL="0" distR="0" wp14:anchorId="2EE0BB7A" wp14:editId="69BD03B8">
            <wp:extent cx="5943600" cy="314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9600"/>
                    </a:xfrm>
                    <a:prstGeom prst="rect">
                      <a:avLst/>
                    </a:prstGeom>
                  </pic:spPr>
                </pic:pic>
              </a:graphicData>
            </a:graphic>
          </wp:inline>
        </w:drawing>
      </w:r>
    </w:p>
    <w:p w14:paraId="469E4E3D" w14:textId="3FE06C02" w:rsidR="005071E8" w:rsidRDefault="005071E8" w:rsidP="005071E8">
      <w:pPr>
        <w:keepNext/>
        <w:jc w:val="center"/>
      </w:pPr>
    </w:p>
    <w:p w14:paraId="422C5C2B" w14:textId="53F1EE60" w:rsidR="005071E8" w:rsidRDefault="005071E8" w:rsidP="005071E8">
      <w:pPr>
        <w:pStyle w:val="Caption"/>
      </w:pPr>
      <w:r>
        <w:t xml:space="preserve">Figure </w:t>
      </w:r>
      <w:r w:rsidR="006E2084">
        <w:fldChar w:fldCharType="begin"/>
      </w:r>
      <w:r w:rsidR="006E2084">
        <w:instrText xml:space="preserve"> SEQ Figure \* ARABIC </w:instrText>
      </w:r>
      <w:r w:rsidR="006E2084">
        <w:fldChar w:fldCharType="separate"/>
      </w:r>
      <w:ins w:id="84" w:author="Stefanie Lane" w:date="2023-01-04T14:50:00Z">
        <w:r w:rsidR="00C534C4">
          <w:rPr>
            <w:noProof/>
          </w:rPr>
          <w:t>5</w:t>
        </w:r>
      </w:ins>
      <w:del w:id="85" w:author="Stefanie Lane" w:date="2023-01-04T13:23:00Z">
        <w:r w:rsidR="009C177C" w:rsidDel="002174A9">
          <w:rPr>
            <w:noProof/>
          </w:rPr>
          <w:delText>4</w:delText>
        </w:r>
      </w:del>
      <w:r w:rsidR="006E2084">
        <w:rPr>
          <w:noProof/>
        </w:rPr>
        <w:fldChar w:fldCharType="end"/>
      </w:r>
      <w:r>
        <w:t>. Native species richness</w:t>
      </w:r>
      <w:r w:rsidR="00453C60">
        <w:t xml:space="preserve"> is consistently greater than </w:t>
      </w:r>
      <w:r w:rsidR="004F7DEA">
        <w:t>non-native</w:t>
      </w:r>
      <w:r w:rsidR="00453C60">
        <w:t xml:space="preserve"> species richness</w:t>
      </w:r>
      <w:r>
        <w:t xml:space="preserve"> in </w:t>
      </w:r>
      <w:r w:rsidR="00453C60">
        <w:t xml:space="preserve">both </w:t>
      </w:r>
      <w:r>
        <w:t>above-ground vegetation</w:t>
      </w:r>
      <w:r w:rsidR="00453C60">
        <w:t xml:space="preserve"> and surface seed banks for</w:t>
      </w:r>
      <w:r>
        <w:t xml:space="preserve"> both estuaries and across all disturbance categories. </w:t>
      </w:r>
    </w:p>
    <w:p w14:paraId="3AD8A793" w14:textId="77777777" w:rsidR="005071E8" w:rsidRDefault="005071E8" w:rsidP="005071E8"/>
    <w:p w14:paraId="24A196F5" w14:textId="364BF520" w:rsidR="005071E8" w:rsidRDefault="005071E8" w:rsidP="005071E8">
      <w:pPr>
        <w:keepNext/>
        <w:jc w:val="center"/>
        <w:rPr>
          <w:noProof/>
        </w:rPr>
      </w:pPr>
    </w:p>
    <w:p w14:paraId="1B07984E" w14:textId="6DF2E86C" w:rsidR="00A97F7D" w:rsidRDefault="00A97F7D" w:rsidP="005071E8">
      <w:pPr>
        <w:keepNext/>
        <w:jc w:val="center"/>
      </w:pPr>
      <w:r w:rsidRPr="00A97F7D">
        <w:rPr>
          <w:noProof/>
        </w:rPr>
        <w:drawing>
          <wp:inline distT="0" distB="0" distL="0" distR="0" wp14:anchorId="1ACB7544" wp14:editId="49DF1BD7">
            <wp:extent cx="5943600" cy="314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9600"/>
                    </a:xfrm>
                    <a:prstGeom prst="rect">
                      <a:avLst/>
                    </a:prstGeom>
                  </pic:spPr>
                </pic:pic>
              </a:graphicData>
            </a:graphic>
          </wp:inline>
        </w:drawing>
      </w:r>
    </w:p>
    <w:p w14:paraId="132E161D" w14:textId="77777777" w:rsidR="00A97F7D" w:rsidRDefault="00A97F7D" w:rsidP="005071E8">
      <w:pPr>
        <w:keepNext/>
        <w:jc w:val="center"/>
      </w:pPr>
    </w:p>
    <w:p w14:paraId="662905B3" w14:textId="7668717C" w:rsidR="005071E8" w:rsidRDefault="005071E8" w:rsidP="005071E8">
      <w:pPr>
        <w:pStyle w:val="Caption"/>
      </w:pPr>
      <w:r>
        <w:t xml:space="preserve">Figure </w:t>
      </w:r>
      <w:r w:rsidR="006E2084">
        <w:fldChar w:fldCharType="begin"/>
      </w:r>
      <w:r w:rsidR="006E2084">
        <w:instrText xml:space="preserve"> SEQ Figure \* ARABIC </w:instrText>
      </w:r>
      <w:r w:rsidR="006E2084">
        <w:fldChar w:fldCharType="separate"/>
      </w:r>
      <w:ins w:id="86" w:author="Stefanie Lane" w:date="2023-01-04T14:50:00Z">
        <w:r w:rsidR="00C534C4">
          <w:rPr>
            <w:noProof/>
          </w:rPr>
          <w:t>6</w:t>
        </w:r>
      </w:ins>
      <w:del w:id="87" w:author="Stefanie Lane" w:date="2023-01-04T13:23:00Z">
        <w:r w:rsidR="009C177C" w:rsidDel="002174A9">
          <w:rPr>
            <w:noProof/>
          </w:rPr>
          <w:delText>5</w:delText>
        </w:r>
      </w:del>
      <w:r w:rsidR="006E2084">
        <w:rPr>
          <w:noProof/>
        </w:rPr>
        <w:fldChar w:fldCharType="end"/>
      </w:r>
      <w:r>
        <w:t xml:space="preserve">. Above-ground cover abundance of all native species is always significantly greater than all </w:t>
      </w:r>
      <w:r w:rsidR="004F7DEA">
        <w:t>non-native</w:t>
      </w:r>
      <w:r>
        <w:t xml:space="preserve"> species cover, except in 10-year old exclosures in Little Qualicum River Estuary. </w:t>
      </w:r>
      <w:r w:rsidR="00453C60">
        <w:t xml:space="preserve">Notably, </w:t>
      </w:r>
      <w:r w:rsidR="004F7DEA">
        <w:t>non-native</w:t>
      </w:r>
      <w:r w:rsidR="00453C60">
        <w:t xml:space="preserve"> species abundance in the surface seed</w:t>
      </w:r>
      <w:r w:rsidR="00A86920">
        <w:t xml:space="preserve"> </w:t>
      </w:r>
      <w:r w:rsidR="00453C60">
        <w:t xml:space="preserve">bank </w:t>
      </w:r>
      <w:r w:rsidR="00A86920">
        <w:t>is low across all disturbance conditions in Nanaimo</w:t>
      </w:r>
      <w:r w:rsidR="008406DA">
        <w:t xml:space="preserve"> Estuary</w:t>
      </w:r>
      <w:r w:rsidR="00A86920">
        <w:t xml:space="preserve">, but equal to or greater than native species in 10-year old exclosures or undisturbed sites, respectively, in Little Qualicum River Estuary. </w:t>
      </w:r>
    </w:p>
    <w:p w14:paraId="4ECC95EB" w14:textId="77777777" w:rsidR="005071E8" w:rsidRDefault="005071E8" w:rsidP="005071E8"/>
    <w:p w14:paraId="19A035CF" w14:textId="77777777" w:rsidR="005071E8" w:rsidRDefault="005071E8" w:rsidP="005071E8">
      <w:pPr>
        <w:keepNext/>
      </w:pPr>
      <w:r>
        <w:rPr>
          <w:noProof/>
        </w:rPr>
        <w:lastRenderedPageBreak/>
        <w:drawing>
          <wp:inline distT="0" distB="0" distL="0" distR="0" wp14:anchorId="4658FEAE" wp14:editId="5F2F3FDC">
            <wp:extent cx="6363585" cy="424239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373860" cy="4249240"/>
                    </a:xfrm>
                    <a:prstGeom prst="rect">
                      <a:avLst/>
                    </a:prstGeom>
                    <a:noFill/>
                    <a:ln>
                      <a:noFill/>
                    </a:ln>
                  </pic:spPr>
                </pic:pic>
              </a:graphicData>
            </a:graphic>
          </wp:inline>
        </w:drawing>
      </w:r>
    </w:p>
    <w:p w14:paraId="323D0D15" w14:textId="0382B522" w:rsidR="005071E8" w:rsidRPr="0054668D" w:rsidRDefault="005071E8" w:rsidP="005071E8">
      <w:pPr>
        <w:pStyle w:val="Caption"/>
      </w:pPr>
      <w:r>
        <w:t xml:space="preserve">Figure </w:t>
      </w:r>
      <w:r w:rsidR="006E2084">
        <w:fldChar w:fldCharType="begin"/>
      </w:r>
      <w:r w:rsidR="006E2084">
        <w:instrText xml:space="preserve"> SEQ Figure \* ARABIC </w:instrText>
      </w:r>
      <w:r w:rsidR="006E2084">
        <w:fldChar w:fldCharType="separate"/>
      </w:r>
      <w:ins w:id="88" w:author="Stefanie Lane" w:date="2023-01-04T14:50:00Z">
        <w:r w:rsidR="00C534C4">
          <w:rPr>
            <w:noProof/>
          </w:rPr>
          <w:t>7</w:t>
        </w:r>
      </w:ins>
      <w:del w:id="89" w:author="Stefanie Lane" w:date="2023-01-04T13:23:00Z">
        <w:r w:rsidR="009C177C" w:rsidDel="002174A9">
          <w:rPr>
            <w:noProof/>
          </w:rPr>
          <w:delText>6</w:delText>
        </w:r>
      </w:del>
      <w:r w:rsidR="006E2084">
        <w:rPr>
          <w:noProof/>
        </w:rPr>
        <w:fldChar w:fldCharType="end"/>
      </w:r>
      <w:r>
        <w:t xml:space="preserve">. Recently grubbed and 1-year-old exclosures are dominated by &gt; 50% mean cover of bare ground, with species relative abundance dominated by short perennial graminoid </w:t>
      </w:r>
      <w:r>
        <w:rPr>
          <w:i w:val="0"/>
        </w:rPr>
        <w:t>Eleocharis parvula</w:t>
      </w:r>
      <w:r>
        <w:t xml:space="preserve"> and forbs in both above-ground vegetation and surface seed bank. After 1 year of exclosure, all plant functional groups have similar dominance in above ground vegetation, but surface seed banks do not show increased representation from perennial forbs or perennial graminoids &gt; 10 cm.  Bare ground significantly decreases after 10 years of exclosure, while relative abundance of perennial graminoids (&gt; 10 cm) significantly increases in both above-ground vegetation and surface seed banks, not significantly different from undisturbed sites. </w:t>
      </w:r>
    </w:p>
    <w:p w14:paraId="6B2BB206" w14:textId="77777777" w:rsidR="005071E8" w:rsidRPr="00B66B96" w:rsidRDefault="005071E8" w:rsidP="005071E8"/>
    <w:p w14:paraId="0FEE49D0" w14:textId="5196938E" w:rsidR="00790A97" w:rsidRDefault="00790A97">
      <w:r>
        <w:br w:type="page"/>
      </w:r>
    </w:p>
    <w:p w14:paraId="1835BAEB" w14:textId="7C391AF8" w:rsidR="00501084" w:rsidRDefault="00790A97" w:rsidP="00790A97">
      <w:pPr>
        <w:keepNext/>
      </w:pPr>
      <w:r>
        <w:rPr>
          <w:noProof/>
        </w:rPr>
        <w:lastRenderedPageBreak/>
        <w:drawing>
          <wp:inline distT="0" distB="0" distL="0" distR="0" wp14:anchorId="6C21C98D" wp14:editId="5532116B">
            <wp:extent cx="6226116" cy="28067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40310" cy="2813099"/>
                    </a:xfrm>
                    <a:prstGeom prst="rect">
                      <a:avLst/>
                    </a:prstGeom>
                    <a:noFill/>
                  </pic:spPr>
                </pic:pic>
              </a:graphicData>
            </a:graphic>
          </wp:inline>
        </w:drawing>
      </w:r>
    </w:p>
    <w:p w14:paraId="0EEE732D" w14:textId="0AB32112" w:rsidR="00501084" w:rsidRDefault="00501084" w:rsidP="00790A97">
      <w:pPr>
        <w:keepNext/>
      </w:pPr>
      <w:r>
        <w:rPr>
          <w:noProof/>
        </w:rPr>
        <w:drawing>
          <wp:inline distT="0" distB="0" distL="0" distR="0" wp14:anchorId="15086783" wp14:editId="7E77DA5D">
            <wp:extent cx="5876709" cy="3879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94386" cy="3891521"/>
                    </a:xfrm>
                    <a:prstGeom prst="rect">
                      <a:avLst/>
                    </a:prstGeom>
                    <a:noFill/>
                  </pic:spPr>
                </pic:pic>
              </a:graphicData>
            </a:graphic>
          </wp:inline>
        </w:drawing>
      </w:r>
    </w:p>
    <w:p w14:paraId="1A464D67" w14:textId="57106D6C" w:rsidR="00501084" w:rsidRDefault="00501084" w:rsidP="00790A97">
      <w:pPr>
        <w:keepNext/>
      </w:pPr>
    </w:p>
    <w:p w14:paraId="2C429EDA" w14:textId="77777777" w:rsidR="00501084" w:rsidRDefault="00501084" w:rsidP="00790A97">
      <w:pPr>
        <w:keepNext/>
      </w:pPr>
    </w:p>
    <w:p w14:paraId="18A7873B" w14:textId="26DFCA75" w:rsidR="005D38C8" w:rsidRDefault="00790A97" w:rsidP="00790A97">
      <w:pPr>
        <w:pStyle w:val="Caption"/>
      </w:pPr>
      <w:bookmarkStart w:id="90" w:name="_Ref119066111"/>
      <w:r>
        <w:t xml:space="preserve">Figure </w:t>
      </w:r>
      <w:r w:rsidR="006E2084">
        <w:fldChar w:fldCharType="begin"/>
      </w:r>
      <w:r w:rsidR="006E2084">
        <w:instrText xml:space="preserve"> SEQ Figure \* ARABIC </w:instrText>
      </w:r>
      <w:r w:rsidR="006E2084">
        <w:fldChar w:fldCharType="separate"/>
      </w:r>
      <w:ins w:id="91" w:author="Stefanie Lane" w:date="2023-01-04T14:50:00Z">
        <w:r w:rsidR="00C534C4">
          <w:rPr>
            <w:noProof/>
          </w:rPr>
          <w:t>8</w:t>
        </w:r>
      </w:ins>
      <w:del w:id="92" w:author="Stefanie Lane" w:date="2023-01-04T13:23:00Z">
        <w:r w:rsidR="009C177C" w:rsidDel="002174A9">
          <w:rPr>
            <w:noProof/>
          </w:rPr>
          <w:delText>7</w:delText>
        </w:r>
      </w:del>
      <w:r w:rsidR="006E2084">
        <w:rPr>
          <w:noProof/>
        </w:rPr>
        <w:fldChar w:fldCharType="end"/>
      </w:r>
      <w:bookmarkEnd w:id="90"/>
      <w:r>
        <w:t>. TEMP FIG -</w:t>
      </w:r>
      <w:r w:rsidR="00DC126D">
        <w:t xml:space="preserve"> </w:t>
      </w:r>
      <w:r>
        <w:t xml:space="preserve">code output </w:t>
      </w:r>
      <w:r w:rsidR="00DC126D">
        <w:t xml:space="preserve">for </w:t>
      </w:r>
      <w:r>
        <w:t>in-text Results reporting</w:t>
      </w:r>
      <w:r w:rsidR="00DC126D">
        <w:t xml:space="preserve"> </w:t>
      </w:r>
      <w:proofErr w:type="spellStart"/>
      <w:r w:rsidR="00DC126D">
        <w:t>glm</w:t>
      </w:r>
      <w:proofErr w:type="spellEnd"/>
      <w:r w:rsidR="00DC126D">
        <w:t xml:space="preserve"> trends in </w:t>
      </w:r>
      <w:r w:rsidR="00112623">
        <w:t>ABOVE-GROUND VEGETATION</w:t>
      </w:r>
      <w:r w:rsidR="00501084">
        <w:t xml:space="preserve">. Outliers </w:t>
      </w:r>
      <w:r w:rsidR="0083713B">
        <w:t xml:space="preserve">are individual plots heavily dominated by perennial forbs (especially Douglas aster). </w:t>
      </w:r>
    </w:p>
    <w:p w14:paraId="317C0A73" w14:textId="6E6E5710" w:rsidR="00112623" w:rsidRDefault="008B19D7" w:rsidP="00112623">
      <w:pPr>
        <w:keepNext/>
      </w:pPr>
      <w:r>
        <w:rPr>
          <w:noProof/>
        </w:rPr>
        <w:lastRenderedPageBreak/>
        <w:drawing>
          <wp:inline distT="0" distB="0" distL="0" distR="0" wp14:anchorId="010C8604" wp14:editId="1B205597">
            <wp:extent cx="6221213" cy="28194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5034" cy="2857387"/>
                    </a:xfrm>
                    <a:prstGeom prst="rect">
                      <a:avLst/>
                    </a:prstGeom>
                    <a:noFill/>
                  </pic:spPr>
                </pic:pic>
              </a:graphicData>
            </a:graphic>
          </wp:inline>
        </w:drawing>
      </w:r>
    </w:p>
    <w:p w14:paraId="1A0EFB06" w14:textId="4BC0D28C" w:rsidR="0083713B" w:rsidRDefault="0083713B" w:rsidP="00112623">
      <w:pPr>
        <w:keepNext/>
      </w:pPr>
      <w:r>
        <w:rPr>
          <w:noProof/>
        </w:rPr>
        <w:drawing>
          <wp:inline distT="0" distB="0" distL="0" distR="0" wp14:anchorId="3F5A15A2" wp14:editId="4AAA350A">
            <wp:extent cx="5943600" cy="4162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162415"/>
                    </a:xfrm>
                    <a:prstGeom prst="rect">
                      <a:avLst/>
                    </a:prstGeom>
                    <a:noFill/>
                  </pic:spPr>
                </pic:pic>
              </a:graphicData>
            </a:graphic>
          </wp:inline>
        </w:drawing>
      </w:r>
    </w:p>
    <w:p w14:paraId="09DEE7F3" w14:textId="753114AC" w:rsidR="008B19D7" w:rsidRDefault="00112623" w:rsidP="00112623">
      <w:pPr>
        <w:pStyle w:val="Caption"/>
      </w:pPr>
      <w:bookmarkStart w:id="93" w:name="_Ref119066255"/>
      <w:r>
        <w:t xml:space="preserve">Figure </w:t>
      </w:r>
      <w:r w:rsidR="006E2084">
        <w:fldChar w:fldCharType="begin"/>
      </w:r>
      <w:r w:rsidR="006E2084">
        <w:instrText xml:space="preserve"> SEQ Figure \* ARABIC </w:instrText>
      </w:r>
      <w:r w:rsidR="006E2084">
        <w:fldChar w:fldCharType="separate"/>
      </w:r>
      <w:ins w:id="94" w:author="Stefanie Lane" w:date="2023-01-04T14:50:00Z">
        <w:r w:rsidR="00C534C4">
          <w:rPr>
            <w:noProof/>
          </w:rPr>
          <w:t>9</w:t>
        </w:r>
      </w:ins>
      <w:del w:id="95" w:author="Stefanie Lane" w:date="2023-01-04T13:23:00Z">
        <w:r w:rsidR="009C177C" w:rsidDel="002174A9">
          <w:rPr>
            <w:noProof/>
          </w:rPr>
          <w:delText>8</w:delText>
        </w:r>
      </w:del>
      <w:r w:rsidR="006E2084">
        <w:rPr>
          <w:noProof/>
        </w:rPr>
        <w:fldChar w:fldCharType="end"/>
      </w:r>
      <w:bookmarkEnd w:id="93"/>
      <w:r>
        <w:t xml:space="preserve">. TEMP FIG - code output for in-text Results reporting </w:t>
      </w:r>
      <w:proofErr w:type="spellStart"/>
      <w:r>
        <w:t>glm</w:t>
      </w:r>
      <w:proofErr w:type="spellEnd"/>
      <w:r>
        <w:t xml:space="preserve"> trends in SURFACE SEED BANK</w:t>
      </w:r>
      <w:r w:rsidR="0083713B">
        <w:t xml:space="preserve">. Outliers are samples dominated by forbs (especially Spergularia canadensis). </w:t>
      </w:r>
    </w:p>
    <w:p w14:paraId="12B80668" w14:textId="4F223594" w:rsidR="008B19D7" w:rsidRPr="008B19D7" w:rsidRDefault="008B19D7" w:rsidP="0083713B"/>
    <w:sectPr w:rsidR="008B19D7" w:rsidRPr="008B19D7">
      <w:headerReference w:type="default" r:id="rId28"/>
      <w:footerReference w:type="default" r:id="rId2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fanie Lane" w:date="2023-01-03T11:19:00Z" w:initials="SLL">
    <w:p w14:paraId="7C5DE34A" w14:textId="77777777" w:rsidR="00DC4132" w:rsidRDefault="00DC4132" w:rsidP="00B921D9">
      <w:pPr>
        <w:pStyle w:val="CommentText"/>
      </w:pPr>
      <w:r>
        <w:rPr>
          <w:rStyle w:val="CommentReference"/>
        </w:rPr>
        <w:annotationRef/>
      </w:r>
      <w:r>
        <w:t>Want to indicate reduced resilience to “natural” (expected) stressors</w:t>
      </w:r>
    </w:p>
  </w:comment>
  <w:comment w:id="10" w:author="n" w:date="2023-01-13T11:26:00Z" w:initials="n">
    <w:p w14:paraId="03A77F50" w14:textId="77777777" w:rsidR="00E36DAD" w:rsidRDefault="00E36DAD">
      <w:pPr>
        <w:pStyle w:val="CommentText"/>
      </w:pPr>
      <w:r>
        <w:rPr>
          <w:rStyle w:val="CommentReference"/>
        </w:rPr>
        <w:annotationRef/>
      </w:r>
      <w:r>
        <w:t>Clumsy transition. Either the first sentence is a throw away, or you need to give that idea a bit more space before narrowing down to grazing</w:t>
      </w:r>
    </w:p>
    <w:p w14:paraId="03B52B14" w14:textId="77777777" w:rsidR="00E36DAD" w:rsidRDefault="00E36DAD">
      <w:pPr>
        <w:pStyle w:val="CommentText"/>
      </w:pPr>
    </w:p>
    <w:p w14:paraId="49877F16" w14:textId="77777777" w:rsidR="00E36DAD" w:rsidRDefault="00E36DAD">
      <w:pPr>
        <w:pStyle w:val="CommentText"/>
      </w:pPr>
      <w:r>
        <w:t>Overall, this first paragraph runs WAY too fast through the conceptual ideas, which seem to be:</w:t>
      </w:r>
    </w:p>
    <w:p w14:paraId="7CA9FF08" w14:textId="77777777" w:rsidR="00E36DAD" w:rsidRDefault="00E36DAD" w:rsidP="00E36DAD">
      <w:pPr>
        <w:pStyle w:val="CommentText"/>
        <w:numPr>
          <w:ilvl w:val="0"/>
          <w:numId w:val="18"/>
        </w:numPr>
      </w:pPr>
      <w:r>
        <w:t xml:space="preserve"> Legacies of human impacts have degraded estuaries</w:t>
      </w:r>
    </w:p>
    <w:p w14:paraId="3652AD90" w14:textId="78465DC4" w:rsidR="00E36DAD" w:rsidRDefault="00E36DAD" w:rsidP="00E36DAD">
      <w:pPr>
        <w:pStyle w:val="CommentText"/>
        <w:numPr>
          <w:ilvl w:val="0"/>
          <w:numId w:val="18"/>
        </w:numPr>
      </w:pPr>
      <w:r>
        <w:t xml:space="preserve"> This has led to reduced biodiversity, and shifts in dominant species </w:t>
      </w:r>
      <w:r w:rsidR="009B50A1">
        <w:t>composition</w:t>
      </w:r>
    </w:p>
    <w:p w14:paraId="5D7F3E34" w14:textId="31048EBB" w:rsidR="009B50A1" w:rsidRDefault="00E36DAD" w:rsidP="009B50A1">
      <w:pPr>
        <w:pStyle w:val="CommentText"/>
        <w:numPr>
          <w:ilvl w:val="0"/>
          <w:numId w:val="18"/>
        </w:numPr>
      </w:pPr>
      <w:r>
        <w:t xml:space="preserve"> </w:t>
      </w:r>
      <w:r w:rsidR="009B50A1">
        <w:t>These alterations mean that estuaries may be less resistant or resilient to additional</w:t>
      </w:r>
      <w:r w:rsidR="00B5455F">
        <w:t xml:space="preserve"> (or discrete? You may be talking about press vs pulse disturbances here, but that’s not explicit)</w:t>
      </w:r>
      <w:r w:rsidR="009B50A1">
        <w:t xml:space="preserve"> disturbances that may be rising in frequency</w:t>
      </w:r>
    </w:p>
    <w:p w14:paraId="0F544A43" w14:textId="5F17E1B0" w:rsidR="009B50A1" w:rsidRDefault="009B50A1" w:rsidP="009B50A1">
      <w:pPr>
        <w:pStyle w:val="CommentText"/>
        <w:numPr>
          <w:ilvl w:val="0"/>
          <w:numId w:val="18"/>
        </w:numPr>
      </w:pPr>
      <w:r>
        <w:t xml:space="preserve"> One of those disturbances is increased grazing pressure through altered land use and invasion…</w:t>
      </w:r>
    </w:p>
  </w:comment>
  <w:comment w:id="11" w:author="Stefanie Lane" w:date="2023-01-03T11:19:00Z" w:initials="SLL">
    <w:p w14:paraId="37980998" w14:textId="7630127B" w:rsidR="00DC4132" w:rsidRDefault="00DC4132">
      <w:pPr>
        <w:pStyle w:val="CommentText"/>
      </w:pPr>
      <w:r>
        <w:rPr>
          <w:rStyle w:val="CommentReference"/>
        </w:rPr>
        <w:annotationRef/>
      </w:r>
      <w:r>
        <w:t>Want to indicate reduced resilience to “natural” (</w:t>
      </w:r>
      <w:proofErr w:type="gramStart"/>
      <w:r w:rsidR="008732F3">
        <w:t>endemic?,</w:t>
      </w:r>
      <w:proofErr w:type="gramEnd"/>
      <w:r w:rsidR="008732F3">
        <w:t xml:space="preserve"> non-human?</w:t>
      </w:r>
      <w:r>
        <w:t>) stressors</w:t>
      </w:r>
    </w:p>
  </w:comment>
  <w:comment w:id="12" w:author="n" w:date="2023-01-13T11:43:00Z" w:initials="n">
    <w:p w14:paraId="3B534B0D" w14:textId="77777777" w:rsidR="00B5455F" w:rsidRDefault="00B5455F">
      <w:pPr>
        <w:pStyle w:val="CommentText"/>
      </w:pPr>
      <w:r>
        <w:rPr>
          <w:rStyle w:val="CommentReference"/>
        </w:rPr>
        <w:annotationRef/>
      </w:r>
      <w:r>
        <w:t>New paragraph that opens with recovery processes generally, before zooming into marshes</w:t>
      </w:r>
    </w:p>
    <w:p w14:paraId="371214F7" w14:textId="77777777" w:rsidR="00B5455F" w:rsidRDefault="00B5455F">
      <w:pPr>
        <w:pStyle w:val="CommentText"/>
      </w:pPr>
    </w:p>
    <w:p w14:paraId="2E756207" w14:textId="2541BF3C" w:rsidR="00DA02AB" w:rsidRDefault="00B5455F">
      <w:pPr>
        <w:pStyle w:val="CommentText"/>
      </w:pPr>
      <w:r>
        <w:t>And just make sure that you show and know that you have gone from “estuaries” and “disturbance” to “marsh” and “grazing” – pick when and how you narrow on purpose</w:t>
      </w:r>
      <w:r w:rsidR="00DA02AB">
        <w:t>. You bump back out to estuaries in the next paragraph</w:t>
      </w:r>
    </w:p>
  </w:comment>
  <w:comment w:id="13" w:author="n" w:date="2023-01-13T11:51:00Z" w:initials="n">
    <w:p w14:paraId="4A4E3345" w14:textId="77777777" w:rsidR="00DA02AB" w:rsidRDefault="00DA02AB">
      <w:pPr>
        <w:pStyle w:val="CommentText"/>
      </w:pPr>
      <w:r>
        <w:rPr>
          <w:rStyle w:val="CommentReference"/>
        </w:rPr>
        <w:annotationRef/>
      </w:r>
      <w:r>
        <w:t>Competitive strategies are a part of natural recruitment</w:t>
      </w:r>
    </w:p>
    <w:p w14:paraId="30D915DA" w14:textId="77777777" w:rsidR="00DA02AB" w:rsidRDefault="00DA02AB">
      <w:pPr>
        <w:pStyle w:val="CommentText"/>
      </w:pPr>
    </w:p>
    <w:p w14:paraId="51971E23" w14:textId="77777777" w:rsidR="00DA02AB" w:rsidRDefault="00DA02AB">
      <w:pPr>
        <w:pStyle w:val="CommentText"/>
      </w:pPr>
      <w:r>
        <w:t>I’d shift this focus to set up your question a bit better. For example, you can point out that plant recovery is driven either from internal sources (ecological memory / survivors on the site) or external (source populations nearby). Particularly intense disturbances often wipe away the ecological memory (like really enthusiastic grubber geese), so recovery depends on propagules, which can either come as vegetative – which only occurs when there is an edge of intact ecosystem – or seed-based – which can come from directly adjacent OR further afield</w:t>
      </w:r>
    </w:p>
    <w:p w14:paraId="4CB0775E" w14:textId="77777777" w:rsidR="00DA02AB" w:rsidRDefault="00DA02AB">
      <w:pPr>
        <w:pStyle w:val="CommentText"/>
      </w:pPr>
    </w:p>
    <w:p w14:paraId="11C4B85D" w14:textId="7CBAD3FF" w:rsidR="00DA02AB" w:rsidRDefault="00DA02AB">
      <w:pPr>
        <w:pStyle w:val="CommentText"/>
      </w:pPr>
      <w:r>
        <w:t>The reason that sets up your question is because you’re looking at the recovery of an ecosystem dominated by clonal species, so that font of vegetative expansion is key. However, with the shifted composition and increasing pressure from invasive species that tend to rely on high reproduction through seed and rapid growth, recovery trajectories may not be anywhere near the historical ecosystem context.</w:t>
      </w:r>
    </w:p>
  </w:comment>
  <w:comment w:id="14" w:author="Stefanie Lane" w:date="2023-01-03T11:39:00Z" w:initials="SLL">
    <w:p w14:paraId="51851D9A" w14:textId="7451457D" w:rsidR="00DC4132" w:rsidRDefault="00DC4132">
      <w:pPr>
        <w:pStyle w:val="CommentText"/>
      </w:pPr>
      <w:r>
        <w:rPr>
          <w:rStyle w:val="CommentReference"/>
        </w:rPr>
        <w:annotationRef/>
      </w:r>
      <w:r w:rsidR="009E594D">
        <w:t>Tilman = n</w:t>
      </w:r>
      <w:r>
        <w:t>iche tradeoffs &amp; stochastic resource competition; tangential?</w:t>
      </w:r>
    </w:p>
  </w:comment>
  <w:comment w:id="15" w:author="n" w:date="2023-01-13T12:02:00Z" w:initials="n">
    <w:p w14:paraId="160AD8DA" w14:textId="239C06BA" w:rsidR="00FC5A4A" w:rsidRDefault="00FC5A4A">
      <w:pPr>
        <w:pStyle w:val="CommentText"/>
      </w:pPr>
      <w:r>
        <w:rPr>
          <w:rStyle w:val="CommentReference"/>
        </w:rPr>
        <w:annotationRef/>
      </w:r>
      <w:r>
        <w:t>Doesn’t seem to fit here</w:t>
      </w:r>
    </w:p>
  </w:comment>
  <w:comment w:id="16" w:author="Stefanie Lane" w:date="2023-01-03T12:16:00Z" w:initials="SLL">
    <w:p w14:paraId="7673A21C" w14:textId="3AD45481" w:rsidR="00DC4132" w:rsidRDefault="00DC4132">
      <w:pPr>
        <w:pStyle w:val="CommentText"/>
      </w:pPr>
      <w:r>
        <w:rPr>
          <w:rStyle w:val="CommentReference"/>
        </w:rPr>
        <w:annotationRef/>
      </w:r>
      <w:r>
        <w:rPr>
          <w:sz w:val="22"/>
          <w:szCs w:val="22"/>
        </w:rPr>
        <w:t>That is, if a species is able to compete by both clonal and sexual reproduction, its seed retained in the surface seed bank offers a competitive advantage over seed-limited clonally reproducing species in the event of disturbance that removes all clonally-reproductive vegetation.</w:t>
      </w:r>
    </w:p>
  </w:comment>
  <w:comment w:id="17" w:author="Stefanie Lane" w:date="2023-01-04T10:09:00Z" w:initials="SLL">
    <w:p w14:paraId="323C2D38" w14:textId="08B1E443" w:rsidR="00946227" w:rsidRDefault="00946227">
      <w:pPr>
        <w:pStyle w:val="CommentText"/>
      </w:pPr>
      <w:r>
        <w:rPr>
          <w:rStyle w:val="CommentReference"/>
        </w:rPr>
        <w:annotationRef/>
      </w:r>
      <w:r w:rsidR="008D5E85">
        <w:t>How/</w:t>
      </w:r>
      <w:r>
        <w:t>why?</w:t>
      </w:r>
    </w:p>
  </w:comment>
  <w:comment w:id="18" w:author="n" w:date="2023-01-13T12:04:00Z" w:initials="n">
    <w:p w14:paraId="38F71BC7" w14:textId="77777777" w:rsidR="00FC5A4A" w:rsidRDefault="00FC5A4A">
      <w:pPr>
        <w:pStyle w:val="CommentText"/>
      </w:pPr>
      <w:r>
        <w:rPr>
          <w:rStyle w:val="CommentReference"/>
        </w:rPr>
        <w:annotationRef/>
      </w:r>
      <w:r>
        <w:t xml:space="preserve">Which shows that the “climax” community (older post-disturbance communities) likely reflect the slow growing, vegetative / low seeding strategies. In marshes, that is particularly clear in those dominant species that rely so heavily on clonal expansion </w:t>
      </w:r>
    </w:p>
    <w:p w14:paraId="175F82A9" w14:textId="77777777" w:rsidR="00FC5A4A" w:rsidRDefault="00FC5A4A">
      <w:pPr>
        <w:pStyle w:val="CommentText"/>
      </w:pPr>
    </w:p>
    <w:p w14:paraId="1AC63DC4" w14:textId="01801219" w:rsidR="00FC5A4A" w:rsidRDefault="00FC5A4A">
      <w:pPr>
        <w:pStyle w:val="CommentText"/>
      </w:pPr>
      <w:proofErr w:type="gramStart"/>
      <w:r>
        <w:t>So</w:t>
      </w:r>
      <w:proofErr w:type="gramEnd"/>
      <w:r>
        <w:t xml:space="preserve"> I think this is where you need to develop you</w:t>
      </w:r>
      <w:r w:rsidR="004332C9">
        <w:t>r</w:t>
      </w:r>
      <w:r>
        <w:t xml:space="preserve"> </w:t>
      </w:r>
      <w:r w:rsidR="004332C9">
        <w:t>big “</w:t>
      </w:r>
      <w:r>
        <w:t>HOWEVER</w:t>
      </w:r>
      <w:r w:rsidR="004332C9">
        <w:t>….”</w:t>
      </w:r>
      <w:r>
        <w:t>, because that is a very typical succession process you’ve described</w:t>
      </w:r>
    </w:p>
    <w:p w14:paraId="0272D984" w14:textId="77777777" w:rsidR="00FC5A4A" w:rsidRDefault="00FC5A4A">
      <w:pPr>
        <w:pStyle w:val="CommentText"/>
      </w:pPr>
    </w:p>
    <w:p w14:paraId="00C2B0BD" w14:textId="5A6243AE" w:rsidR="00FC5A4A" w:rsidRDefault="00FC5A4A">
      <w:pPr>
        <w:pStyle w:val="CommentText"/>
      </w:pPr>
      <w:r>
        <w:t xml:space="preserve">I think the HOWEVER here is that composition is changing, and some of the highly competitive (typically thought of as early arriver) species are now exotics that may actually derail that typical trajectory and push the ecosystem to a novel assemblage </w:t>
      </w:r>
    </w:p>
  </w:comment>
  <w:comment w:id="19" w:author="n" w:date="2023-01-13T12:09:00Z" w:initials="n">
    <w:p w14:paraId="1A9C3DF1" w14:textId="77777777" w:rsidR="00FC5A4A" w:rsidRDefault="00FC5A4A">
      <w:pPr>
        <w:pStyle w:val="CommentText"/>
      </w:pPr>
      <w:r>
        <w:rPr>
          <w:rStyle w:val="CommentReference"/>
        </w:rPr>
        <w:annotationRef/>
      </w:r>
      <w:r>
        <w:t>This whole paragraph might be in the wrong place. I’m not sure of the order here. You could potentially use this space to narrow to grazing, by saying that the other confounding factor when we talk about succession in these systems is that the disturbances themselves are also changing, and some are becoming more frequent and more intense (enter goose grazing), which shifts the available temporal window for succession to those slow growing species to occur.</w:t>
      </w:r>
    </w:p>
    <w:p w14:paraId="4FC5A421" w14:textId="77777777" w:rsidR="00FC5A4A" w:rsidRDefault="00FC5A4A">
      <w:pPr>
        <w:pStyle w:val="CommentText"/>
      </w:pPr>
    </w:p>
    <w:p w14:paraId="5743485D" w14:textId="77777777" w:rsidR="00FC5A4A" w:rsidRDefault="00FC5A4A">
      <w:pPr>
        <w:pStyle w:val="CommentText"/>
      </w:pPr>
      <w:r>
        <w:t>I’m not totally sold on including this as a set up idea, though, because you are looking at where the disturbance has been removed, so it’s recovery, not recovery + continued disturbance.</w:t>
      </w:r>
    </w:p>
    <w:p w14:paraId="093847EC" w14:textId="77777777" w:rsidR="00FC5A4A" w:rsidRDefault="00FC5A4A">
      <w:pPr>
        <w:pStyle w:val="CommentText"/>
      </w:pPr>
    </w:p>
    <w:p w14:paraId="7619DF53" w14:textId="3C2F492D" w:rsidR="00FC5A4A" w:rsidRDefault="00FC5A4A">
      <w:pPr>
        <w:pStyle w:val="CommentText"/>
      </w:pPr>
      <w:r>
        <w:t xml:space="preserve">Rather, maybe lean into </w:t>
      </w:r>
      <w:r w:rsidR="00596CEF">
        <w:t>the intensity of the disturbance pre-removal</w:t>
      </w:r>
    </w:p>
  </w:comment>
  <w:comment w:id="20" w:author="n" w:date="2023-01-15T10:16:00Z" w:initials="n">
    <w:p w14:paraId="1B767A58" w14:textId="77777777" w:rsidR="00096007" w:rsidRDefault="00096007">
      <w:pPr>
        <w:pStyle w:val="CommentText"/>
        <w:rPr>
          <w:rStyle w:val="CommentReference"/>
        </w:rPr>
      </w:pPr>
      <w:r>
        <w:rPr>
          <w:rStyle w:val="CommentReference"/>
        </w:rPr>
        <w:annotationRef/>
      </w:r>
      <w:r w:rsidR="008E329F">
        <w:rPr>
          <w:rStyle w:val="CommentReference"/>
        </w:rPr>
        <w:t>You have big themes around disturbance (and some undeveloped but needed concepts around types of disturbance and why that’s important) and succession. You need to develop them in big chunks, and those chunks should follow the same reverse triangle pattern.</w:t>
      </w:r>
    </w:p>
    <w:p w14:paraId="5DDB53B5" w14:textId="77777777" w:rsidR="008E329F" w:rsidRDefault="008E329F">
      <w:pPr>
        <w:pStyle w:val="CommentText"/>
        <w:rPr>
          <w:rStyle w:val="CommentReference"/>
        </w:rPr>
      </w:pPr>
    </w:p>
    <w:p w14:paraId="40B1762A" w14:textId="77777777" w:rsidR="008E329F" w:rsidRDefault="008E329F">
      <w:pPr>
        <w:pStyle w:val="CommentText"/>
        <w:rPr>
          <w:rStyle w:val="CommentReference"/>
        </w:rPr>
      </w:pPr>
      <w:r>
        <w:rPr>
          <w:rStyle w:val="CommentReference"/>
        </w:rPr>
        <w:t>In other words, develop those themes fully at the biggest scale, then drop down to your next smallest scale and develop both as much as needed, then drop to your smallest scale, and round it off with an overview of both.</w:t>
      </w:r>
    </w:p>
    <w:p w14:paraId="50C24505" w14:textId="77777777" w:rsidR="008E329F" w:rsidRDefault="008E329F">
      <w:pPr>
        <w:pStyle w:val="CommentText"/>
        <w:rPr>
          <w:rStyle w:val="CommentReference"/>
        </w:rPr>
      </w:pPr>
    </w:p>
    <w:p w14:paraId="2B8B5DDE" w14:textId="52B85556" w:rsidR="008E329F" w:rsidRDefault="008E329F">
      <w:pPr>
        <w:pStyle w:val="CommentText"/>
      </w:pPr>
      <w:r>
        <w:rPr>
          <w:rStyle w:val="CommentReference"/>
        </w:rPr>
        <w:t>If you get my meaning, there…that was a lot of words to capture something fairly simple</w:t>
      </w:r>
    </w:p>
  </w:comment>
  <w:comment w:id="21" w:author="n" w:date="2023-01-15T10:34:00Z" w:initials="n">
    <w:p w14:paraId="26A231EC" w14:textId="77777777" w:rsidR="008E329F" w:rsidRDefault="008E329F">
      <w:pPr>
        <w:pStyle w:val="CommentText"/>
      </w:pPr>
      <w:r>
        <w:rPr>
          <w:rStyle w:val="CommentReference"/>
        </w:rPr>
        <w:annotationRef/>
      </w:r>
      <w:r>
        <w:t>This kind of detail is so narrow, that you may consider bumping it to the site description in the methods</w:t>
      </w:r>
    </w:p>
    <w:p w14:paraId="00A4B21B" w14:textId="77777777" w:rsidR="000B1B78" w:rsidRDefault="000B1B78">
      <w:pPr>
        <w:pStyle w:val="CommentText"/>
      </w:pPr>
    </w:p>
    <w:p w14:paraId="7A374772" w14:textId="77777777" w:rsidR="000B1B78" w:rsidRDefault="000B1B78">
      <w:pPr>
        <w:pStyle w:val="CommentText"/>
      </w:pPr>
      <w:r>
        <w:t xml:space="preserve">This whole paragraph is a bit </w:t>
      </w:r>
      <w:proofErr w:type="spellStart"/>
      <w:r>
        <w:t>wandery</w:t>
      </w:r>
      <w:proofErr w:type="spellEnd"/>
      <w:r>
        <w:t xml:space="preserve"> – disturbance, and then ecosystem description, and then more detailed disturbance…</w:t>
      </w:r>
    </w:p>
    <w:p w14:paraId="5C563631" w14:textId="77777777" w:rsidR="000B1B78" w:rsidRDefault="000B1B78">
      <w:pPr>
        <w:pStyle w:val="CommentText"/>
      </w:pPr>
    </w:p>
    <w:p w14:paraId="2EEFEA57" w14:textId="65DDFF02" w:rsidR="000B1B78" w:rsidRDefault="000B1B78">
      <w:pPr>
        <w:pStyle w:val="CommentText"/>
      </w:pPr>
      <w:r>
        <w:t>Streamlining is really going to improve this intro!</w:t>
      </w:r>
    </w:p>
  </w:comment>
  <w:comment w:id="23" w:author="n" w:date="2023-01-15T11:25:00Z" w:initials="n">
    <w:p w14:paraId="316E602D" w14:textId="01252000" w:rsidR="00971FB8" w:rsidRDefault="00971FB8">
      <w:pPr>
        <w:pStyle w:val="CommentText"/>
      </w:pPr>
      <w:r>
        <w:rPr>
          <w:rStyle w:val="CommentReference"/>
        </w:rPr>
        <w:annotationRef/>
      </w:r>
      <w:r>
        <w:t>Stronger connection to your theoretical framing, first, and then set up what we should be expecting in your site description (which you do a good job of)</w:t>
      </w:r>
    </w:p>
  </w:comment>
  <w:comment w:id="24" w:author="n" w:date="2023-01-15T11:19:00Z" w:initials="n">
    <w:p w14:paraId="1C76C165" w14:textId="68CBB7B9" w:rsidR="00971FB8" w:rsidRDefault="00971FB8">
      <w:pPr>
        <w:pStyle w:val="CommentText"/>
      </w:pPr>
      <w:r>
        <w:rPr>
          <w:rStyle w:val="CommentReference"/>
        </w:rPr>
        <w:annotationRef/>
      </w:r>
      <w:r>
        <w:t>Again, link this more with the theoretical framework, leaving the very specific ecosystem and management implications for the discussion</w:t>
      </w:r>
    </w:p>
  </w:comment>
  <w:comment w:id="25" w:author="n" w:date="2023-01-15T13:39:00Z" w:initials="n">
    <w:p w14:paraId="06F5B551" w14:textId="550071A3" w:rsidR="0030506D" w:rsidRDefault="0030506D">
      <w:pPr>
        <w:pStyle w:val="CommentText"/>
      </w:pPr>
      <w:r>
        <w:rPr>
          <w:rStyle w:val="CommentReference"/>
        </w:rPr>
        <w:annotationRef/>
      </w:r>
      <w:r>
        <w:t>You need territory statements here, especially since you end the whole paper with talking about reconciliation efforts</w:t>
      </w:r>
    </w:p>
  </w:comment>
  <w:comment w:id="26" w:author="Stefanie Lane" w:date="2023-01-04T10:38:00Z" w:initials="SLL">
    <w:p w14:paraId="3865FA9B" w14:textId="10C91614" w:rsidR="00FE5959" w:rsidRDefault="00FE5959">
      <w:pPr>
        <w:pStyle w:val="CommentText"/>
      </w:pPr>
      <w:r>
        <w:rPr>
          <w:rStyle w:val="CommentReference"/>
        </w:rPr>
        <w:annotationRef/>
      </w:r>
      <w:r w:rsidR="00EE5CD0">
        <w:t>What s</w:t>
      </w:r>
      <w:r>
        <w:t xml:space="preserve">tatus/protection </w:t>
      </w:r>
      <w:r w:rsidR="005A1F9B">
        <w:t>does this confer</w:t>
      </w:r>
      <w:r>
        <w:t>, boundary</w:t>
      </w:r>
      <w:r w:rsidR="00EB1D6B">
        <w:t>?</w:t>
      </w:r>
    </w:p>
  </w:comment>
  <w:comment w:id="27" w:author="n" w:date="2023-01-15T11:33:00Z" w:initials="n">
    <w:p w14:paraId="72E1E9D2" w14:textId="6AFE9C5B" w:rsidR="00045BD6" w:rsidRDefault="00045BD6">
      <w:pPr>
        <w:pStyle w:val="CommentText"/>
      </w:pPr>
      <w:r>
        <w:rPr>
          <w:rStyle w:val="CommentReference"/>
        </w:rPr>
        <w:annotationRef/>
      </w:r>
      <w:r>
        <w:t xml:space="preserve">I </w:t>
      </w:r>
      <w:proofErr w:type="spellStart"/>
      <w:r>
        <w:t>kinda</w:t>
      </w:r>
      <w:proofErr w:type="spellEnd"/>
      <w:r>
        <w:t xml:space="preserve"> hate that you decided on an abbreviation for this. Why not just call them geese?</w:t>
      </w:r>
    </w:p>
  </w:comment>
  <w:comment w:id="28" w:author="Stefanie Lane" w:date="2023-01-04T10:40:00Z" w:initials="SLL">
    <w:p w14:paraId="62DFDC63" w14:textId="76C41529" w:rsidR="00893D5F" w:rsidRDefault="00893D5F">
      <w:pPr>
        <w:pStyle w:val="CommentText"/>
      </w:pPr>
      <w:r>
        <w:rPr>
          <w:rStyle w:val="CommentReference"/>
        </w:rPr>
        <w:annotationRef/>
      </w:r>
      <w:r w:rsidR="00ED0746">
        <w:t xml:space="preserve">DUC estuary ranking </w:t>
      </w:r>
    </w:p>
  </w:comment>
  <w:comment w:id="30" w:author="n" w:date="2023-01-15T11:35:00Z" w:initials="n">
    <w:p w14:paraId="677362BB" w14:textId="15E3DBB0" w:rsidR="00045BD6" w:rsidRDefault="00045BD6">
      <w:pPr>
        <w:pStyle w:val="CommentText"/>
      </w:pPr>
      <w:r>
        <w:rPr>
          <w:rStyle w:val="CommentReference"/>
        </w:rPr>
        <w:annotationRef/>
      </w:r>
      <w:r>
        <w:t>Somewhere in all this, you might point out that you are using a chronosequence method (maybe in the intro?). Otherwise, this feels surprisingly low</w:t>
      </w:r>
    </w:p>
  </w:comment>
  <w:comment w:id="31" w:author="n" w:date="2023-01-15T11:38:00Z" w:initials="n">
    <w:p w14:paraId="3CEFE187" w14:textId="77777777" w:rsidR="00045BD6" w:rsidRDefault="00045BD6">
      <w:pPr>
        <w:pStyle w:val="CommentText"/>
      </w:pPr>
      <w:r>
        <w:rPr>
          <w:rStyle w:val="CommentReference"/>
        </w:rPr>
        <w:annotationRef/>
      </w:r>
      <w:r>
        <w:t>You also might set up somewhere in your intro that you can really only understand these succession processes if you look at what’s coming into the community (seed bank) in addition to the above-ground composition. That’s somewhat unique about your study – most don’t take the time to look at seed bank dynamics</w:t>
      </w:r>
    </w:p>
    <w:p w14:paraId="0138ADD6" w14:textId="77777777" w:rsidR="00045BD6" w:rsidRDefault="00045BD6">
      <w:pPr>
        <w:pStyle w:val="CommentText"/>
      </w:pPr>
    </w:p>
    <w:p w14:paraId="228B57E5" w14:textId="61EE7D08" w:rsidR="00045BD6" w:rsidRDefault="00045BD6">
      <w:pPr>
        <w:pStyle w:val="CommentText"/>
      </w:pPr>
      <w:r>
        <w:t>You’ll also need to</w:t>
      </w:r>
      <w:r w:rsidR="00A75B84">
        <w:t xml:space="preserve"> be quite clear about what you’re measuring in the seed bank – is this mostly propagule inputs, or the long-term seed storage on the site? Both? What implications will that have for your results?</w:t>
      </w:r>
    </w:p>
  </w:comment>
  <w:comment w:id="32" w:author="Stefanie Lane" w:date="2022-06-17T14:35:00Z" w:initials="SLL">
    <w:p w14:paraId="35B51660" w14:textId="77777777" w:rsidR="00DC4132" w:rsidRDefault="00DC4132" w:rsidP="008A0234">
      <w:pPr>
        <w:pStyle w:val="CommentText"/>
      </w:pPr>
      <w:r>
        <w:rPr>
          <w:rStyle w:val="CommentReference"/>
        </w:rPr>
        <w:annotationRef/>
      </w:r>
      <w:r>
        <w:t>Accession to UBC herbarium as part of dissertation?</w:t>
      </w:r>
    </w:p>
  </w:comment>
  <w:comment w:id="33" w:author="Stefanie Lane" w:date="2022-11-20T11:30:00Z" w:initials="SLL">
    <w:p w14:paraId="4A6519EE" w14:textId="59A800D9" w:rsidR="00DC4132" w:rsidRDefault="00DC4132" w:rsidP="00B574A6">
      <w:r>
        <w:rPr>
          <w:rStyle w:val="CommentReference"/>
        </w:rPr>
        <w:annotationRef/>
      </w:r>
      <w:r w:rsidRPr="003F6954">
        <w:t>Needs to clearly answer original questions, be explicit about how these two methods accomplish that.</w:t>
      </w:r>
    </w:p>
  </w:comment>
  <w:comment w:id="34" w:author="Stefanie Lane" w:date="2023-01-04T15:09:00Z" w:initials="SLL">
    <w:p w14:paraId="3138D005" w14:textId="6D049E87" w:rsidR="00313013" w:rsidRPr="00980B18" w:rsidRDefault="00313013">
      <w:pPr>
        <w:pStyle w:val="CommentText"/>
      </w:pPr>
      <w:r>
        <w:rPr>
          <w:rStyle w:val="CommentReference"/>
        </w:rPr>
        <w:annotationRef/>
      </w:r>
      <w:r>
        <w:rPr>
          <w:i/>
        </w:rPr>
        <w:t>Dominant</w:t>
      </w:r>
      <w:r>
        <w:t xml:space="preserve"> species can be shown by indicator </w:t>
      </w:r>
      <w:r w:rsidR="00980B18">
        <w:t xml:space="preserve">analysis; how can I be sure to demonstrate </w:t>
      </w:r>
      <w:r w:rsidR="00980B18">
        <w:rPr>
          <w:i/>
        </w:rPr>
        <w:t>similarity</w:t>
      </w:r>
      <w:r w:rsidR="00980B18">
        <w:t xml:space="preserve"> between AG and BG?</w:t>
      </w:r>
    </w:p>
  </w:comment>
  <w:comment w:id="35" w:author="n" w:date="2023-01-15T11:42:00Z" w:initials="n">
    <w:p w14:paraId="200EF017" w14:textId="77777777" w:rsidR="00A75B84" w:rsidRDefault="00A75B84">
      <w:pPr>
        <w:pStyle w:val="CommentText"/>
      </w:pPr>
      <w:r>
        <w:rPr>
          <w:rStyle w:val="CommentReference"/>
        </w:rPr>
        <w:annotationRef/>
      </w:r>
      <w:r>
        <w:t>There are ways to calculate compositional distance using bray-</w:t>
      </w:r>
      <w:proofErr w:type="spellStart"/>
      <w:r>
        <w:t>curtis</w:t>
      </w:r>
      <w:proofErr w:type="spellEnd"/>
      <w:r>
        <w:t xml:space="preserve"> metrics. </w:t>
      </w:r>
      <w:r w:rsidR="00302909">
        <w:t>Really though, you can highlight that you’re looking for DOMINANT species abundances in these different components, so the indicator species analysis allows you to do that and compare</w:t>
      </w:r>
    </w:p>
    <w:p w14:paraId="2B909F11" w14:textId="77777777" w:rsidR="00302909" w:rsidRDefault="00302909">
      <w:pPr>
        <w:pStyle w:val="CommentText"/>
      </w:pPr>
    </w:p>
    <w:p w14:paraId="231DFE0B" w14:textId="77777777" w:rsidR="00302909" w:rsidRDefault="00302909">
      <w:pPr>
        <w:pStyle w:val="CommentText"/>
      </w:pPr>
      <w:r>
        <w:t>Bouncing between this and your results, though, makes me realize – based on the traditional model of succession in these systems, you expect there to be larger shifts in dominant species the longer the ecosystem goes without disturbance. So, the undisturbed should be VERY different between above and seed, the 10 year should be pretty to very different, and the disturbed and 1 year should be pretty similar between the above and seed.</w:t>
      </w:r>
    </w:p>
    <w:p w14:paraId="31296854" w14:textId="77777777" w:rsidR="00302909" w:rsidRDefault="00302909">
      <w:pPr>
        <w:pStyle w:val="CommentText"/>
      </w:pPr>
    </w:p>
    <w:p w14:paraId="4D746AB3" w14:textId="7F78C11E" w:rsidR="00302909" w:rsidRDefault="00302909">
      <w:pPr>
        <w:pStyle w:val="CommentText"/>
      </w:pPr>
      <w:r>
        <w:t>You don’t find that because of the invader, so I actually think it might be a cool point to make clear in your hypotheses</w:t>
      </w:r>
    </w:p>
  </w:comment>
  <w:comment w:id="36" w:author="n" w:date="2023-01-15T12:18:00Z" w:initials="n">
    <w:p w14:paraId="27DD2259" w14:textId="342373FE" w:rsidR="004D74FC" w:rsidRDefault="004D74FC">
      <w:pPr>
        <w:pStyle w:val="CommentText"/>
      </w:pPr>
      <w:r>
        <w:rPr>
          <w:rStyle w:val="CommentReference"/>
        </w:rPr>
        <w:annotationRef/>
      </w:r>
      <w:r>
        <w:t>Set this up before this, I think, and definitely give more support and explanation</w:t>
      </w:r>
    </w:p>
  </w:comment>
  <w:comment w:id="37" w:author="n" w:date="2023-01-15T12:22:00Z" w:initials="n">
    <w:p w14:paraId="5D670D89" w14:textId="31882332" w:rsidR="004D74FC" w:rsidRDefault="004D74FC">
      <w:pPr>
        <w:pStyle w:val="CommentText"/>
      </w:pPr>
      <w:r>
        <w:rPr>
          <w:rStyle w:val="CommentReference"/>
        </w:rPr>
        <w:annotationRef/>
      </w:r>
      <w:r>
        <w:t>Link function?</w:t>
      </w:r>
    </w:p>
  </w:comment>
  <w:comment w:id="38" w:author="n" w:date="2023-01-15T12:21:00Z" w:initials="n">
    <w:p w14:paraId="0F12592F" w14:textId="5E76CAC0" w:rsidR="004D74FC" w:rsidRDefault="004D74FC">
      <w:pPr>
        <w:pStyle w:val="CommentText"/>
      </w:pPr>
      <w:r>
        <w:rPr>
          <w:rStyle w:val="CommentReference"/>
        </w:rPr>
        <w:annotationRef/>
      </w:r>
      <w:r>
        <w:t>Make sure it’s crystal clear what your response ~ predictor variables are</w:t>
      </w:r>
    </w:p>
  </w:comment>
  <w:comment w:id="39" w:author="n" w:date="2023-01-15T12:21:00Z" w:initials="n">
    <w:p w14:paraId="6FCCDB81" w14:textId="77777777" w:rsidR="004D74FC" w:rsidRDefault="004D74FC">
      <w:pPr>
        <w:pStyle w:val="CommentText"/>
      </w:pPr>
      <w:r>
        <w:rPr>
          <w:rStyle w:val="CommentReference"/>
        </w:rPr>
        <w:annotationRef/>
      </w:r>
      <w:r>
        <w:t>How did you validate the models?</w:t>
      </w:r>
    </w:p>
    <w:p w14:paraId="7EF9423A" w14:textId="77777777" w:rsidR="004D74FC" w:rsidRDefault="004D74FC">
      <w:pPr>
        <w:pStyle w:val="CommentText"/>
      </w:pPr>
    </w:p>
    <w:p w14:paraId="00C81811" w14:textId="5E1494B7" w:rsidR="004D74FC" w:rsidRDefault="004D74FC">
      <w:pPr>
        <w:pStyle w:val="CommentText"/>
      </w:pPr>
      <w:r>
        <w:t>You may need to review why you didn’t fit random effects based on site</w:t>
      </w:r>
    </w:p>
  </w:comment>
  <w:comment w:id="41" w:author="n" w:date="2023-01-15T12:50:00Z" w:initials="n">
    <w:p w14:paraId="6FEB7B53" w14:textId="0439BB8A" w:rsidR="00302909" w:rsidRDefault="00302909">
      <w:pPr>
        <w:pStyle w:val="CommentText"/>
      </w:pPr>
      <w:r>
        <w:rPr>
          <w:rStyle w:val="CommentReference"/>
        </w:rPr>
        <w:annotationRef/>
      </w:r>
      <w:r>
        <w:t>This, and the highlighted below, are discussion tidbits</w:t>
      </w:r>
    </w:p>
  </w:comment>
  <w:comment w:id="42" w:author="n" w:date="2023-01-15T12:46:00Z" w:initials="n">
    <w:p w14:paraId="48406526" w14:textId="77777777" w:rsidR="00302909" w:rsidRDefault="00302909">
      <w:pPr>
        <w:pStyle w:val="CommentText"/>
      </w:pPr>
      <w:r>
        <w:rPr>
          <w:rStyle w:val="CommentReference"/>
        </w:rPr>
        <w:annotationRef/>
      </w:r>
      <w:r>
        <w:t>This is definitely not a thing in stats. You either are or aren’t significant.</w:t>
      </w:r>
    </w:p>
    <w:p w14:paraId="0E1796E0" w14:textId="77777777" w:rsidR="00302909" w:rsidRDefault="00302909">
      <w:pPr>
        <w:pStyle w:val="CommentText"/>
      </w:pPr>
    </w:p>
    <w:p w14:paraId="67C793BD" w14:textId="77777777" w:rsidR="00302909" w:rsidRDefault="00302909">
      <w:pPr>
        <w:pStyle w:val="CommentText"/>
      </w:pPr>
      <w:r>
        <w:t>You don’t spend any time yet saying, “Treatment A had average cover of XX%, compared to Treatment B with YY%.” You can use those kinds of statements to point out there is a difference, but say something like, “…though this was not statistically significant at alpha = 0.05 (p = 0.09).”</w:t>
      </w:r>
    </w:p>
    <w:p w14:paraId="6AF86CD8" w14:textId="77777777" w:rsidR="00302909" w:rsidRDefault="00302909">
      <w:pPr>
        <w:pStyle w:val="CommentText"/>
      </w:pPr>
    </w:p>
    <w:p w14:paraId="09BDDF8C" w14:textId="6A127809" w:rsidR="00302909" w:rsidRDefault="00302909">
      <w:pPr>
        <w:pStyle w:val="CommentText"/>
      </w:pPr>
      <w:r>
        <w:t>That said, sometimes I’ll flub it a bit and say “weakly significant (p = 0.09).” Regardless, you do need to add in the descriptive results before catapulting into the model results</w:t>
      </w:r>
    </w:p>
  </w:comment>
  <w:comment w:id="53" w:author="n" w:date="2023-01-15T12:57:00Z" w:initials="n">
    <w:p w14:paraId="4E86AD5D" w14:textId="77628C8D" w:rsidR="00E40ED9" w:rsidRDefault="00E40ED9">
      <w:pPr>
        <w:pStyle w:val="CommentText"/>
      </w:pPr>
      <w:r>
        <w:rPr>
          <w:rStyle w:val="CommentReference"/>
        </w:rPr>
        <w:annotationRef/>
      </w:r>
      <w:r>
        <w:t>I don’t know what “very similar” means here</w:t>
      </w:r>
    </w:p>
  </w:comment>
  <w:comment w:id="54" w:author="Stefanie Lane" w:date="2023-01-04T16:25:00Z" w:initials="SLL">
    <w:p w14:paraId="1953AD21" w14:textId="50220521" w:rsidR="00A53A87" w:rsidRDefault="00A53A87">
      <w:pPr>
        <w:pStyle w:val="CommentText"/>
      </w:pPr>
      <w:r>
        <w:rPr>
          <w:rStyle w:val="CommentReference"/>
        </w:rPr>
        <w:annotationRef/>
      </w:r>
      <w:r>
        <w:t xml:space="preserve">I feel this paragraph is struggling </w:t>
      </w:r>
      <w:proofErr w:type="spellStart"/>
      <w:r>
        <w:t>bc</w:t>
      </w:r>
      <w:proofErr w:type="spellEnd"/>
      <w:r>
        <w:t xml:space="preserve"> I want to explain similarity between seed bank and vegetation, but </w:t>
      </w:r>
      <w:r w:rsidR="00326C2A">
        <w:t xml:space="preserve">I’m awkwardly talking around it by referencing the table and figure. </w:t>
      </w:r>
    </w:p>
  </w:comment>
  <w:comment w:id="64" w:author="Stefanie Lane" w:date="2022-10-28T14:51:00Z" w:initials="SLL">
    <w:p w14:paraId="1C0BDDC7" w14:textId="03996F58" w:rsidR="00DC4132" w:rsidRDefault="00DC4132" w:rsidP="00B424B5">
      <w:pPr>
        <w:pStyle w:val="CommentText"/>
      </w:pPr>
      <w:r>
        <w:rPr>
          <w:rStyle w:val="CommentReference"/>
        </w:rPr>
        <w:annotationRef/>
      </w:r>
      <w:r>
        <w:t>Revise: increase font size for species, legend. Move legend to “left” for more room to expand x-axis (increase sp font size)</w:t>
      </w:r>
    </w:p>
  </w:comment>
  <w:comment w:id="65" w:author="n" w:date="2022-11-17T10:09:00Z" w:initials="n">
    <w:p w14:paraId="5AB0BD55" w14:textId="5D7CA819" w:rsidR="00DC4132" w:rsidRDefault="00DC4132">
      <w:pPr>
        <w:pStyle w:val="CommentText"/>
      </w:pPr>
      <w:r>
        <w:rPr>
          <w:rStyle w:val="CommentReference"/>
        </w:rPr>
        <w:annotationRef/>
      </w:r>
      <w:r>
        <w:t>This is looking so cool!</w:t>
      </w:r>
    </w:p>
  </w:comment>
  <w:comment w:id="66" w:author="Stefanie Lane" w:date="2022-11-10T15:40:00Z" w:initials="SLL">
    <w:p w14:paraId="7F65BBD4" w14:textId="77777777" w:rsidR="00DC4132" w:rsidRDefault="00DC4132">
      <w:pPr>
        <w:pStyle w:val="CommentText"/>
      </w:pPr>
      <w:r>
        <w:rPr>
          <w:rStyle w:val="CommentReference"/>
        </w:rPr>
        <w:annotationRef/>
      </w:r>
      <w:r>
        <w:t xml:space="preserve">Revise: increase font size, point/line size </w:t>
      </w:r>
    </w:p>
    <w:p w14:paraId="7B1AC318" w14:textId="1CC91913" w:rsidR="00DC4132" w:rsidRDefault="00DC4132">
      <w:pPr>
        <w:pStyle w:val="CommentText"/>
      </w:pPr>
      <w:r>
        <w:t>Confirm: useful for error bars to be color-coded by estuary?</w:t>
      </w:r>
    </w:p>
  </w:comment>
  <w:comment w:id="67" w:author="n" w:date="2022-11-17T10:10:00Z" w:initials="n">
    <w:p w14:paraId="6D4C629B" w14:textId="733D767B" w:rsidR="00DC4132" w:rsidRDefault="00DC4132" w:rsidP="00C9088E">
      <w:pPr>
        <w:pStyle w:val="CommentText"/>
      </w:pPr>
      <w:r>
        <w:rPr>
          <w:rStyle w:val="CommentReference"/>
        </w:rPr>
        <w:annotationRef/>
      </w:r>
      <w:r>
        <w:t xml:space="preserve">Coloring error bars looks fine to me, though decrease how wide they are </w:t>
      </w:r>
    </w:p>
  </w:comment>
  <w:comment w:id="68" w:author="n" w:date="2023-01-15T13:02:00Z" w:initials="n">
    <w:p w14:paraId="3244337E" w14:textId="333DBA91" w:rsidR="00E40ED9" w:rsidRDefault="00E40ED9">
      <w:pPr>
        <w:pStyle w:val="CommentText"/>
      </w:pPr>
      <w:r>
        <w:rPr>
          <w:rStyle w:val="CommentReference"/>
        </w:rPr>
        <w:annotationRef/>
      </w:r>
      <w:r>
        <w:t>And stagger them so they don’t overlap</w:t>
      </w:r>
    </w:p>
  </w:comment>
  <w:comment w:id="69" w:author="n" w:date="2023-01-15T13:06:00Z" w:initials="n">
    <w:p w14:paraId="10AFFE7F" w14:textId="7C4B38E4" w:rsidR="006520EC" w:rsidRDefault="006520EC">
      <w:pPr>
        <w:pStyle w:val="CommentText"/>
      </w:pPr>
      <w:r>
        <w:rPr>
          <w:rStyle w:val="CommentReference"/>
        </w:rPr>
        <w:annotationRef/>
      </w:r>
      <w:r>
        <w:t>This does mirror your questions in the intro, but totally abandons WHY you asking the questions. The wording could lean a little more into a general statement about what your findings say re: succession, and then pull apart what the above-ground TPGs say about that, and what the seed bank to surface composition say about it</w:t>
      </w:r>
    </w:p>
  </w:comment>
  <w:comment w:id="70" w:author="n" w:date="2023-01-15T13:11:00Z" w:initials="n">
    <w:p w14:paraId="51588950" w14:textId="4FF44647" w:rsidR="006520EC" w:rsidRDefault="006520EC">
      <w:pPr>
        <w:pStyle w:val="CommentText"/>
      </w:pPr>
      <w:r>
        <w:rPr>
          <w:rStyle w:val="CommentReference"/>
        </w:rPr>
        <w:annotationRef/>
      </w:r>
      <w:r>
        <w:t>This is where it’s clear you have TWO themes – the succession process and how it’s likely derailed by invasion and loss of diversity; and, disturbance types, and how THEY can derail succession (by being novel, and impacting the regenerative capacity)</w:t>
      </w:r>
    </w:p>
  </w:comment>
  <w:comment w:id="71" w:author="n" w:date="2023-01-15T13:20:00Z" w:initials="n">
    <w:p w14:paraId="3C1BB228" w14:textId="3C53E49F" w:rsidR="00CA592F" w:rsidRDefault="00CA592F">
      <w:pPr>
        <w:pStyle w:val="CommentText"/>
      </w:pPr>
      <w:r>
        <w:rPr>
          <w:rStyle w:val="CommentReference"/>
        </w:rPr>
        <w:annotationRef/>
      </w:r>
      <w:proofErr w:type="spellStart"/>
      <w:r>
        <w:t>Yeeeah</w:t>
      </w:r>
      <w:proofErr w:type="spellEnd"/>
      <w:r>
        <w:t>, I’m pretty unclear what this means</w:t>
      </w:r>
    </w:p>
  </w:comment>
  <w:comment w:id="72" w:author="n" w:date="2023-01-15T13:22:00Z" w:initials="n">
    <w:p w14:paraId="34D1D6EA" w14:textId="77777777" w:rsidR="00CA592F" w:rsidRDefault="00CA592F">
      <w:pPr>
        <w:pStyle w:val="CommentText"/>
      </w:pPr>
      <w:r>
        <w:rPr>
          <w:rStyle w:val="CommentReference"/>
        </w:rPr>
        <w:annotationRef/>
      </w:r>
      <w:r>
        <w:t>You’ll need to decide what you actually expect from the seed bank vs above ground</w:t>
      </w:r>
    </w:p>
    <w:p w14:paraId="086A2539" w14:textId="77777777" w:rsidR="00CA592F" w:rsidRDefault="00CA592F">
      <w:pPr>
        <w:pStyle w:val="CommentText"/>
      </w:pPr>
    </w:p>
    <w:p w14:paraId="4436E840" w14:textId="77777777" w:rsidR="00CA592F" w:rsidRDefault="00CA592F">
      <w:pPr>
        <w:pStyle w:val="CommentText"/>
      </w:pPr>
      <w:r>
        <w:t>In theory, it should be pretty similar in early succession sites. I think what you’re saying here is that’s not actually what you found. So why? Is it because of the interacting effects of novel disturbance (grubbing leading to highly erodible soils and thus rapid loss of seed inputs – but then what is holding the seeds that you DID find?) and landscape change (loss of source populations)?</w:t>
      </w:r>
    </w:p>
    <w:p w14:paraId="393E73FE" w14:textId="77777777" w:rsidR="00CA592F" w:rsidRDefault="00CA592F">
      <w:pPr>
        <w:pStyle w:val="CommentText"/>
      </w:pPr>
    </w:p>
    <w:p w14:paraId="7B05AD31" w14:textId="10BE98A0" w:rsidR="00CA592F" w:rsidRDefault="00CA592F">
      <w:pPr>
        <w:pStyle w:val="CommentText"/>
      </w:pPr>
      <w:r>
        <w:t xml:space="preserve">You next sentence at least brings it back to what you expected, but I’m really unsure of your use of the word </w:t>
      </w:r>
      <w:proofErr w:type="spellStart"/>
      <w:r>
        <w:t>similiarity</w:t>
      </w:r>
      <w:proofErr w:type="spellEnd"/>
      <w:r>
        <w:t xml:space="preserve"> here. The problem is, similarity actually means something in stats, so I’m just blinking and thinking about what you’re using to make that statement</w:t>
      </w:r>
    </w:p>
  </w:comment>
  <w:comment w:id="73" w:author="Stefanie Lane" w:date="2023-01-04T16:27:00Z" w:initials="SLL">
    <w:p w14:paraId="4B90890F" w14:textId="27A68B64" w:rsidR="0073395A" w:rsidRDefault="0073395A">
      <w:pPr>
        <w:pStyle w:val="CommentText"/>
      </w:pPr>
      <w:r>
        <w:rPr>
          <w:rStyle w:val="CommentReference"/>
        </w:rPr>
        <w:annotationRef/>
      </w:r>
      <w:r>
        <w:t xml:space="preserve">Vague; </w:t>
      </w:r>
      <w:r w:rsidR="006908E8">
        <w:t>also, explain what this means/’so what?’</w:t>
      </w:r>
    </w:p>
  </w:comment>
  <w:comment w:id="74" w:author="n" w:date="2023-01-15T13:28:00Z" w:initials="n">
    <w:p w14:paraId="39D480B7" w14:textId="133151EF" w:rsidR="003558BE" w:rsidRDefault="003558BE">
      <w:pPr>
        <w:pStyle w:val="CommentText"/>
      </w:pPr>
      <w:r>
        <w:rPr>
          <w:rStyle w:val="CommentReference"/>
        </w:rPr>
        <w:annotationRef/>
      </w:r>
      <w:r>
        <w:t>This is a hard statement. I actually think you can draw some conclusions based on the dominant species and their known life histories</w:t>
      </w:r>
    </w:p>
  </w:comment>
  <w:comment w:id="75" w:author="n" w:date="2023-01-15T13:29:00Z" w:initials="n">
    <w:p w14:paraId="6191D1C5" w14:textId="2322131A" w:rsidR="003558BE" w:rsidRDefault="003558BE">
      <w:pPr>
        <w:pStyle w:val="CommentText"/>
      </w:pPr>
      <w:r>
        <w:rPr>
          <w:rStyle w:val="CommentReference"/>
        </w:rPr>
        <w:annotationRef/>
      </w:r>
      <w:r>
        <w:t>What’s this mean about succession trajectories?</w:t>
      </w:r>
    </w:p>
  </w:comment>
  <w:comment w:id="78" w:author="n" w:date="2023-01-15T13:31:00Z" w:initials="n">
    <w:p w14:paraId="086ABD48" w14:textId="56A2813D" w:rsidR="003558BE" w:rsidRDefault="003558BE" w:rsidP="005A7158">
      <w:r>
        <w:rPr>
          <w:rStyle w:val="CommentReference"/>
        </w:rPr>
        <w:annotationRef/>
      </w:r>
      <w:r>
        <w:t>Further develop this – look into the passive restoration literature. There’s at least one synthesis that says it works better than active restoration (</w:t>
      </w:r>
      <w:r w:rsidR="005A7158" w:rsidRPr="005A7158">
        <w:rPr>
          <w:rFonts w:ascii="Times New Roman" w:eastAsia="Times New Roman" w:hAnsi="Times New Roman" w:cs="Times New Roman"/>
          <w:sz w:val="24"/>
          <w:szCs w:val="24"/>
          <w:lang w:val="en-CA" w:eastAsia="en-CA"/>
        </w:rPr>
        <w:t xml:space="preserve">Meli, Paula, </w:t>
      </w:r>
      <w:r w:rsidR="005A7158">
        <w:rPr>
          <w:rFonts w:ascii="Times New Roman" w:eastAsia="Times New Roman" w:hAnsi="Times New Roman" w:cs="Times New Roman"/>
          <w:sz w:val="24"/>
          <w:szCs w:val="24"/>
          <w:lang w:val="en-CA" w:eastAsia="en-CA"/>
        </w:rPr>
        <w:t>et al</w:t>
      </w:r>
      <w:r w:rsidR="005A7158" w:rsidRPr="005A7158">
        <w:rPr>
          <w:rFonts w:ascii="Times New Roman" w:eastAsia="Times New Roman" w:hAnsi="Times New Roman" w:cs="Times New Roman"/>
          <w:sz w:val="24"/>
          <w:szCs w:val="24"/>
          <w:lang w:val="en-CA" w:eastAsia="en-CA"/>
        </w:rPr>
        <w:t>. "A global review of past land use, climate, and active vs. pa</w:t>
      </w:r>
      <w:bookmarkStart w:id="79" w:name="_GoBack"/>
      <w:bookmarkEnd w:id="79"/>
      <w:r w:rsidR="005A7158" w:rsidRPr="005A7158">
        <w:rPr>
          <w:rFonts w:ascii="Times New Roman" w:eastAsia="Times New Roman" w:hAnsi="Times New Roman" w:cs="Times New Roman"/>
          <w:sz w:val="24"/>
          <w:szCs w:val="24"/>
          <w:lang w:val="en-CA" w:eastAsia="en-CA"/>
        </w:rPr>
        <w:t xml:space="preserve">ssive restoration effects on forest recovery." </w:t>
      </w:r>
      <w:proofErr w:type="spellStart"/>
      <w:r w:rsidR="005A7158" w:rsidRPr="005A7158">
        <w:rPr>
          <w:rFonts w:ascii="Times New Roman" w:eastAsia="Times New Roman" w:hAnsi="Times New Roman" w:cs="Times New Roman"/>
          <w:i/>
          <w:iCs/>
          <w:sz w:val="24"/>
          <w:szCs w:val="24"/>
          <w:lang w:val="en-CA" w:eastAsia="en-CA"/>
        </w:rPr>
        <w:t>Plos</w:t>
      </w:r>
      <w:proofErr w:type="spellEnd"/>
      <w:r w:rsidR="005A7158" w:rsidRPr="005A7158">
        <w:rPr>
          <w:rFonts w:ascii="Times New Roman" w:eastAsia="Times New Roman" w:hAnsi="Times New Roman" w:cs="Times New Roman"/>
          <w:i/>
          <w:iCs/>
          <w:sz w:val="24"/>
          <w:szCs w:val="24"/>
          <w:lang w:val="en-CA" w:eastAsia="en-CA"/>
        </w:rPr>
        <w:t xml:space="preserve"> one</w:t>
      </w:r>
      <w:r w:rsidR="005A7158" w:rsidRPr="005A7158">
        <w:rPr>
          <w:rFonts w:ascii="Times New Roman" w:eastAsia="Times New Roman" w:hAnsi="Times New Roman" w:cs="Times New Roman"/>
          <w:sz w:val="24"/>
          <w:szCs w:val="24"/>
          <w:lang w:val="en-CA" w:eastAsia="en-CA"/>
        </w:rPr>
        <w:t xml:space="preserve"> 12, no. 2 (2017)</w:t>
      </w:r>
      <w:r w:rsidR="005A7158">
        <w:rPr>
          <w:rFonts w:ascii="Times New Roman" w:eastAsia="Times New Roman" w:hAnsi="Times New Roman" w:cs="Times New Roman"/>
          <w:sz w:val="24"/>
          <w:szCs w:val="24"/>
          <w:lang w:val="en-CA" w:eastAsia="en-CA"/>
        </w:rPr>
        <w:t>.</w:t>
      </w:r>
      <w:r>
        <w:t>), but that’s tropical forests. There’s probably lots out there that show it doesn’t work in many other systems</w:t>
      </w:r>
    </w:p>
  </w:comment>
  <w:comment w:id="80" w:author="n" w:date="2023-01-15T13:35:00Z" w:initials="n">
    <w:p w14:paraId="4F2E4A79" w14:textId="77777777" w:rsidR="0030506D" w:rsidRDefault="0030506D">
      <w:pPr>
        <w:pStyle w:val="CommentText"/>
      </w:pPr>
      <w:r>
        <w:rPr>
          <w:rStyle w:val="CommentReference"/>
        </w:rPr>
        <w:annotationRef/>
      </w:r>
      <w:r>
        <w:t xml:space="preserve">There’s a bit of a missing component, in that we expect seed inputs to be different than the “climax” species. Thus, it’s really important that the encroachment potential be there – so adjacent, intact populations are key. This is complicated by whether that encroachment can compete with the invasive grasses. </w:t>
      </w:r>
    </w:p>
    <w:p w14:paraId="1C00A246" w14:textId="77777777" w:rsidR="0030506D" w:rsidRDefault="0030506D">
      <w:pPr>
        <w:pStyle w:val="CommentText"/>
      </w:pPr>
    </w:p>
    <w:p w14:paraId="6A954EE1" w14:textId="7256EDC7" w:rsidR="0030506D" w:rsidRDefault="0030506D">
      <w:pPr>
        <w:pStyle w:val="CommentText"/>
      </w:pPr>
      <w:r>
        <w:t>Because this is so complicated, your whole discussion needs to step through those factors carefully, linking them other studies and findings on these issues (you have a bit of a dearth of citations in this discussion overall)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5DE34A" w15:done="0"/>
  <w15:commentEx w15:paraId="0F544A43" w15:done="0"/>
  <w15:commentEx w15:paraId="37980998" w15:done="0"/>
  <w15:commentEx w15:paraId="2E756207" w15:done="0"/>
  <w15:commentEx w15:paraId="11C4B85D" w15:done="0"/>
  <w15:commentEx w15:paraId="51851D9A" w15:done="0"/>
  <w15:commentEx w15:paraId="160AD8DA" w15:done="0"/>
  <w15:commentEx w15:paraId="7673A21C" w15:done="0"/>
  <w15:commentEx w15:paraId="323C2D38" w15:done="0"/>
  <w15:commentEx w15:paraId="00C2B0BD" w15:done="0"/>
  <w15:commentEx w15:paraId="7619DF53" w15:done="0"/>
  <w15:commentEx w15:paraId="2B8B5DDE" w15:done="0"/>
  <w15:commentEx w15:paraId="2EEFEA57" w15:done="0"/>
  <w15:commentEx w15:paraId="316E602D" w15:done="0"/>
  <w15:commentEx w15:paraId="1C76C165" w15:done="0"/>
  <w15:commentEx w15:paraId="06F5B551" w15:done="0"/>
  <w15:commentEx w15:paraId="3865FA9B" w15:done="0"/>
  <w15:commentEx w15:paraId="72E1E9D2" w15:done="0"/>
  <w15:commentEx w15:paraId="62DFDC63" w15:done="0"/>
  <w15:commentEx w15:paraId="677362BB" w15:done="0"/>
  <w15:commentEx w15:paraId="228B57E5" w15:done="0"/>
  <w15:commentEx w15:paraId="35B51660" w15:done="0"/>
  <w15:commentEx w15:paraId="4A6519EE" w15:done="0"/>
  <w15:commentEx w15:paraId="3138D005" w15:paraIdParent="4A6519EE" w15:done="0"/>
  <w15:commentEx w15:paraId="4D746AB3" w15:paraIdParent="4A6519EE" w15:done="0"/>
  <w15:commentEx w15:paraId="27DD2259" w15:done="0"/>
  <w15:commentEx w15:paraId="5D670D89" w15:done="0"/>
  <w15:commentEx w15:paraId="0F12592F" w15:done="0"/>
  <w15:commentEx w15:paraId="00C81811" w15:done="0"/>
  <w15:commentEx w15:paraId="6FEB7B53" w15:done="0"/>
  <w15:commentEx w15:paraId="09BDDF8C" w15:done="0"/>
  <w15:commentEx w15:paraId="4E86AD5D" w15:done="0"/>
  <w15:commentEx w15:paraId="1953AD21" w15:done="0"/>
  <w15:commentEx w15:paraId="1C0BDDC7" w15:done="0"/>
  <w15:commentEx w15:paraId="5AB0BD55" w15:paraIdParent="1C0BDDC7" w15:done="0"/>
  <w15:commentEx w15:paraId="7B1AC318" w15:done="0"/>
  <w15:commentEx w15:paraId="6D4C629B" w15:paraIdParent="7B1AC318" w15:done="0"/>
  <w15:commentEx w15:paraId="3244337E" w15:paraIdParent="7B1AC318" w15:done="0"/>
  <w15:commentEx w15:paraId="10AFFE7F" w15:done="0"/>
  <w15:commentEx w15:paraId="51588950" w15:done="0"/>
  <w15:commentEx w15:paraId="3C1BB228" w15:done="0"/>
  <w15:commentEx w15:paraId="7B05AD31" w15:done="0"/>
  <w15:commentEx w15:paraId="4B90890F" w15:done="0"/>
  <w15:commentEx w15:paraId="39D480B7" w15:done="0"/>
  <w15:commentEx w15:paraId="6191D1C5" w15:done="0"/>
  <w15:commentEx w15:paraId="086ABD48" w15:done="0"/>
  <w15:commentEx w15:paraId="6A954E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BE49" w16cex:dateUtc="2023-01-13T19:26:00Z"/>
  <w16cex:commentExtensible w16cex:durableId="276BC27C" w16cex:dateUtc="2023-01-13T19:43:00Z"/>
  <w16cex:commentExtensible w16cex:durableId="276BC44B" w16cex:dateUtc="2023-01-13T19:51:00Z"/>
  <w16cex:commentExtensible w16cex:durableId="276BC6F1" w16cex:dateUtc="2023-01-13T20:02:00Z"/>
  <w16cex:commentExtensible w16cex:durableId="276BC738" w16cex:dateUtc="2023-01-13T20:04:00Z"/>
  <w16cex:commentExtensible w16cex:durableId="276BC88A" w16cex:dateUtc="2023-01-13T20:09:00Z"/>
  <w16cex:commentExtensible w16cex:durableId="276E5107" w16cex:dateUtc="2023-01-15T18:16:00Z"/>
  <w16cex:commentExtensible w16cex:durableId="276E5543" w16cex:dateUtc="2023-01-15T18:34:00Z"/>
  <w16cex:commentExtensible w16cex:durableId="276E611B" w16cex:dateUtc="2023-01-15T19:25:00Z"/>
  <w16cex:commentExtensible w16cex:durableId="276E5FB0" w16cex:dateUtc="2023-01-15T19:19:00Z"/>
  <w16cex:commentExtensible w16cex:durableId="276E8093" w16cex:dateUtc="2023-01-15T21:39:00Z"/>
  <w16cex:commentExtensible w16cex:durableId="276E6316" w16cex:dateUtc="2023-01-15T19:33:00Z"/>
  <w16cex:commentExtensible w16cex:durableId="276E639B" w16cex:dateUtc="2023-01-15T19:35:00Z"/>
  <w16cex:commentExtensible w16cex:durableId="276E6422" w16cex:dateUtc="2023-01-15T19:38:00Z"/>
  <w16cex:commentExtensible w16cex:durableId="276E652F" w16cex:dateUtc="2023-01-15T19:42:00Z"/>
  <w16cex:commentExtensible w16cex:durableId="276E6DA0" w16cex:dateUtc="2023-01-15T20:18:00Z"/>
  <w16cex:commentExtensible w16cex:durableId="276E6E7B" w16cex:dateUtc="2023-01-15T20:22:00Z"/>
  <w16cex:commentExtensible w16cex:durableId="276E6E63" w16cex:dateUtc="2023-01-15T20:21:00Z"/>
  <w16cex:commentExtensible w16cex:durableId="276E6E39" w16cex:dateUtc="2023-01-15T20:21:00Z"/>
  <w16cex:commentExtensible w16cex:durableId="276E7500" w16cex:dateUtc="2023-01-15T20:50:00Z"/>
  <w16cex:commentExtensible w16cex:durableId="276E743D" w16cex:dateUtc="2023-01-15T20:46:00Z"/>
  <w16cex:commentExtensible w16cex:durableId="276E76A4" w16cex:dateUtc="2023-01-15T20:57:00Z"/>
  <w16cex:commentExtensible w16cex:durableId="272086DC" w16cex:dateUtc="2022-11-17T18:09:00Z"/>
  <w16cex:commentExtensible w16cex:durableId="2720872E" w16cex:dateUtc="2022-11-17T18:10:00Z"/>
  <w16cex:commentExtensible w16cex:durableId="276E7800" w16cex:dateUtc="2023-01-15T21:02:00Z"/>
  <w16cex:commentExtensible w16cex:durableId="276E78C6" w16cex:dateUtc="2023-01-15T21:06:00Z"/>
  <w16cex:commentExtensible w16cex:durableId="276E79FF" w16cex:dateUtc="2023-01-15T21:11:00Z"/>
  <w16cex:commentExtensible w16cex:durableId="276E7C32" w16cex:dateUtc="2023-01-15T21:20:00Z"/>
  <w16cex:commentExtensible w16cex:durableId="276E7C8B" w16cex:dateUtc="2023-01-15T21:22:00Z"/>
  <w16cex:commentExtensible w16cex:durableId="276E7E0F" w16cex:dateUtc="2023-01-15T21:28:00Z"/>
  <w16cex:commentExtensible w16cex:durableId="276E7E57" w16cex:dateUtc="2023-01-15T21:29:00Z"/>
  <w16cex:commentExtensible w16cex:durableId="276E7EA4" w16cex:dateUtc="2023-01-15T21:31:00Z"/>
  <w16cex:commentExtensible w16cex:durableId="276E7F88" w16cex:dateUtc="2023-01-15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5DE34A" w16cid:durableId="275E8EF8"/>
  <w16cid:commentId w16cid:paraId="0F544A43" w16cid:durableId="276BBE49"/>
  <w16cid:commentId w16cid:paraId="37980998" w16cid:durableId="275E8DCE"/>
  <w16cid:commentId w16cid:paraId="2E756207" w16cid:durableId="276BC27C"/>
  <w16cid:commentId w16cid:paraId="11C4B85D" w16cid:durableId="276BC44B"/>
  <w16cid:commentId w16cid:paraId="51851D9A" w16cid:durableId="275E925F"/>
  <w16cid:commentId w16cid:paraId="160AD8DA" w16cid:durableId="276BC6F1"/>
  <w16cid:commentId w16cid:paraId="7673A21C" w16cid:durableId="275E9B1B"/>
  <w16cid:commentId w16cid:paraId="323C2D38" w16cid:durableId="275FCED3"/>
  <w16cid:commentId w16cid:paraId="00C2B0BD" w16cid:durableId="276BC738"/>
  <w16cid:commentId w16cid:paraId="7619DF53" w16cid:durableId="276BC88A"/>
  <w16cid:commentId w16cid:paraId="2B8B5DDE" w16cid:durableId="276E5107"/>
  <w16cid:commentId w16cid:paraId="2EEFEA57" w16cid:durableId="276E5543"/>
  <w16cid:commentId w16cid:paraId="316E602D" w16cid:durableId="276E611B"/>
  <w16cid:commentId w16cid:paraId="1C76C165" w16cid:durableId="276E5FB0"/>
  <w16cid:commentId w16cid:paraId="06F5B551" w16cid:durableId="276E8093"/>
  <w16cid:commentId w16cid:paraId="3865FA9B" w16cid:durableId="275FD58B"/>
  <w16cid:commentId w16cid:paraId="72E1E9D2" w16cid:durableId="276E6316"/>
  <w16cid:commentId w16cid:paraId="62DFDC63" w16cid:durableId="275FD60B"/>
  <w16cid:commentId w16cid:paraId="677362BB" w16cid:durableId="276E639B"/>
  <w16cid:commentId w16cid:paraId="228B57E5" w16cid:durableId="276E6422"/>
  <w16cid:commentId w16cid:paraId="35B51660" w16cid:durableId="26570F9F"/>
  <w16cid:commentId w16cid:paraId="4A6519EE" w16cid:durableId="27248E71"/>
  <w16cid:commentId w16cid:paraId="3138D005" w16cid:durableId="27601535"/>
  <w16cid:commentId w16cid:paraId="4D746AB3" w16cid:durableId="276E652F"/>
  <w16cid:commentId w16cid:paraId="27DD2259" w16cid:durableId="276E6DA0"/>
  <w16cid:commentId w16cid:paraId="5D670D89" w16cid:durableId="276E6E7B"/>
  <w16cid:commentId w16cid:paraId="0F12592F" w16cid:durableId="276E6E63"/>
  <w16cid:commentId w16cid:paraId="00C81811" w16cid:durableId="276E6E39"/>
  <w16cid:commentId w16cid:paraId="6FEB7B53" w16cid:durableId="276E7500"/>
  <w16cid:commentId w16cid:paraId="09BDDF8C" w16cid:durableId="276E743D"/>
  <w16cid:commentId w16cid:paraId="4E86AD5D" w16cid:durableId="276E76A4"/>
  <w16cid:commentId w16cid:paraId="1953AD21" w16cid:durableId="27602703"/>
  <w16cid:commentId w16cid:paraId="1C0BDDC7" w16cid:durableId="27066B03"/>
  <w16cid:commentId w16cid:paraId="5AB0BD55" w16cid:durableId="272086DC"/>
  <w16cid:commentId w16cid:paraId="7B1AC318" w16cid:durableId="271799FC"/>
  <w16cid:commentId w16cid:paraId="6D4C629B" w16cid:durableId="2720872E"/>
  <w16cid:commentId w16cid:paraId="3244337E" w16cid:durableId="276E7800"/>
  <w16cid:commentId w16cid:paraId="10AFFE7F" w16cid:durableId="276E78C6"/>
  <w16cid:commentId w16cid:paraId="51588950" w16cid:durableId="276E79FF"/>
  <w16cid:commentId w16cid:paraId="3C1BB228" w16cid:durableId="276E7C32"/>
  <w16cid:commentId w16cid:paraId="7B05AD31" w16cid:durableId="276E7C8B"/>
  <w16cid:commentId w16cid:paraId="4B90890F" w16cid:durableId="27602757"/>
  <w16cid:commentId w16cid:paraId="39D480B7" w16cid:durableId="276E7E0F"/>
  <w16cid:commentId w16cid:paraId="6191D1C5" w16cid:durableId="276E7E57"/>
  <w16cid:commentId w16cid:paraId="086ABD48" w16cid:durableId="276E7EA4"/>
  <w16cid:commentId w16cid:paraId="6A954EE1" w16cid:durableId="276E7F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D87C08" w14:textId="77777777" w:rsidR="00B7497F" w:rsidRDefault="00B7497F" w:rsidP="003A4BCE">
      <w:pPr>
        <w:spacing w:after="0" w:line="240" w:lineRule="auto"/>
      </w:pPr>
      <w:r>
        <w:separator/>
      </w:r>
    </w:p>
  </w:endnote>
  <w:endnote w:type="continuationSeparator" w:id="0">
    <w:p w14:paraId="69D2C38D" w14:textId="77777777" w:rsidR="00B7497F" w:rsidRDefault="00B7497F" w:rsidP="003A4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4797752"/>
      <w:docPartObj>
        <w:docPartGallery w:val="Page Numbers (Bottom of Page)"/>
        <w:docPartUnique/>
      </w:docPartObj>
    </w:sdtPr>
    <w:sdtEndPr>
      <w:rPr>
        <w:noProof/>
      </w:rPr>
    </w:sdtEndPr>
    <w:sdtContent>
      <w:p w14:paraId="2E383EA6" w14:textId="1F18CDBE" w:rsidR="00DC4132" w:rsidRDefault="00DC41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4BB4A4" w14:textId="77777777" w:rsidR="00DC4132" w:rsidRDefault="00DC41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142617" w14:textId="77777777" w:rsidR="00B7497F" w:rsidRDefault="00B7497F" w:rsidP="003A4BCE">
      <w:pPr>
        <w:spacing w:after="0" w:line="240" w:lineRule="auto"/>
      </w:pPr>
      <w:r>
        <w:separator/>
      </w:r>
    </w:p>
  </w:footnote>
  <w:footnote w:type="continuationSeparator" w:id="0">
    <w:p w14:paraId="1C71D070" w14:textId="77777777" w:rsidR="00B7497F" w:rsidRDefault="00B7497F" w:rsidP="003A4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13083" w14:textId="3D4B9F4C" w:rsidR="00DC4132" w:rsidRDefault="00DC4132">
    <w:pPr>
      <w:pStyle w:val="Header"/>
    </w:pPr>
    <w:r>
      <w:t xml:space="preserve">Lane, Chapter 4: post-grazing habitat recovery </w:t>
    </w:r>
  </w:p>
  <w:p w14:paraId="49B6B0E4" w14:textId="77777777" w:rsidR="00DC4132" w:rsidRDefault="00DC41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E7593"/>
    <w:multiLevelType w:val="hybridMultilevel"/>
    <w:tmpl w:val="28D24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B51A1"/>
    <w:multiLevelType w:val="hybridMultilevel"/>
    <w:tmpl w:val="99363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59D631A"/>
    <w:multiLevelType w:val="hybridMultilevel"/>
    <w:tmpl w:val="6AD25C16"/>
    <w:lvl w:ilvl="0" w:tplc="DCE26D80">
      <w:start w:val="4"/>
      <w:numFmt w:val="bullet"/>
      <w:lvlText w:val=""/>
      <w:lvlJc w:val="left"/>
      <w:pPr>
        <w:ind w:left="720" w:hanging="360"/>
      </w:pPr>
      <w:rPr>
        <w:rFonts w:ascii="Symbol" w:eastAsiaTheme="minorHAnsi" w:hAnsi="Symbol" w:cstheme="minorBidi" w:hint="default"/>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CF63043"/>
    <w:multiLevelType w:val="hybridMultilevel"/>
    <w:tmpl w:val="A9DE5BAA"/>
    <w:lvl w:ilvl="0" w:tplc="CC3836B8">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B65A3D"/>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E246134"/>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FA80796"/>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74D3F42"/>
    <w:multiLevelType w:val="hybridMultilevel"/>
    <w:tmpl w:val="4A54DBAC"/>
    <w:lvl w:ilvl="0" w:tplc="DCE26D80">
      <w:start w:val="4"/>
      <w:numFmt w:val="bullet"/>
      <w:lvlText w:val=""/>
      <w:lvlJc w:val="left"/>
      <w:pPr>
        <w:ind w:left="720" w:hanging="360"/>
      </w:pPr>
      <w:rPr>
        <w:rFonts w:ascii="Symbol" w:eastAsiaTheme="minorHAnsi" w:hAnsi="Symbol"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5761B7"/>
    <w:multiLevelType w:val="hybridMultilevel"/>
    <w:tmpl w:val="CEF65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EA6AD5"/>
    <w:multiLevelType w:val="hybridMultilevel"/>
    <w:tmpl w:val="7A6E4D2C"/>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607912"/>
    <w:multiLevelType w:val="hybridMultilevel"/>
    <w:tmpl w:val="B5B42ADC"/>
    <w:lvl w:ilvl="0" w:tplc="AD32FC8C">
      <w:start w:val="1"/>
      <w:numFmt w:val="decimal"/>
      <w:lvlText w:val="%1."/>
      <w:lvlJc w:val="left"/>
      <w:pPr>
        <w:tabs>
          <w:tab w:val="num" w:pos="720"/>
        </w:tabs>
        <w:ind w:left="720" w:hanging="360"/>
      </w:pPr>
      <w:rPr>
        <w:rFonts w:asciiTheme="minorHAnsi" w:eastAsiaTheme="minorHAnsi" w:hAnsiTheme="minorHAnsi" w:cstheme="minorBidi"/>
      </w:rPr>
    </w:lvl>
    <w:lvl w:ilvl="1" w:tplc="BB4E4830">
      <w:numFmt w:val="bullet"/>
      <w:lvlText w:val="•"/>
      <w:lvlJc w:val="left"/>
      <w:pPr>
        <w:tabs>
          <w:tab w:val="num" w:pos="1440"/>
        </w:tabs>
        <w:ind w:left="1440" w:hanging="360"/>
      </w:pPr>
      <w:rPr>
        <w:rFonts w:ascii="Arial" w:hAnsi="Arial" w:hint="default"/>
      </w:rPr>
    </w:lvl>
    <w:lvl w:ilvl="2" w:tplc="ED26545C" w:tentative="1">
      <w:start w:val="1"/>
      <w:numFmt w:val="decimal"/>
      <w:lvlText w:val="%3."/>
      <w:lvlJc w:val="left"/>
      <w:pPr>
        <w:tabs>
          <w:tab w:val="num" w:pos="2160"/>
        </w:tabs>
        <w:ind w:left="2160" w:hanging="360"/>
      </w:pPr>
    </w:lvl>
    <w:lvl w:ilvl="3" w:tplc="A8B2599C" w:tentative="1">
      <w:start w:val="1"/>
      <w:numFmt w:val="decimal"/>
      <w:lvlText w:val="%4."/>
      <w:lvlJc w:val="left"/>
      <w:pPr>
        <w:tabs>
          <w:tab w:val="num" w:pos="2880"/>
        </w:tabs>
        <w:ind w:left="2880" w:hanging="360"/>
      </w:pPr>
    </w:lvl>
    <w:lvl w:ilvl="4" w:tplc="3EE68F6E" w:tentative="1">
      <w:start w:val="1"/>
      <w:numFmt w:val="decimal"/>
      <w:lvlText w:val="%5."/>
      <w:lvlJc w:val="left"/>
      <w:pPr>
        <w:tabs>
          <w:tab w:val="num" w:pos="3600"/>
        </w:tabs>
        <w:ind w:left="3600" w:hanging="360"/>
      </w:pPr>
    </w:lvl>
    <w:lvl w:ilvl="5" w:tplc="EE90A57A" w:tentative="1">
      <w:start w:val="1"/>
      <w:numFmt w:val="decimal"/>
      <w:lvlText w:val="%6."/>
      <w:lvlJc w:val="left"/>
      <w:pPr>
        <w:tabs>
          <w:tab w:val="num" w:pos="4320"/>
        </w:tabs>
        <w:ind w:left="4320" w:hanging="360"/>
      </w:pPr>
    </w:lvl>
    <w:lvl w:ilvl="6" w:tplc="B66A7CD4" w:tentative="1">
      <w:start w:val="1"/>
      <w:numFmt w:val="decimal"/>
      <w:lvlText w:val="%7."/>
      <w:lvlJc w:val="left"/>
      <w:pPr>
        <w:tabs>
          <w:tab w:val="num" w:pos="5040"/>
        </w:tabs>
        <w:ind w:left="5040" w:hanging="360"/>
      </w:pPr>
    </w:lvl>
    <w:lvl w:ilvl="7" w:tplc="73922EDC" w:tentative="1">
      <w:start w:val="1"/>
      <w:numFmt w:val="decimal"/>
      <w:lvlText w:val="%8."/>
      <w:lvlJc w:val="left"/>
      <w:pPr>
        <w:tabs>
          <w:tab w:val="num" w:pos="5760"/>
        </w:tabs>
        <w:ind w:left="5760" w:hanging="360"/>
      </w:pPr>
    </w:lvl>
    <w:lvl w:ilvl="8" w:tplc="1FDEC9DE" w:tentative="1">
      <w:start w:val="1"/>
      <w:numFmt w:val="decimal"/>
      <w:lvlText w:val="%9."/>
      <w:lvlJc w:val="left"/>
      <w:pPr>
        <w:tabs>
          <w:tab w:val="num" w:pos="6480"/>
        </w:tabs>
        <w:ind w:left="6480" w:hanging="360"/>
      </w:pPr>
    </w:lvl>
  </w:abstractNum>
  <w:abstractNum w:abstractNumId="11" w15:restartNumberingAfterBreak="0">
    <w:nsid w:val="40EB4A72"/>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4732958"/>
    <w:multiLevelType w:val="hybridMultilevel"/>
    <w:tmpl w:val="98A443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1B1086"/>
    <w:multiLevelType w:val="hybridMultilevel"/>
    <w:tmpl w:val="331C43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571B37"/>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61FA04EC"/>
    <w:multiLevelType w:val="hybridMultilevel"/>
    <w:tmpl w:val="70725222"/>
    <w:lvl w:ilvl="0" w:tplc="A1C0B1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1C5A8D"/>
    <w:multiLevelType w:val="hybridMultilevel"/>
    <w:tmpl w:val="3364E83E"/>
    <w:lvl w:ilvl="0" w:tplc="5A0E6518">
      <w:start w:val="1"/>
      <w:numFmt w:val="decimal"/>
      <w:lvlText w:val="%1."/>
      <w:lvlJc w:val="left"/>
      <w:pPr>
        <w:tabs>
          <w:tab w:val="num" w:pos="720"/>
        </w:tabs>
        <w:ind w:left="720" w:hanging="360"/>
      </w:pPr>
    </w:lvl>
    <w:lvl w:ilvl="1" w:tplc="DCDC7948" w:tentative="1">
      <w:start w:val="1"/>
      <w:numFmt w:val="decimal"/>
      <w:lvlText w:val="%2."/>
      <w:lvlJc w:val="left"/>
      <w:pPr>
        <w:tabs>
          <w:tab w:val="num" w:pos="1440"/>
        </w:tabs>
        <w:ind w:left="1440" w:hanging="360"/>
      </w:pPr>
    </w:lvl>
    <w:lvl w:ilvl="2" w:tplc="3F6C65C8" w:tentative="1">
      <w:start w:val="1"/>
      <w:numFmt w:val="decimal"/>
      <w:lvlText w:val="%3."/>
      <w:lvlJc w:val="left"/>
      <w:pPr>
        <w:tabs>
          <w:tab w:val="num" w:pos="2160"/>
        </w:tabs>
        <w:ind w:left="2160" w:hanging="360"/>
      </w:pPr>
    </w:lvl>
    <w:lvl w:ilvl="3" w:tplc="325ECADE" w:tentative="1">
      <w:start w:val="1"/>
      <w:numFmt w:val="decimal"/>
      <w:lvlText w:val="%4."/>
      <w:lvlJc w:val="left"/>
      <w:pPr>
        <w:tabs>
          <w:tab w:val="num" w:pos="2880"/>
        </w:tabs>
        <w:ind w:left="2880" w:hanging="360"/>
      </w:pPr>
    </w:lvl>
    <w:lvl w:ilvl="4" w:tplc="65ACDFA2" w:tentative="1">
      <w:start w:val="1"/>
      <w:numFmt w:val="decimal"/>
      <w:lvlText w:val="%5."/>
      <w:lvlJc w:val="left"/>
      <w:pPr>
        <w:tabs>
          <w:tab w:val="num" w:pos="3600"/>
        </w:tabs>
        <w:ind w:left="3600" w:hanging="360"/>
      </w:pPr>
    </w:lvl>
    <w:lvl w:ilvl="5" w:tplc="DB7A5686" w:tentative="1">
      <w:start w:val="1"/>
      <w:numFmt w:val="decimal"/>
      <w:lvlText w:val="%6."/>
      <w:lvlJc w:val="left"/>
      <w:pPr>
        <w:tabs>
          <w:tab w:val="num" w:pos="4320"/>
        </w:tabs>
        <w:ind w:left="4320" w:hanging="360"/>
      </w:pPr>
    </w:lvl>
    <w:lvl w:ilvl="6" w:tplc="E392E8DC" w:tentative="1">
      <w:start w:val="1"/>
      <w:numFmt w:val="decimal"/>
      <w:lvlText w:val="%7."/>
      <w:lvlJc w:val="left"/>
      <w:pPr>
        <w:tabs>
          <w:tab w:val="num" w:pos="5040"/>
        </w:tabs>
        <w:ind w:left="5040" w:hanging="360"/>
      </w:pPr>
    </w:lvl>
    <w:lvl w:ilvl="7" w:tplc="C512E906" w:tentative="1">
      <w:start w:val="1"/>
      <w:numFmt w:val="decimal"/>
      <w:lvlText w:val="%8."/>
      <w:lvlJc w:val="left"/>
      <w:pPr>
        <w:tabs>
          <w:tab w:val="num" w:pos="5760"/>
        </w:tabs>
        <w:ind w:left="5760" w:hanging="360"/>
      </w:pPr>
    </w:lvl>
    <w:lvl w:ilvl="8" w:tplc="33583C38" w:tentative="1">
      <w:start w:val="1"/>
      <w:numFmt w:val="decimal"/>
      <w:lvlText w:val="%9."/>
      <w:lvlJc w:val="left"/>
      <w:pPr>
        <w:tabs>
          <w:tab w:val="num" w:pos="6480"/>
        </w:tabs>
        <w:ind w:left="6480" w:hanging="360"/>
      </w:pPr>
    </w:lvl>
  </w:abstractNum>
  <w:num w:numId="1">
    <w:abstractNumId w:val="10"/>
  </w:num>
  <w:num w:numId="2">
    <w:abstractNumId w:val="17"/>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0"/>
  </w:num>
  <w:num w:numId="6">
    <w:abstractNumId w:val="3"/>
  </w:num>
  <w:num w:numId="7">
    <w:abstractNumId w:val="7"/>
  </w:num>
  <w:num w:numId="8">
    <w:abstractNumId w:val="6"/>
  </w:num>
  <w:num w:numId="9">
    <w:abstractNumId w:val="11"/>
  </w:num>
  <w:num w:numId="10">
    <w:abstractNumId w:val="2"/>
  </w:num>
  <w:num w:numId="11">
    <w:abstractNumId w:val="12"/>
  </w:num>
  <w:num w:numId="12">
    <w:abstractNumId w:val="15"/>
  </w:num>
  <w:num w:numId="13">
    <w:abstractNumId w:val="4"/>
  </w:num>
  <w:num w:numId="14">
    <w:abstractNumId w:val="16"/>
  </w:num>
  <w:num w:numId="15">
    <w:abstractNumId w:val="9"/>
  </w:num>
  <w:num w:numId="16">
    <w:abstractNumId w:val="14"/>
  </w:num>
  <w:num w:numId="17">
    <w:abstractNumId w:val="8"/>
  </w:num>
  <w:num w:numId="1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fanie Lane">
    <w15:presenceInfo w15:providerId="None" w15:userId="Stefanie Lane"/>
  </w15:person>
  <w15:person w15:author="n">
    <w15:presenceInfo w15:providerId="Windows Live" w15:userId="81f6a45a1744a3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722"/>
    <w:rsid w:val="00000826"/>
    <w:rsid w:val="000026FC"/>
    <w:rsid w:val="00003437"/>
    <w:rsid w:val="000039C8"/>
    <w:rsid w:val="000069C6"/>
    <w:rsid w:val="00011EF5"/>
    <w:rsid w:val="00012E03"/>
    <w:rsid w:val="00022F53"/>
    <w:rsid w:val="00023876"/>
    <w:rsid w:val="0004138A"/>
    <w:rsid w:val="00043AEF"/>
    <w:rsid w:val="00045BD6"/>
    <w:rsid w:val="00047E33"/>
    <w:rsid w:val="000504B7"/>
    <w:rsid w:val="00052906"/>
    <w:rsid w:val="000536A4"/>
    <w:rsid w:val="00053E07"/>
    <w:rsid w:val="0005701A"/>
    <w:rsid w:val="000648B1"/>
    <w:rsid w:val="00064F49"/>
    <w:rsid w:val="00067219"/>
    <w:rsid w:val="000705FF"/>
    <w:rsid w:val="00071711"/>
    <w:rsid w:val="00073BF2"/>
    <w:rsid w:val="00074C0D"/>
    <w:rsid w:val="00080F19"/>
    <w:rsid w:val="000847FF"/>
    <w:rsid w:val="00086FA0"/>
    <w:rsid w:val="000909D8"/>
    <w:rsid w:val="00090E25"/>
    <w:rsid w:val="0009468B"/>
    <w:rsid w:val="00096007"/>
    <w:rsid w:val="000A104C"/>
    <w:rsid w:val="000A20FB"/>
    <w:rsid w:val="000A6A5C"/>
    <w:rsid w:val="000B1B78"/>
    <w:rsid w:val="000B4776"/>
    <w:rsid w:val="000B491A"/>
    <w:rsid w:val="000B5D77"/>
    <w:rsid w:val="000B6FEC"/>
    <w:rsid w:val="000C564D"/>
    <w:rsid w:val="000D3078"/>
    <w:rsid w:val="000D3131"/>
    <w:rsid w:val="000D471A"/>
    <w:rsid w:val="000D5359"/>
    <w:rsid w:val="000D7BDD"/>
    <w:rsid w:val="000E126C"/>
    <w:rsid w:val="000E2AB5"/>
    <w:rsid w:val="000F321D"/>
    <w:rsid w:val="000F569B"/>
    <w:rsid w:val="0010207B"/>
    <w:rsid w:val="0010261D"/>
    <w:rsid w:val="00112623"/>
    <w:rsid w:val="0011530D"/>
    <w:rsid w:val="00115F57"/>
    <w:rsid w:val="00123D56"/>
    <w:rsid w:val="00126F42"/>
    <w:rsid w:val="0013142E"/>
    <w:rsid w:val="00137E0B"/>
    <w:rsid w:val="00142A71"/>
    <w:rsid w:val="00142CA8"/>
    <w:rsid w:val="00142CEB"/>
    <w:rsid w:val="0014603F"/>
    <w:rsid w:val="00147926"/>
    <w:rsid w:val="00151B94"/>
    <w:rsid w:val="00152A30"/>
    <w:rsid w:val="001544F8"/>
    <w:rsid w:val="001547DD"/>
    <w:rsid w:val="00154D3F"/>
    <w:rsid w:val="001553E7"/>
    <w:rsid w:val="00155E15"/>
    <w:rsid w:val="00156FAE"/>
    <w:rsid w:val="00161345"/>
    <w:rsid w:val="00161CC4"/>
    <w:rsid w:val="00163E55"/>
    <w:rsid w:val="00166B69"/>
    <w:rsid w:val="00167A5E"/>
    <w:rsid w:val="00172B28"/>
    <w:rsid w:val="00173B3B"/>
    <w:rsid w:val="00180B40"/>
    <w:rsid w:val="0018306E"/>
    <w:rsid w:val="00185845"/>
    <w:rsid w:val="00187AB1"/>
    <w:rsid w:val="00191C31"/>
    <w:rsid w:val="001938C5"/>
    <w:rsid w:val="001965DF"/>
    <w:rsid w:val="00197280"/>
    <w:rsid w:val="001A0659"/>
    <w:rsid w:val="001A0726"/>
    <w:rsid w:val="001A3CFA"/>
    <w:rsid w:val="001A586E"/>
    <w:rsid w:val="001A5CE7"/>
    <w:rsid w:val="001A6709"/>
    <w:rsid w:val="001B072E"/>
    <w:rsid w:val="001B15C3"/>
    <w:rsid w:val="001B2B9F"/>
    <w:rsid w:val="001B3296"/>
    <w:rsid w:val="001B68D1"/>
    <w:rsid w:val="001B7BD7"/>
    <w:rsid w:val="001C1948"/>
    <w:rsid w:val="001C4B67"/>
    <w:rsid w:val="001D49D6"/>
    <w:rsid w:val="001D5CCE"/>
    <w:rsid w:val="001E1E6C"/>
    <w:rsid w:val="001E24DE"/>
    <w:rsid w:val="001E2A3A"/>
    <w:rsid w:val="001E2CAE"/>
    <w:rsid w:val="001E38AF"/>
    <w:rsid w:val="001E6A52"/>
    <w:rsid w:val="001E7966"/>
    <w:rsid w:val="001F1280"/>
    <w:rsid w:val="001F17A5"/>
    <w:rsid w:val="001F402A"/>
    <w:rsid w:val="001F54B5"/>
    <w:rsid w:val="001F5A40"/>
    <w:rsid w:val="00200CD9"/>
    <w:rsid w:val="002028D5"/>
    <w:rsid w:val="00202DD6"/>
    <w:rsid w:val="002057ED"/>
    <w:rsid w:val="0021256E"/>
    <w:rsid w:val="0021490D"/>
    <w:rsid w:val="002174A9"/>
    <w:rsid w:val="00217ACD"/>
    <w:rsid w:val="00225F6A"/>
    <w:rsid w:val="002266FB"/>
    <w:rsid w:val="00231EB6"/>
    <w:rsid w:val="00233B7A"/>
    <w:rsid w:val="00237967"/>
    <w:rsid w:val="00237B62"/>
    <w:rsid w:val="002528A1"/>
    <w:rsid w:val="0025535F"/>
    <w:rsid w:val="002563DC"/>
    <w:rsid w:val="00261794"/>
    <w:rsid w:val="002650EC"/>
    <w:rsid w:val="002660D8"/>
    <w:rsid w:val="002664A4"/>
    <w:rsid w:val="00272C20"/>
    <w:rsid w:val="002740F3"/>
    <w:rsid w:val="002835C7"/>
    <w:rsid w:val="00287968"/>
    <w:rsid w:val="00287D70"/>
    <w:rsid w:val="00290098"/>
    <w:rsid w:val="00290BD4"/>
    <w:rsid w:val="00291612"/>
    <w:rsid w:val="00297582"/>
    <w:rsid w:val="002A02A2"/>
    <w:rsid w:val="002A7B0C"/>
    <w:rsid w:val="002A7F2A"/>
    <w:rsid w:val="002B07A0"/>
    <w:rsid w:val="002B0C85"/>
    <w:rsid w:val="002B5DC5"/>
    <w:rsid w:val="002C39B0"/>
    <w:rsid w:val="002E7D6A"/>
    <w:rsid w:val="002F0234"/>
    <w:rsid w:val="002F16FE"/>
    <w:rsid w:val="002F31EA"/>
    <w:rsid w:val="002F49FB"/>
    <w:rsid w:val="00300A56"/>
    <w:rsid w:val="00302909"/>
    <w:rsid w:val="0030506D"/>
    <w:rsid w:val="00305802"/>
    <w:rsid w:val="003076EE"/>
    <w:rsid w:val="0031128D"/>
    <w:rsid w:val="00313013"/>
    <w:rsid w:val="0031478F"/>
    <w:rsid w:val="00315041"/>
    <w:rsid w:val="00315DD1"/>
    <w:rsid w:val="00315EB4"/>
    <w:rsid w:val="00317E0D"/>
    <w:rsid w:val="00320CAC"/>
    <w:rsid w:val="00320EF7"/>
    <w:rsid w:val="00323904"/>
    <w:rsid w:val="00323E98"/>
    <w:rsid w:val="00326C2A"/>
    <w:rsid w:val="00330F92"/>
    <w:rsid w:val="003324A5"/>
    <w:rsid w:val="00332911"/>
    <w:rsid w:val="0033522C"/>
    <w:rsid w:val="00336FC7"/>
    <w:rsid w:val="003419FF"/>
    <w:rsid w:val="00347602"/>
    <w:rsid w:val="003519D2"/>
    <w:rsid w:val="00351B7B"/>
    <w:rsid w:val="00353306"/>
    <w:rsid w:val="00354739"/>
    <w:rsid w:val="003558BE"/>
    <w:rsid w:val="003560DB"/>
    <w:rsid w:val="003576B0"/>
    <w:rsid w:val="00357FBE"/>
    <w:rsid w:val="0036041D"/>
    <w:rsid w:val="00366B97"/>
    <w:rsid w:val="00372D33"/>
    <w:rsid w:val="00373203"/>
    <w:rsid w:val="003737D8"/>
    <w:rsid w:val="003769AF"/>
    <w:rsid w:val="00377677"/>
    <w:rsid w:val="00390BD1"/>
    <w:rsid w:val="003931BA"/>
    <w:rsid w:val="0039580B"/>
    <w:rsid w:val="00396346"/>
    <w:rsid w:val="00396AF7"/>
    <w:rsid w:val="003A4806"/>
    <w:rsid w:val="003A4BCE"/>
    <w:rsid w:val="003A5357"/>
    <w:rsid w:val="003A704A"/>
    <w:rsid w:val="003B70EB"/>
    <w:rsid w:val="003C26C9"/>
    <w:rsid w:val="003C4D3F"/>
    <w:rsid w:val="003D03FE"/>
    <w:rsid w:val="003E0EDC"/>
    <w:rsid w:val="003E245E"/>
    <w:rsid w:val="003E4D08"/>
    <w:rsid w:val="003E54A0"/>
    <w:rsid w:val="003F14D7"/>
    <w:rsid w:val="003F47E7"/>
    <w:rsid w:val="003F766A"/>
    <w:rsid w:val="00400132"/>
    <w:rsid w:val="0040394E"/>
    <w:rsid w:val="00406494"/>
    <w:rsid w:val="00410227"/>
    <w:rsid w:val="004141A4"/>
    <w:rsid w:val="004166A3"/>
    <w:rsid w:val="004258B8"/>
    <w:rsid w:val="004332C9"/>
    <w:rsid w:val="004346A4"/>
    <w:rsid w:val="004359F7"/>
    <w:rsid w:val="00441A89"/>
    <w:rsid w:val="00441F56"/>
    <w:rsid w:val="00447316"/>
    <w:rsid w:val="00452E2B"/>
    <w:rsid w:val="00453C60"/>
    <w:rsid w:val="00454C1B"/>
    <w:rsid w:val="00456BEC"/>
    <w:rsid w:val="00457B2B"/>
    <w:rsid w:val="00457DDC"/>
    <w:rsid w:val="004642E3"/>
    <w:rsid w:val="00464E29"/>
    <w:rsid w:val="00465387"/>
    <w:rsid w:val="00465CEB"/>
    <w:rsid w:val="004709F0"/>
    <w:rsid w:val="0047120A"/>
    <w:rsid w:val="004747FF"/>
    <w:rsid w:val="00481CE9"/>
    <w:rsid w:val="00483224"/>
    <w:rsid w:val="00483C34"/>
    <w:rsid w:val="00485348"/>
    <w:rsid w:val="004856F3"/>
    <w:rsid w:val="0049570B"/>
    <w:rsid w:val="004A0B3C"/>
    <w:rsid w:val="004A0DC1"/>
    <w:rsid w:val="004A191E"/>
    <w:rsid w:val="004A51A9"/>
    <w:rsid w:val="004B0132"/>
    <w:rsid w:val="004B0AE0"/>
    <w:rsid w:val="004B18D2"/>
    <w:rsid w:val="004B3D89"/>
    <w:rsid w:val="004C053D"/>
    <w:rsid w:val="004C1843"/>
    <w:rsid w:val="004C3F04"/>
    <w:rsid w:val="004C5443"/>
    <w:rsid w:val="004C6486"/>
    <w:rsid w:val="004C6B4E"/>
    <w:rsid w:val="004D0EB8"/>
    <w:rsid w:val="004D2544"/>
    <w:rsid w:val="004D2C27"/>
    <w:rsid w:val="004D6D05"/>
    <w:rsid w:val="004D74FC"/>
    <w:rsid w:val="004F022A"/>
    <w:rsid w:val="004F5415"/>
    <w:rsid w:val="004F7DEA"/>
    <w:rsid w:val="00501084"/>
    <w:rsid w:val="00506586"/>
    <w:rsid w:val="005069D8"/>
    <w:rsid w:val="005071E8"/>
    <w:rsid w:val="005072A2"/>
    <w:rsid w:val="005144EF"/>
    <w:rsid w:val="0052091E"/>
    <w:rsid w:val="00524782"/>
    <w:rsid w:val="00525BB7"/>
    <w:rsid w:val="0052714E"/>
    <w:rsid w:val="00531315"/>
    <w:rsid w:val="005314D0"/>
    <w:rsid w:val="005379AC"/>
    <w:rsid w:val="00540C40"/>
    <w:rsid w:val="0054668D"/>
    <w:rsid w:val="00546A90"/>
    <w:rsid w:val="00552343"/>
    <w:rsid w:val="005531F4"/>
    <w:rsid w:val="00554053"/>
    <w:rsid w:val="0055497D"/>
    <w:rsid w:val="0055644B"/>
    <w:rsid w:val="0057056B"/>
    <w:rsid w:val="005755BA"/>
    <w:rsid w:val="00575A03"/>
    <w:rsid w:val="0057780C"/>
    <w:rsid w:val="005810B0"/>
    <w:rsid w:val="005820F4"/>
    <w:rsid w:val="00584B94"/>
    <w:rsid w:val="0058539A"/>
    <w:rsid w:val="00591EE1"/>
    <w:rsid w:val="00592FB3"/>
    <w:rsid w:val="0059369B"/>
    <w:rsid w:val="00596CEF"/>
    <w:rsid w:val="005A1F9B"/>
    <w:rsid w:val="005A23C1"/>
    <w:rsid w:val="005A38D3"/>
    <w:rsid w:val="005A6FEC"/>
    <w:rsid w:val="005A7158"/>
    <w:rsid w:val="005B0D57"/>
    <w:rsid w:val="005B21B4"/>
    <w:rsid w:val="005B2F3D"/>
    <w:rsid w:val="005C153D"/>
    <w:rsid w:val="005C571A"/>
    <w:rsid w:val="005C576E"/>
    <w:rsid w:val="005D17F7"/>
    <w:rsid w:val="005D29B0"/>
    <w:rsid w:val="005D30D0"/>
    <w:rsid w:val="005D38C8"/>
    <w:rsid w:val="005D4C3F"/>
    <w:rsid w:val="005D53AA"/>
    <w:rsid w:val="005D72C6"/>
    <w:rsid w:val="005D7F2D"/>
    <w:rsid w:val="005E0618"/>
    <w:rsid w:val="005E1EF7"/>
    <w:rsid w:val="005E1F87"/>
    <w:rsid w:val="005E2115"/>
    <w:rsid w:val="005E2808"/>
    <w:rsid w:val="005E58DD"/>
    <w:rsid w:val="005F0BC1"/>
    <w:rsid w:val="005F10C1"/>
    <w:rsid w:val="005F6C52"/>
    <w:rsid w:val="00603981"/>
    <w:rsid w:val="00606702"/>
    <w:rsid w:val="00607809"/>
    <w:rsid w:val="006109B2"/>
    <w:rsid w:val="00617608"/>
    <w:rsid w:val="00620C40"/>
    <w:rsid w:val="006227E6"/>
    <w:rsid w:val="00622E6D"/>
    <w:rsid w:val="0062309B"/>
    <w:rsid w:val="006269D0"/>
    <w:rsid w:val="0063062D"/>
    <w:rsid w:val="00631FF0"/>
    <w:rsid w:val="006371C5"/>
    <w:rsid w:val="00640BD9"/>
    <w:rsid w:val="006420A6"/>
    <w:rsid w:val="00643654"/>
    <w:rsid w:val="0064372D"/>
    <w:rsid w:val="00645DAB"/>
    <w:rsid w:val="00647F06"/>
    <w:rsid w:val="0065092B"/>
    <w:rsid w:val="006514B8"/>
    <w:rsid w:val="0065152A"/>
    <w:rsid w:val="006520EC"/>
    <w:rsid w:val="00653231"/>
    <w:rsid w:val="0065371F"/>
    <w:rsid w:val="006641D5"/>
    <w:rsid w:val="00671C9C"/>
    <w:rsid w:val="0067227D"/>
    <w:rsid w:val="006757D3"/>
    <w:rsid w:val="00681DE4"/>
    <w:rsid w:val="00682688"/>
    <w:rsid w:val="00682F15"/>
    <w:rsid w:val="006908E8"/>
    <w:rsid w:val="006926F0"/>
    <w:rsid w:val="00696FAD"/>
    <w:rsid w:val="00697430"/>
    <w:rsid w:val="006A0511"/>
    <w:rsid w:val="006A20E2"/>
    <w:rsid w:val="006A3F54"/>
    <w:rsid w:val="006A76EE"/>
    <w:rsid w:val="006A7CB9"/>
    <w:rsid w:val="006B0D8F"/>
    <w:rsid w:val="006B1039"/>
    <w:rsid w:val="006B1945"/>
    <w:rsid w:val="006B26E5"/>
    <w:rsid w:val="006B4E74"/>
    <w:rsid w:val="006B7D50"/>
    <w:rsid w:val="006C431C"/>
    <w:rsid w:val="006C4BA5"/>
    <w:rsid w:val="006D09AE"/>
    <w:rsid w:val="006D3418"/>
    <w:rsid w:val="006E02F9"/>
    <w:rsid w:val="006E03E8"/>
    <w:rsid w:val="006E2084"/>
    <w:rsid w:val="006E2800"/>
    <w:rsid w:val="006E3813"/>
    <w:rsid w:val="006F0263"/>
    <w:rsid w:val="006F131F"/>
    <w:rsid w:val="006F13EF"/>
    <w:rsid w:val="006F20C9"/>
    <w:rsid w:val="006F2369"/>
    <w:rsid w:val="006F2773"/>
    <w:rsid w:val="006F424F"/>
    <w:rsid w:val="006F6D10"/>
    <w:rsid w:val="006F6FE7"/>
    <w:rsid w:val="007012A5"/>
    <w:rsid w:val="00710AFF"/>
    <w:rsid w:val="007113B5"/>
    <w:rsid w:val="007113FF"/>
    <w:rsid w:val="00713F41"/>
    <w:rsid w:val="00722186"/>
    <w:rsid w:val="00722369"/>
    <w:rsid w:val="007307E1"/>
    <w:rsid w:val="0073395A"/>
    <w:rsid w:val="00737F81"/>
    <w:rsid w:val="00746C91"/>
    <w:rsid w:val="00751160"/>
    <w:rsid w:val="0075292D"/>
    <w:rsid w:val="00762966"/>
    <w:rsid w:val="00762B2F"/>
    <w:rsid w:val="00763237"/>
    <w:rsid w:val="00775299"/>
    <w:rsid w:val="007771A7"/>
    <w:rsid w:val="00780ABE"/>
    <w:rsid w:val="00785DAF"/>
    <w:rsid w:val="007862FA"/>
    <w:rsid w:val="007903FF"/>
    <w:rsid w:val="00790A97"/>
    <w:rsid w:val="007922B6"/>
    <w:rsid w:val="00792C58"/>
    <w:rsid w:val="007939B4"/>
    <w:rsid w:val="007A4111"/>
    <w:rsid w:val="007A73A4"/>
    <w:rsid w:val="007B5274"/>
    <w:rsid w:val="007C09B2"/>
    <w:rsid w:val="007C13DE"/>
    <w:rsid w:val="007C199C"/>
    <w:rsid w:val="007C1C86"/>
    <w:rsid w:val="007C29D8"/>
    <w:rsid w:val="007C43AE"/>
    <w:rsid w:val="007C47D3"/>
    <w:rsid w:val="007C5A7F"/>
    <w:rsid w:val="007D0634"/>
    <w:rsid w:val="007D1234"/>
    <w:rsid w:val="007D43E5"/>
    <w:rsid w:val="007D44B0"/>
    <w:rsid w:val="007D4A9A"/>
    <w:rsid w:val="007D707D"/>
    <w:rsid w:val="007D7475"/>
    <w:rsid w:val="007E28C2"/>
    <w:rsid w:val="007E3111"/>
    <w:rsid w:val="007F01B0"/>
    <w:rsid w:val="007F4711"/>
    <w:rsid w:val="007F511D"/>
    <w:rsid w:val="007F5791"/>
    <w:rsid w:val="00800D4E"/>
    <w:rsid w:val="00803772"/>
    <w:rsid w:val="008040A5"/>
    <w:rsid w:val="0080590F"/>
    <w:rsid w:val="00806FFF"/>
    <w:rsid w:val="00807DF8"/>
    <w:rsid w:val="0081335C"/>
    <w:rsid w:val="008141A0"/>
    <w:rsid w:val="00816107"/>
    <w:rsid w:val="0081703B"/>
    <w:rsid w:val="008177D0"/>
    <w:rsid w:val="00817892"/>
    <w:rsid w:val="008179F1"/>
    <w:rsid w:val="00817A32"/>
    <w:rsid w:val="008201E2"/>
    <w:rsid w:val="00820EAF"/>
    <w:rsid w:val="0083125B"/>
    <w:rsid w:val="008319A9"/>
    <w:rsid w:val="0083404F"/>
    <w:rsid w:val="00834851"/>
    <w:rsid w:val="0083713B"/>
    <w:rsid w:val="00837A11"/>
    <w:rsid w:val="008406DA"/>
    <w:rsid w:val="00840848"/>
    <w:rsid w:val="00843FBD"/>
    <w:rsid w:val="008465BA"/>
    <w:rsid w:val="008465BB"/>
    <w:rsid w:val="0085198F"/>
    <w:rsid w:val="00852E1A"/>
    <w:rsid w:val="008562D1"/>
    <w:rsid w:val="00860798"/>
    <w:rsid w:val="00863ADA"/>
    <w:rsid w:val="008641BF"/>
    <w:rsid w:val="00871076"/>
    <w:rsid w:val="008732F3"/>
    <w:rsid w:val="008743BD"/>
    <w:rsid w:val="00880292"/>
    <w:rsid w:val="008838D2"/>
    <w:rsid w:val="008849D8"/>
    <w:rsid w:val="00886CC9"/>
    <w:rsid w:val="008873F3"/>
    <w:rsid w:val="00887A01"/>
    <w:rsid w:val="00887A14"/>
    <w:rsid w:val="0089311B"/>
    <w:rsid w:val="0089380F"/>
    <w:rsid w:val="00893D5F"/>
    <w:rsid w:val="00897EF6"/>
    <w:rsid w:val="008A0234"/>
    <w:rsid w:val="008A0FDE"/>
    <w:rsid w:val="008A1152"/>
    <w:rsid w:val="008A1439"/>
    <w:rsid w:val="008A1C25"/>
    <w:rsid w:val="008A37B9"/>
    <w:rsid w:val="008A7B0C"/>
    <w:rsid w:val="008B1587"/>
    <w:rsid w:val="008B19D7"/>
    <w:rsid w:val="008B1B48"/>
    <w:rsid w:val="008B2FE7"/>
    <w:rsid w:val="008B4EB5"/>
    <w:rsid w:val="008C0257"/>
    <w:rsid w:val="008C0DA1"/>
    <w:rsid w:val="008C1E5D"/>
    <w:rsid w:val="008C2463"/>
    <w:rsid w:val="008C4835"/>
    <w:rsid w:val="008C4960"/>
    <w:rsid w:val="008C4C9D"/>
    <w:rsid w:val="008D2DF6"/>
    <w:rsid w:val="008D2F77"/>
    <w:rsid w:val="008D3FA5"/>
    <w:rsid w:val="008D5181"/>
    <w:rsid w:val="008D5E85"/>
    <w:rsid w:val="008D6D19"/>
    <w:rsid w:val="008D79C6"/>
    <w:rsid w:val="008E134F"/>
    <w:rsid w:val="008E329F"/>
    <w:rsid w:val="008E4CBD"/>
    <w:rsid w:val="008E5F89"/>
    <w:rsid w:val="008E63ED"/>
    <w:rsid w:val="008F0512"/>
    <w:rsid w:val="008F2543"/>
    <w:rsid w:val="008F268C"/>
    <w:rsid w:val="008F5535"/>
    <w:rsid w:val="008F770B"/>
    <w:rsid w:val="00900B9F"/>
    <w:rsid w:val="00900C23"/>
    <w:rsid w:val="009028BD"/>
    <w:rsid w:val="009035DA"/>
    <w:rsid w:val="009036B4"/>
    <w:rsid w:val="009068BB"/>
    <w:rsid w:val="00911F14"/>
    <w:rsid w:val="009122D2"/>
    <w:rsid w:val="009126BB"/>
    <w:rsid w:val="00922EDC"/>
    <w:rsid w:val="009236BD"/>
    <w:rsid w:val="0092520A"/>
    <w:rsid w:val="00926565"/>
    <w:rsid w:val="00930ADE"/>
    <w:rsid w:val="009368F2"/>
    <w:rsid w:val="00937992"/>
    <w:rsid w:val="009401BA"/>
    <w:rsid w:val="00941F3A"/>
    <w:rsid w:val="009447A7"/>
    <w:rsid w:val="00946227"/>
    <w:rsid w:val="00960637"/>
    <w:rsid w:val="00960EBA"/>
    <w:rsid w:val="009675A6"/>
    <w:rsid w:val="00967EC8"/>
    <w:rsid w:val="00971FB8"/>
    <w:rsid w:val="00976CF6"/>
    <w:rsid w:val="00980B18"/>
    <w:rsid w:val="00984441"/>
    <w:rsid w:val="009865DA"/>
    <w:rsid w:val="009868A0"/>
    <w:rsid w:val="0099180D"/>
    <w:rsid w:val="00993CFD"/>
    <w:rsid w:val="00996496"/>
    <w:rsid w:val="00996C34"/>
    <w:rsid w:val="009977BE"/>
    <w:rsid w:val="00997B96"/>
    <w:rsid w:val="009A11DC"/>
    <w:rsid w:val="009A2952"/>
    <w:rsid w:val="009A4895"/>
    <w:rsid w:val="009A49D3"/>
    <w:rsid w:val="009A6506"/>
    <w:rsid w:val="009A69E5"/>
    <w:rsid w:val="009B20C2"/>
    <w:rsid w:val="009B265B"/>
    <w:rsid w:val="009B3EFB"/>
    <w:rsid w:val="009B50A1"/>
    <w:rsid w:val="009B6C8D"/>
    <w:rsid w:val="009C177C"/>
    <w:rsid w:val="009D0E88"/>
    <w:rsid w:val="009D5BF7"/>
    <w:rsid w:val="009E06BC"/>
    <w:rsid w:val="009E594D"/>
    <w:rsid w:val="009F2476"/>
    <w:rsid w:val="00A00090"/>
    <w:rsid w:val="00A00985"/>
    <w:rsid w:val="00A03098"/>
    <w:rsid w:val="00A1125C"/>
    <w:rsid w:val="00A13108"/>
    <w:rsid w:val="00A13350"/>
    <w:rsid w:val="00A1341E"/>
    <w:rsid w:val="00A13C2A"/>
    <w:rsid w:val="00A14DD1"/>
    <w:rsid w:val="00A14F01"/>
    <w:rsid w:val="00A201EC"/>
    <w:rsid w:val="00A2112A"/>
    <w:rsid w:val="00A25079"/>
    <w:rsid w:val="00A258F7"/>
    <w:rsid w:val="00A2628B"/>
    <w:rsid w:val="00A27C45"/>
    <w:rsid w:val="00A27F1F"/>
    <w:rsid w:val="00A446C2"/>
    <w:rsid w:val="00A4568F"/>
    <w:rsid w:val="00A5116C"/>
    <w:rsid w:val="00A53A87"/>
    <w:rsid w:val="00A563CE"/>
    <w:rsid w:val="00A56741"/>
    <w:rsid w:val="00A57909"/>
    <w:rsid w:val="00A65AC3"/>
    <w:rsid w:val="00A706B9"/>
    <w:rsid w:val="00A707FA"/>
    <w:rsid w:val="00A737AE"/>
    <w:rsid w:val="00A7559A"/>
    <w:rsid w:val="00A75B84"/>
    <w:rsid w:val="00A800A5"/>
    <w:rsid w:val="00A83331"/>
    <w:rsid w:val="00A842C0"/>
    <w:rsid w:val="00A86869"/>
    <w:rsid w:val="00A86920"/>
    <w:rsid w:val="00A939A2"/>
    <w:rsid w:val="00A95591"/>
    <w:rsid w:val="00A95A66"/>
    <w:rsid w:val="00A96468"/>
    <w:rsid w:val="00A97F7D"/>
    <w:rsid w:val="00AA1402"/>
    <w:rsid w:val="00AA16C0"/>
    <w:rsid w:val="00AA244D"/>
    <w:rsid w:val="00AA40AA"/>
    <w:rsid w:val="00AA4DFE"/>
    <w:rsid w:val="00AA6ECD"/>
    <w:rsid w:val="00AB60EA"/>
    <w:rsid w:val="00AC0C82"/>
    <w:rsid w:val="00AC3E16"/>
    <w:rsid w:val="00AD62C0"/>
    <w:rsid w:val="00AD74FD"/>
    <w:rsid w:val="00AE4BF0"/>
    <w:rsid w:val="00AE70C1"/>
    <w:rsid w:val="00AF0C8D"/>
    <w:rsid w:val="00AF4A33"/>
    <w:rsid w:val="00AF693C"/>
    <w:rsid w:val="00B032A6"/>
    <w:rsid w:val="00B048E9"/>
    <w:rsid w:val="00B04AAC"/>
    <w:rsid w:val="00B05C0E"/>
    <w:rsid w:val="00B13E5A"/>
    <w:rsid w:val="00B13E68"/>
    <w:rsid w:val="00B24B32"/>
    <w:rsid w:val="00B35871"/>
    <w:rsid w:val="00B359EE"/>
    <w:rsid w:val="00B424B5"/>
    <w:rsid w:val="00B473B6"/>
    <w:rsid w:val="00B47FB6"/>
    <w:rsid w:val="00B53394"/>
    <w:rsid w:val="00B5455F"/>
    <w:rsid w:val="00B54581"/>
    <w:rsid w:val="00B574A6"/>
    <w:rsid w:val="00B574B2"/>
    <w:rsid w:val="00B64BB7"/>
    <w:rsid w:val="00B66B96"/>
    <w:rsid w:val="00B67E17"/>
    <w:rsid w:val="00B742DA"/>
    <w:rsid w:val="00B7497F"/>
    <w:rsid w:val="00B83813"/>
    <w:rsid w:val="00B853FD"/>
    <w:rsid w:val="00B85F91"/>
    <w:rsid w:val="00B86BF6"/>
    <w:rsid w:val="00B86DED"/>
    <w:rsid w:val="00B9151D"/>
    <w:rsid w:val="00B921D9"/>
    <w:rsid w:val="00B94912"/>
    <w:rsid w:val="00B951B6"/>
    <w:rsid w:val="00B97F7B"/>
    <w:rsid w:val="00BA0F7F"/>
    <w:rsid w:val="00BA1536"/>
    <w:rsid w:val="00BA421E"/>
    <w:rsid w:val="00BA4871"/>
    <w:rsid w:val="00BA60DA"/>
    <w:rsid w:val="00BB273F"/>
    <w:rsid w:val="00BB3224"/>
    <w:rsid w:val="00BB445E"/>
    <w:rsid w:val="00BB780B"/>
    <w:rsid w:val="00BC1207"/>
    <w:rsid w:val="00BC324F"/>
    <w:rsid w:val="00BC32D6"/>
    <w:rsid w:val="00BC52D5"/>
    <w:rsid w:val="00BC79D0"/>
    <w:rsid w:val="00BD045A"/>
    <w:rsid w:val="00BD229C"/>
    <w:rsid w:val="00BD238E"/>
    <w:rsid w:val="00BD3D92"/>
    <w:rsid w:val="00BD7A87"/>
    <w:rsid w:val="00BE3518"/>
    <w:rsid w:val="00BE3526"/>
    <w:rsid w:val="00C02AB5"/>
    <w:rsid w:val="00C03C3D"/>
    <w:rsid w:val="00C04FA3"/>
    <w:rsid w:val="00C078BD"/>
    <w:rsid w:val="00C0793C"/>
    <w:rsid w:val="00C07B01"/>
    <w:rsid w:val="00C109F9"/>
    <w:rsid w:val="00C154B3"/>
    <w:rsid w:val="00C15E46"/>
    <w:rsid w:val="00C20472"/>
    <w:rsid w:val="00C21004"/>
    <w:rsid w:val="00C23F3F"/>
    <w:rsid w:val="00C24B46"/>
    <w:rsid w:val="00C25FF8"/>
    <w:rsid w:val="00C26530"/>
    <w:rsid w:val="00C32DEE"/>
    <w:rsid w:val="00C43338"/>
    <w:rsid w:val="00C51484"/>
    <w:rsid w:val="00C534C4"/>
    <w:rsid w:val="00C53AE0"/>
    <w:rsid w:val="00C55796"/>
    <w:rsid w:val="00C558B8"/>
    <w:rsid w:val="00C57BAB"/>
    <w:rsid w:val="00C60574"/>
    <w:rsid w:val="00C646AB"/>
    <w:rsid w:val="00C7224F"/>
    <w:rsid w:val="00C757B0"/>
    <w:rsid w:val="00C772C6"/>
    <w:rsid w:val="00C9088E"/>
    <w:rsid w:val="00C92E19"/>
    <w:rsid w:val="00C936DE"/>
    <w:rsid w:val="00C94FCC"/>
    <w:rsid w:val="00CA17EF"/>
    <w:rsid w:val="00CA561C"/>
    <w:rsid w:val="00CA592F"/>
    <w:rsid w:val="00CA789A"/>
    <w:rsid w:val="00CB03DC"/>
    <w:rsid w:val="00CB0D9E"/>
    <w:rsid w:val="00CB5091"/>
    <w:rsid w:val="00CB7321"/>
    <w:rsid w:val="00CC15D4"/>
    <w:rsid w:val="00CC5AA5"/>
    <w:rsid w:val="00CC688F"/>
    <w:rsid w:val="00CC6B3A"/>
    <w:rsid w:val="00CC6C7B"/>
    <w:rsid w:val="00CC720A"/>
    <w:rsid w:val="00CC7829"/>
    <w:rsid w:val="00CC7A74"/>
    <w:rsid w:val="00CD13B9"/>
    <w:rsid w:val="00CD5646"/>
    <w:rsid w:val="00CD74F3"/>
    <w:rsid w:val="00CE2AB6"/>
    <w:rsid w:val="00CE5602"/>
    <w:rsid w:val="00CF02B8"/>
    <w:rsid w:val="00CF1F5A"/>
    <w:rsid w:val="00CF22D8"/>
    <w:rsid w:val="00CF234A"/>
    <w:rsid w:val="00CF28C4"/>
    <w:rsid w:val="00CF3C8C"/>
    <w:rsid w:val="00D01453"/>
    <w:rsid w:val="00D043D2"/>
    <w:rsid w:val="00D06A05"/>
    <w:rsid w:val="00D07309"/>
    <w:rsid w:val="00D078DF"/>
    <w:rsid w:val="00D10B78"/>
    <w:rsid w:val="00D142EB"/>
    <w:rsid w:val="00D20EFF"/>
    <w:rsid w:val="00D22C68"/>
    <w:rsid w:val="00D33FC0"/>
    <w:rsid w:val="00D35BF7"/>
    <w:rsid w:val="00D37EA2"/>
    <w:rsid w:val="00D40F0B"/>
    <w:rsid w:val="00D42F40"/>
    <w:rsid w:val="00D4563B"/>
    <w:rsid w:val="00D4679B"/>
    <w:rsid w:val="00D5079A"/>
    <w:rsid w:val="00D61D38"/>
    <w:rsid w:val="00D67837"/>
    <w:rsid w:val="00D7095C"/>
    <w:rsid w:val="00D716DA"/>
    <w:rsid w:val="00D82494"/>
    <w:rsid w:val="00D826A1"/>
    <w:rsid w:val="00D849EB"/>
    <w:rsid w:val="00D85132"/>
    <w:rsid w:val="00D91009"/>
    <w:rsid w:val="00D94222"/>
    <w:rsid w:val="00DA02AB"/>
    <w:rsid w:val="00DA0F40"/>
    <w:rsid w:val="00DA38F7"/>
    <w:rsid w:val="00DA47A5"/>
    <w:rsid w:val="00DA73D1"/>
    <w:rsid w:val="00DB21F4"/>
    <w:rsid w:val="00DB4149"/>
    <w:rsid w:val="00DC126D"/>
    <w:rsid w:val="00DC4132"/>
    <w:rsid w:val="00DC71AA"/>
    <w:rsid w:val="00DD4017"/>
    <w:rsid w:val="00DD56A4"/>
    <w:rsid w:val="00DD5F57"/>
    <w:rsid w:val="00DD7436"/>
    <w:rsid w:val="00DE18BC"/>
    <w:rsid w:val="00DE2EB0"/>
    <w:rsid w:val="00DE3645"/>
    <w:rsid w:val="00DE4203"/>
    <w:rsid w:val="00DE4AF6"/>
    <w:rsid w:val="00DE507C"/>
    <w:rsid w:val="00DE52D4"/>
    <w:rsid w:val="00DE7CCE"/>
    <w:rsid w:val="00DE7D96"/>
    <w:rsid w:val="00DF3B6F"/>
    <w:rsid w:val="00DF5DEC"/>
    <w:rsid w:val="00DF7FEE"/>
    <w:rsid w:val="00E01BC7"/>
    <w:rsid w:val="00E129CF"/>
    <w:rsid w:val="00E15BED"/>
    <w:rsid w:val="00E16898"/>
    <w:rsid w:val="00E17241"/>
    <w:rsid w:val="00E20588"/>
    <w:rsid w:val="00E26530"/>
    <w:rsid w:val="00E304FB"/>
    <w:rsid w:val="00E346FE"/>
    <w:rsid w:val="00E34EF0"/>
    <w:rsid w:val="00E36DAD"/>
    <w:rsid w:val="00E36FA3"/>
    <w:rsid w:val="00E40ED9"/>
    <w:rsid w:val="00E41E2C"/>
    <w:rsid w:val="00E42F5E"/>
    <w:rsid w:val="00E51FD8"/>
    <w:rsid w:val="00E52903"/>
    <w:rsid w:val="00E56722"/>
    <w:rsid w:val="00E6444F"/>
    <w:rsid w:val="00E677F3"/>
    <w:rsid w:val="00E8043A"/>
    <w:rsid w:val="00E80B73"/>
    <w:rsid w:val="00E8243D"/>
    <w:rsid w:val="00E8525E"/>
    <w:rsid w:val="00E875DA"/>
    <w:rsid w:val="00E87F5C"/>
    <w:rsid w:val="00E9372E"/>
    <w:rsid w:val="00EA3CDF"/>
    <w:rsid w:val="00EA40FC"/>
    <w:rsid w:val="00EA6F76"/>
    <w:rsid w:val="00EB00EA"/>
    <w:rsid w:val="00EB1D6B"/>
    <w:rsid w:val="00EB24AA"/>
    <w:rsid w:val="00EB5EBB"/>
    <w:rsid w:val="00EC2EA2"/>
    <w:rsid w:val="00EC3A06"/>
    <w:rsid w:val="00ED0746"/>
    <w:rsid w:val="00ED079A"/>
    <w:rsid w:val="00ED249F"/>
    <w:rsid w:val="00EE259D"/>
    <w:rsid w:val="00EE4918"/>
    <w:rsid w:val="00EE5CD0"/>
    <w:rsid w:val="00EE6717"/>
    <w:rsid w:val="00EF060E"/>
    <w:rsid w:val="00EF0802"/>
    <w:rsid w:val="00EF68AC"/>
    <w:rsid w:val="00EF6E1A"/>
    <w:rsid w:val="00F11B73"/>
    <w:rsid w:val="00F1382C"/>
    <w:rsid w:val="00F13900"/>
    <w:rsid w:val="00F17E18"/>
    <w:rsid w:val="00F20029"/>
    <w:rsid w:val="00F20505"/>
    <w:rsid w:val="00F21278"/>
    <w:rsid w:val="00F2453B"/>
    <w:rsid w:val="00F245F9"/>
    <w:rsid w:val="00F30B36"/>
    <w:rsid w:val="00F30DE5"/>
    <w:rsid w:val="00F3581A"/>
    <w:rsid w:val="00F41C1E"/>
    <w:rsid w:val="00F44073"/>
    <w:rsid w:val="00F4619E"/>
    <w:rsid w:val="00F46D43"/>
    <w:rsid w:val="00F611F9"/>
    <w:rsid w:val="00F61469"/>
    <w:rsid w:val="00F620DD"/>
    <w:rsid w:val="00F62397"/>
    <w:rsid w:val="00F625B3"/>
    <w:rsid w:val="00F65DAC"/>
    <w:rsid w:val="00F673BC"/>
    <w:rsid w:val="00F679D2"/>
    <w:rsid w:val="00F70782"/>
    <w:rsid w:val="00F76420"/>
    <w:rsid w:val="00F77119"/>
    <w:rsid w:val="00F82453"/>
    <w:rsid w:val="00F82A3C"/>
    <w:rsid w:val="00F85BD3"/>
    <w:rsid w:val="00F9240F"/>
    <w:rsid w:val="00F957BC"/>
    <w:rsid w:val="00F95B49"/>
    <w:rsid w:val="00F95E1D"/>
    <w:rsid w:val="00F97673"/>
    <w:rsid w:val="00FA116F"/>
    <w:rsid w:val="00FB13C2"/>
    <w:rsid w:val="00FB1CA3"/>
    <w:rsid w:val="00FB2DCE"/>
    <w:rsid w:val="00FB6E72"/>
    <w:rsid w:val="00FC4AFC"/>
    <w:rsid w:val="00FC53D4"/>
    <w:rsid w:val="00FC5A4A"/>
    <w:rsid w:val="00FC5F8E"/>
    <w:rsid w:val="00FC6CB5"/>
    <w:rsid w:val="00FC76DF"/>
    <w:rsid w:val="00FD3D36"/>
    <w:rsid w:val="00FD684E"/>
    <w:rsid w:val="00FD7693"/>
    <w:rsid w:val="00FE3A8D"/>
    <w:rsid w:val="00FE4A9F"/>
    <w:rsid w:val="00FE4DC5"/>
    <w:rsid w:val="00FE5959"/>
    <w:rsid w:val="00FF02F2"/>
    <w:rsid w:val="00FF21C6"/>
    <w:rsid w:val="00FF363E"/>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445CC"/>
  <w15:chartTrackingRefBased/>
  <w15:docId w15:val="{C223AC68-AA11-4EB5-97A0-F7087D0D2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68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0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02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A563CE"/>
    <w:pPr>
      <w:spacing w:line="240" w:lineRule="auto"/>
    </w:pPr>
    <w:rPr>
      <w:sz w:val="20"/>
      <w:szCs w:val="20"/>
    </w:rPr>
  </w:style>
  <w:style w:type="character" w:customStyle="1" w:styleId="CommentTextChar">
    <w:name w:val="Comment Text Char"/>
    <w:basedOn w:val="DefaultParagraphFont"/>
    <w:link w:val="CommentText"/>
    <w:uiPriority w:val="99"/>
    <w:rsid w:val="00A563CE"/>
    <w:rPr>
      <w:sz w:val="20"/>
      <w:szCs w:val="20"/>
    </w:rPr>
  </w:style>
  <w:style w:type="paragraph" w:styleId="ListParagraph">
    <w:name w:val="List Paragraph"/>
    <w:basedOn w:val="Normal"/>
    <w:uiPriority w:val="34"/>
    <w:qFormat/>
    <w:rsid w:val="001C4B67"/>
    <w:pPr>
      <w:ind w:left="720"/>
      <w:contextualSpacing/>
    </w:pPr>
  </w:style>
  <w:style w:type="character" w:styleId="CommentReference">
    <w:name w:val="annotation reference"/>
    <w:basedOn w:val="DefaultParagraphFont"/>
    <w:uiPriority w:val="99"/>
    <w:semiHidden/>
    <w:unhideWhenUsed/>
    <w:rsid w:val="001C4B67"/>
    <w:rPr>
      <w:sz w:val="16"/>
      <w:szCs w:val="16"/>
    </w:rPr>
  </w:style>
  <w:style w:type="paragraph" w:styleId="BalloonText">
    <w:name w:val="Balloon Text"/>
    <w:basedOn w:val="Normal"/>
    <w:link w:val="BalloonTextChar"/>
    <w:uiPriority w:val="99"/>
    <w:semiHidden/>
    <w:unhideWhenUsed/>
    <w:rsid w:val="001C4B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B6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52903"/>
    <w:rPr>
      <w:b/>
      <w:bCs/>
    </w:rPr>
  </w:style>
  <w:style w:type="character" w:customStyle="1" w:styleId="CommentSubjectChar">
    <w:name w:val="Comment Subject Char"/>
    <w:basedOn w:val="CommentTextChar"/>
    <w:link w:val="CommentSubject"/>
    <w:uiPriority w:val="99"/>
    <w:semiHidden/>
    <w:rsid w:val="00E52903"/>
    <w:rPr>
      <w:b/>
      <w:bCs/>
      <w:sz w:val="20"/>
      <w:szCs w:val="20"/>
    </w:rPr>
  </w:style>
  <w:style w:type="paragraph" w:styleId="Header">
    <w:name w:val="header"/>
    <w:basedOn w:val="Normal"/>
    <w:link w:val="HeaderChar"/>
    <w:uiPriority w:val="99"/>
    <w:unhideWhenUsed/>
    <w:rsid w:val="003A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BCE"/>
  </w:style>
  <w:style w:type="paragraph" w:styleId="Footer">
    <w:name w:val="footer"/>
    <w:basedOn w:val="Normal"/>
    <w:link w:val="FooterChar"/>
    <w:uiPriority w:val="99"/>
    <w:unhideWhenUsed/>
    <w:rsid w:val="003A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BCE"/>
  </w:style>
  <w:style w:type="character" w:customStyle="1" w:styleId="Heading1Char">
    <w:name w:val="Heading 1 Char"/>
    <w:basedOn w:val="DefaultParagraphFont"/>
    <w:link w:val="Heading1"/>
    <w:uiPriority w:val="9"/>
    <w:rsid w:val="00EF68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02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02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A0234"/>
    <w:rPr>
      <w:color w:val="0563C1" w:themeColor="hyperlink"/>
      <w:u w:val="single"/>
    </w:rPr>
  </w:style>
  <w:style w:type="table" w:styleId="TableGrid">
    <w:name w:val="Table Grid"/>
    <w:basedOn w:val="TableNormal"/>
    <w:uiPriority w:val="39"/>
    <w:rsid w:val="008A02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A023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3125B"/>
    <w:pPr>
      <w:spacing w:after="0" w:line="480" w:lineRule="auto"/>
      <w:ind w:left="720" w:hanging="720"/>
    </w:pPr>
  </w:style>
  <w:style w:type="paragraph" w:styleId="Revision">
    <w:name w:val="Revision"/>
    <w:hidden/>
    <w:uiPriority w:val="99"/>
    <w:semiHidden/>
    <w:rsid w:val="00EC3A06"/>
    <w:pPr>
      <w:spacing w:after="0" w:line="240" w:lineRule="auto"/>
    </w:pPr>
  </w:style>
  <w:style w:type="paragraph" w:styleId="NoSpacing">
    <w:name w:val="No Spacing"/>
    <w:uiPriority w:val="1"/>
    <w:qFormat/>
    <w:rsid w:val="00B424B5"/>
    <w:pPr>
      <w:spacing w:after="0" w:line="240" w:lineRule="auto"/>
    </w:pPr>
  </w:style>
  <w:style w:type="paragraph" w:styleId="NormalWeb">
    <w:name w:val="Normal (Web)"/>
    <w:basedOn w:val="Normal"/>
    <w:uiPriority w:val="99"/>
    <w:semiHidden/>
    <w:unhideWhenUsed/>
    <w:rsid w:val="00B424B5"/>
    <w:pPr>
      <w:spacing w:before="100" w:beforeAutospacing="1" w:after="100" w:afterAutospacing="1" w:line="240" w:lineRule="auto"/>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52091E"/>
    <w:rPr>
      <w:color w:val="605E5C"/>
      <w:shd w:val="clear" w:color="auto" w:fill="E1DFDD"/>
    </w:rPr>
  </w:style>
  <w:style w:type="character" w:styleId="Strong">
    <w:name w:val="Strong"/>
    <w:basedOn w:val="DefaultParagraphFont"/>
    <w:uiPriority w:val="22"/>
    <w:qFormat/>
    <w:rsid w:val="00FB6E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92158">
      <w:bodyDiv w:val="1"/>
      <w:marLeft w:val="0"/>
      <w:marRight w:val="0"/>
      <w:marTop w:val="0"/>
      <w:marBottom w:val="0"/>
      <w:divBdr>
        <w:top w:val="none" w:sz="0" w:space="0" w:color="auto"/>
        <w:left w:val="none" w:sz="0" w:space="0" w:color="auto"/>
        <w:bottom w:val="none" w:sz="0" w:space="0" w:color="auto"/>
        <w:right w:val="none" w:sz="0" w:space="0" w:color="auto"/>
      </w:divBdr>
    </w:div>
    <w:div w:id="291442212">
      <w:bodyDiv w:val="1"/>
      <w:marLeft w:val="0"/>
      <w:marRight w:val="0"/>
      <w:marTop w:val="0"/>
      <w:marBottom w:val="0"/>
      <w:divBdr>
        <w:top w:val="none" w:sz="0" w:space="0" w:color="auto"/>
        <w:left w:val="none" w:sz="0" w:space="0" w:color="auto"/>
        <w:bottom w:val="none" w:sz="0" w:space="0" w:color="auto"/>
        <w:right w:val="none" w:sz="0" w:space="0" w:color="auto"/>
      </w:divBdr>
      <w:divsChild>
        <w:div w:id="4016357">
          <w:marLeft w:val="0"/>
          <w:marRight w:val="0"/>
          <w:marTop w:val="0"/>
          <w:marBottom w:val="0"/>
          <w:divBdr>
            <w:top w:val="none" w:sz="0" w:space="0" w:color="auto"/>
            <w:left w:val="none" w:sz="0" w:space="0" w:color="auto"/>
            <w:bottom w:val="none" w:sz="0" w:space="0" w:color="auto"/>
            <w:right w:val="none" w:sz="0" w:space="0" w:color="auto"/>
          </w:divBdr>
        </w:div>
      </w:divsChild>
    </w:div>
    <w:div w:id="320043624">
      <w:bodyDiv w:val="1"/>
      <w:marLeft w:val="0"/>
      <w:marRight w:val="0"/>
      <w:marTop w:val="0"/>
      <w:marBottom w:val="0"/>
      <w:divBdr>
        <w:top w:val="none" w:sz="0" w:space="0" w:color="auto"/>
        <w:left w:val="none" w:sz="0" w:space="0" w:color="auto"/>
        <w:bottom w:val="none" w:sz="0" w:space="0" w:color="auto"/>
        <w:right w:val="none" w:sz="0" w:space="0" w:color="auto"/>
      </w:divBdr>
    </w:div>
    <w:div w:id="357701163">
      <w:bodyDiv w:val="1"/>
      <w:marLeft w:val="0"/>
      <w:marRight w:val="0"/>
      <w:marTop w:val="0"/>
      <w:marBottom w:val="0"/>
      <w:divBdr>
        <w:top w:val="none" w:sz="0" w:space="0" w:color="auto"/>
        <w:left w:val="none" w:sz="0" w:space="0" w:color="auto"/>
        <w:bottom w:val="none" w:sz="0" w:space="0" w:color="auto"/>
        <w:right w:val="none" w:sz="0" w:space="0" w:color="auto"/>
      </w:divBdr>
    </w:div>
    <w:div w:id="531652093">
      <w:bodyDiv w:val="1"/>
      <w:marLeft w:val="0"/>
      <w:marRight w:val="0"/>
      <w:marTop w:val="0"/>
      <w:marBottom w:val="0"/>
      <w:divBdr>
        <w:top w:val="none" w:sz="0" w:space="0" w:color="auto"/>
        <w:left w:val="none" w:sz="0" w:space="0" w:color="auto"/>
        <w:bottom w:val="none" w:sz="0" w:space="0" w:color="auto"/>
        <w:right w:val="none" w:sz="0" w:space="0" w:color="auto"/>
      </w:divBdr>
    </w:div>
    <w:div w:id="1122455766">
      <w:bodyDiv w:val="1"/>
      <w:marLeft w:val="0"/>
      <w:marRight w:val="0"/>
      <w:marTop w:val="0"/>
      <w:marBottom w:val="0"/>
      <w:divBdr>
        <w:top w:val="none" w:sz="0" w:space="0" w:color="auto"/>
        <w:left w:val="none" w:sz="0" w:space="0" w:color="auto"/>
        <w:bottom w:val="none" w:sz="0" w:space="0" w:color="auto"/>
        <w:right w:val="none" w:sz="0" w:space="0" w:color="auto"/>
      </w:divBdr>
    </w:div>
    <w:div w:id="1364209381">
      <w:bodyDiv w:val="1"/>
      <w:marLeft w:val="0"/>
      <w:marRight w:val="0"/>
      <w:marTop w:val="0"/>
      <w:marBottom w:val="0"/>
      <w:divBdr>
        <w:top w:val="none" w:sz="0" w:space="0" w:color="auto"/>
        <w:left w:val="none" w:sz="0" w:space="0" w:color="auto"/>
        <w:bottom w:val="none" w:sz="0" w:space="0" w:color="auto"/>
        <w:right w:val="none" w:sz="0" w:space="0" w:color="auto"/>
      </w:divBdr>
    </w:div>
    <w:div w:id="1391418479">
      <w:bodyDiv w:val="1"/>
      <w:marLeft w:val="0"/>
      <w:marRight w:val="0"/>
      <w:marTop w:val="0"/>
      <w:marBottom w:val="0"/>
      <w:divBdr>
        <w:top w:val="none" w:sz="0" w:space="0" w:color="auto"/>
        <w:left w:val="none" w:sz="0" w:space="0" w:color="auto"/>
        <w:bottom w:val="none" w:sz="0" w:space="0" w:color="auto"/>
        <w:right w:val="none" w:sz="0" w:space="0" w:color="auto"/>
      </w:divBdr>
    </w:div>
    <w:div w:id="176360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yperlink" Target="https://onlinelibrary.wiley.com/page/journal/1526100x/homepage/productinformation.html" TargetMode="External"/><Relationship Id="rId17" Type="http://schemas.openxmlformats.org/officeDocument/2006/relationships/hyperlink" Target="https://www.homedepot.com/p/Husky-9-in-Stainless-Steel-Bulb-Planter-GD210314/317436441" TargetMode="External"/><Relationship Id="rId25" Type="http://schemas.openxmlformats.org/officeDocument/2006/relationships/image" Target="media/image9.png"/><Relationship Id="rId33"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springer.com/journal/12237/submission-guidelines"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3.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AC66E-3A45-46E8-AA34-EA2B70D3BCE2}">
  <ds:schemaRefs>
    <ds:schemaRef ds:uri="http://schemas.microsoft.com/sharepoint/v3/contenttype/forms"/>
  </ds:schemaRefs>
</ds:datastoreItem>
</file>

<file path=customXml/itemProps2.xml><?xml version="1.0" encoding="utf-8"?>
<ds:datastoreItem xmlns:ds="http://schemas.openxmlformats.org/officeDocument/2006/customXml" ds:itemID="{E4368173-DE39-49A1-BE73-A0159C3F6F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0F1B1B-204E-4125-A47D-5AD67EE05E9B}">
  <ds:schemaRefs>
    <ds:schemaRef ds:uri="http://schemas.microsoft.com/office/infopath/2007/PartnerControls"/>
    <ds:schemaRef ds:uri="8c008993-a31f-4b40-b1f3-88dd9c6e1924"/>
    <ds:schemaRef ds:uri="http://purl.org/dc/dcmitype/"/>
    <ds:schemaRef ds:uri="http://www.w3.org/XML/1998/namespace"/>
    <ds:schemaRef ds:uri="http://schemas.microsoft.com/office/2006/metadata/properties"/>
    <ds:schemaRef ds:uri="http://schemas.openxmlformats.org/package/2006/metadata/core-properties"/>
    <ds:schemaRef ds:uri="http://purl.org/dc/terms/"/>
    <ds:schemaRef ds:uri="http://purl.org/dc/elements/1.1/"/>
    <ds:schemaRef ds:uri="360018dd-41eb-4458-b1d4-4b46a95a2b02"/>
    <ds:schemaRef ds:uri="http://schemas.microsoft.com/office/2006/documentManagement/types"/>
  </ds:schemaRefs>
</ds:datastoreItem>
</file>

<file path=customXml/itemProps4.xml><?xml version="1.0" encoding="utf-8"?>
<ds:datastoreItem xmlns:ds="http://schemas.openxmlformats.org/officeDocument/2006/customXml" ds:itemID="{D2DF4BF2-5CAA-4DAF-A3E2-D0A8C5449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8910</Words>
  <Characters>50789</Characters>
  <Application>Microsoft Office Word</Application>
  <DocSecurity>4</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Stefanie Lane</cp:lastModifiedBy>
  <cp:revision>2</cp:revision>
  <dcterms:created xsi:type="dcterms:W3CDTF">2023-01-16T18:17:00Z</dcterms:created>
  <dcterms:modified xsi:type="dcterms:W3CDTF">2023-01-16T18:17:00Z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zotero-version="6.0.19"&gt;&lt;session id="5b2eE9OX"/&gt;&lt;style id="http://www.zotero.org/styles/apa-no-doi-no-issue" locale="en-US" hasBibliography="1" bibliographyStyleHasBeenSet="1"/&gt;&lt;prefs&gt;&lt;pref name="fieldType" value="Field"/&gt;&lt;/prefs&gt;&lt;/</vt:lpwstr>
  </property>
  <property fmtid="{D5CDD505-2E9C-101B-9397-08002B2CF9AE}" pid="4" name="ZOTERO_PREF_2">
    <vt:lpwstr>data&gt;</vt:lpwstr>
  </property>
</Properties>
</file>