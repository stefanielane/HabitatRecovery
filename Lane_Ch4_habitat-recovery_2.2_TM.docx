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6AA3C16F"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w:t>
      </w:r>
      <w:del w:id="0" w:author="Martin, Tara (Forestry)" w:date="2023-05-19T12:31:00Z">
        <w:r w:rsidR="00A94394" w:rsidDel="002025E0">
          <w:rPr>
            <w:rFonts w:cstheme="minorHAnsi"/>
            <w:sz w:val="24"/>
            <w:szCs w:val="24"/>
          </w:rPr>
          <w:delText xml:space="preserve">, </w:delText>
        </w:r>
        <w:commentRangeStart w:id="1"/>
        <w:r w:rsidR="00A94394" w:rsidDel="002025E0">
          <w:rPr>
            <w:rFonts w:cstheme="minorHAnsi"/>
            <w:sz w:val="24"/>
            <w:szCs w:val="24"/>
          </w:rPr>
          <w:delText>which may occur</w:delText>
        </w:r>
        <w:r w:rsidR="00A8597B" w:rsidRPr="001C0EEC" w:rsidDel="002025E0">
          <w:rPr>
            <w:rFonts w:cstheme="minorHAnsi"/>
            <w:sz w:val="24"/>
            <w:szCs w:val="24"/>
          </w:rPr>
          <w:delText xml:space="preserve"> </w:delText>
        </w:r>
        <w:r w:rsidR="006559D5" w:rsidRPr="001C0EEC" w:rsidDel="002025E0">
          <w:rPr>
            <w:rFonts w:cstheme="minorHAnsi"/>
            <w:sz w:val="24"/>
            <w:szCs w:val="24"/>
          </w:rPr>
          <w:delText>over</w:delText>
        </w:r>
        <w:r w:rsidR="00A8597B" w:rsidRPr="001C0EEC" w:rsidDel="002025E0">
          <w:rPr>
            <w:rFonts w:cstheme="minorHAnsi"/>
            <w:sz w:val="24"/>
            <w:szCs w:val="24"/>
          </w:rPr>
          <w:delText xml:space="preserve"> short or sustained periods</w:delText>
        </w:r>
        <w:r w:rsidR="006559D5" w:rsidRPr="001C0EEC" w:rsidDel="002025E0">
          <w:rPr>
            <w:rFonts w:cstheme="minorHAnsi"/>
            <w:sz w:val="24"/>
            <w:szCs w:val="24"/>
          </w:rPr>
          <w:delText xml:space="preserve"> of time</w:delText>
        </w:r>
      </w:del>
      <w:r w:rsidR="0038499B">
        <w:rPr>
          <w:rFonts w:cstheme="minorHAnsi"/>
          <w:sz w:val="24"/>
          <w:szCs w:val="24"/>
        </w:rPr>
        <w:t xml:space="preserve">. </w:t>
      </w:r>
      <w:commentRangeEnd w:id="1"/>
      <w:r w:rsidR="002025E0">
        <w:rPr>
          <w:rStyle w:val="CommentReference"/>
        </w:rPr>
        <w:commentReference w:id="1"/>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ins w:id="2" w:author="Martin, Tara (Forestry)" w:date="2023-05-19T13:46:00Z">
        <w:r w:rsidR="008852E8">
          <w:rPr>
            <w:rFonts w:cstheme="minorHAnsi"/>
            <w:sz w:val="24"/>
            <w:szCs w:val="24"/>
          </w:rPr>
          <w:t xml:space="preserve"> </w:t>
        </w:r>
      </w:ins>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historically abundant species become 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470FAF78" w14:textId="4CA94967" w:rsidR="00060EAA" w:rsidRDefault="00543BEE" w:rsidP="00E000A6">
      <w:pPr>
        <w:ind w:firstLine="720"/>
        <w:rPr>
          <w:rFonts w:cstheme="minorHAnsi"/>
          <w:sz w:val="24"/>
          <w:szCs w:val="24"/>
        </w:rPr>
      </w:pPr>
      <w:r>
        <w:rPr>
          <w:rFonts w:cstheme="minorHAnsi"/>
          <w:sz w:val="24"/>
          <w:szCs w:val="24"/>
        </w:rPr>
        <w:t xml:space="preserve">Ecological memory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vegetative clonal fragments</w:t>
      </w:r>
      <w:r w:rsidR="00A81846">
        <w:rPr>
          <w:rFonts w:cstheme="minorHAnsi"/>
          <w:sz w:val="24"/>
          <w:szCs w:val="24"/>
        </w:rPr>
        <w:t xml:space="preserve"> retained at or dispersed into the site</w:t>
      </w:r>
      <w:r w:rsidR="00DB1175">
        <w:rPr>
          <w:rFonts w:cstheme="minorHAnsi"/>
          <w:sz w:val="24"/>
          <w:szCs w:val="24"/>
        </w:rPr>
        <w:t>.</w:t>
      </w:r>
      <w:r w:rsidR="00E000A6">
        <w:rPr>
          <w:rFonts w:cstheme="minorHAnsi"/>
          <w:sz w:val="24"/>
          <w:szCs w:val="24"/>
        </w:rPr>
        <w:t xml:space="preserve"> </w:t>
      </w:r>
      <w:r w:rsidR="00051A4C">
        <w:rPr>
          <w:rFonts w:cstheme="minorHAnsi"/>
          <w:sz w:val="24"/>
          <w:szCs w:val="24"/>
        </w:rPr>
        <w:t>Propagule a</w:t>
      </w:r>
      <w:r w:rsidR="00810775" w:rsidRPr="000839D4">
        <w:rPr>
          <w:rFonts w:cstheme="minorHAnsi"/>
          <w:sz w:val="24"/>
          <w:szCs w:val="24"/>
        </w:rPr>
        <w:t>vailability</w:t>
      </w:r>
      <w:r w:rsidR="00640BDD">
        <w:rPr>
          <w:rFonts w:cstheme="minorHAnsi"/>
          <w:sz w:val="24"/>
          <w:szCs w:val="24"/>
        </w:rPr>
        <w:t xml:space="preserve"> and </w:t>
      </w:r>
      <w:r w:rsidR="00051A4C">
        <w:rPr>
          <w:rFonts w:cstheme="minorHAnsi"/>
          <w:sz w:val="24"/>
          <w:szCs w:val="24"/>
        </w:rPr>
        <w:t xml:space="preserve">their </w:t>
      </w:r>
      <w:r w:rsidR="00640BDD">
        <w:rPr>
          <w:rFonts w:cstheme="minorHAnsi"/>
          <w:sz w:val="24"/>
          <w:szCs w:val="24"/>
        </w:rPr>
        <w:t>competitive traits</w:t>
      </w:r>
      <w:r w:rsidR="00810775" w:rsidRPr="000839D4">
        <w:rPr>
          <w:rFonts w:cstheme="minorHAnsi"/>
          <w:sz w:val="24"/>
          <w:szCs w:val="24"/>
        </w:rPr>
        <w:t xml:space="preserve"> </w:t>
      </w:r>
      <w:r w:rsidR="007B7B7D">
        <w:rPr>
          <w:rFonts w:cstheme="minorHAnsi"/>
          <w:sz w:val="24"/>
          <w:szCs w:val="24"/>
        </w:rPr>
        <w:t>are</w:t>
      </w:r>
      <w:r w:rsidR="00810775" w:rsidRPr="000839D4">
        <w:rPr>
          <w:rFonts w:cstheme="minorHAnsi"/>
          <w:sz w:val="24"/>
          <w:szCs w:val="24"/>
        </w:rPr>
        <w:t xml:space="preserve"> species-specific, </w:t>
      </w:r>
      <w:r w:rsidR="007B7B7D">
        <w:rPr>
          <w:rFonts w:cstheme="minorHAnsi"/>
          <w:sz w:val="24"/>
          <w:szCs w:val="24"/>
        </w:rPr>
        <w:t>however</w:t>
      </w:r>
      <w:r w:rsidR="00810775" w:rsidRPr="000839D4">
        <w:rPr>
          <w:rFonts w:cstheme="minorHAnsi"/>
          <w:sz w:val="24"/>
          <w:szCs w:val="24"/>
        </w:rPr>
        <w:t xml:space="preserve"> competitive </w:t>
      </w:r>
      <w:r w:rsidR="00640BDD">
        <w:rPr>
          <w:rFonts w:cstheme="minorHAnsi"/>
          <w:sz w:val="24"/>
          <w:szCs w:val="24"/>
        </w:rPr>
        <w:t>advantages</w:t>
      </w:r>
      <w:r w:rsidR="00810775" w:rsidRPr="000839D4">
        <w:rPr>
          <w:rFonts w:cstheme="minorHAnsi"/>
          <w:sz w:val="24"/>
          <w:szCs w:val="24"/>
        </w:rPr>
        <w:t xml:space="preserve"> of historically dominant species may be overshadowed by novel propagule pressure following disturbance </w:t>
      </w:r>
      <w:r w:rsidR="00810775" w:rsidRPr="000839D4">
        <w:rPr>
          <w:rFonts w:cstheme="minorHAnsi"/>
          <w:sz w:val="24"/>
          <w:szCs w:val="24"/>
        </w:rPr>
        <w:fldChar w:fldCharType="begin"/>
      </w:r>
      <w:r w:rsidR="00810775" w:rsidRPr="000839D4">
        <w:rPr>
          <w:rFonts w:cstheme="minorHAnsi"/>
          <w:sz w:val="24"/>
          <w:szCs w:val="24"/>
        </w:rPr>
        <w: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810775" w:rsidRPr="000839D4">
        <w:rPr>
          <w:rFonts w:cstheme="minorHAnsi"/>
          <w:sz w:val="24"/>
          <w:szCs w:val="24"/>
        </w:rPr>
        <w:fldChar w:fldCharType="separate"/>
      </w:r>
      <w:r w:rsidR="00810775" w:rsidRPr="000839D4">
        <w:rPr>
          <w:rFonts w:cstheme="minorHAnsi"/>
          <w:sz w:val="24"/>
          <w:szCs w:val="24"/>
        </w:rPr>
        <w:t>(Lavorel &amp; Lebreton, 1992)</w:t>
      </w:r>
      <w:r w:rsidR="00810775" w:rsidRPr="000839D4">
        <w:rPr>
          <w:rFonts w:cstheme="minorHAnsi"/>
          <w:sz w:val="24"/>
          <w:szCs w:val="24"/>
        </w:rPr>
        <w:fldChar w:fldCharType="end"/>
      </w:r>
      <w:r w:rsidR="00810775" w:rsidRPr="000839D4">
        <w:rPr>
          <w:rFonts w:cstheme="minorHAnsi"/>
          <w:sz w:val="24"/>
          <w:szCs w:val="24"/>
        </w:rPr>
        <w:t>.</w:t>
      </w:r>
      <w:r w:rsidR="00F15952">
        <w:rPr>
          <w:rFonts w:cstheme="minorHAnsi"/>
          <w:sz w:val="24"/>
          <w:szCs w:val="24"/>
        </w:rPr>
        <w:t xml:space="preserve"> </w:t>
      </w:r>
      <w:r w:rsidR="00111CCC">
        <w:rPr>
          <w:rFonts w:cstheme="minorHAnsi"/>
          <w:sz w:val="24"/>
          <w:szCs w:val="24"/>
        </w:rPr>
        <w:t>The s</w:t>
      </w:r>
      <w:r w:rsidR="00340277" w:rsidRPr="00D84FE9">
        <w:rPr>
          <w:rFonts w:cstheme="minorHAnsi"/>
          <w:sz w:val="24"/>
          <w:szCs w:val="24"/>
        </w:rPr>
        <w:t xml:space="preserve">uccessful </w:t>
      </w:r>
      <w:r w:rsidR="008443DF" w:rsidRPr="00D84FE9">
        <w:rPr>
          <w:rFonts w:cstheme="minorHAnsi"/>
          <w:sz w:val="24"/>
          <w:szCs w:val="24"/>
        </w:rPr>
        <w:t>recruitment</w:t>
      </w:r>
      <w:r w:rsidR="00CC5FE8">
        <w:rPr>
          <w:rFonts w:cstheme="minorHAnsi"/>
          <w:sz w:val="24"/>
          <w:szCs w:val="24"/>
        </w:rPr>
        <w:t xml:space="preserve"> and establishment</w:t>
      </w:r>
      <w:r w:rsidR="00340277" w:rsidRPr="00D84FE9">
        <w:rPr>
          <w:rFonts w:cstheme="minorHAnsi"/>
          <w:sz w:val="24"/>
          <w:szCs w:val="24"/>
        </w:rPr>
        <w:t xml:space="preserve"> </w:t>
      </w:r>
      <w:r w:rsidR="00F15952">
        <w:rPr>
          <w:rFonts w:cstheme="minorHAnsi"/>
          <w:sz w:val="24"/>
          <w:szCs w:val="24"/>
        </w:rPr>
        <w:t>of</w:t>
      </w:r>
      <w:r w:rsidR="00111CCC">
        <w:rPr>
          <w:rFonts w:cstheme="minorHAnsi"/>
          <w:sz w:val="24"/>
          <w:szCs w:val="24"/>
        </w:rPr>
        <w:t xml:space="preserve"> </w:t>
      </w:r>
      <w:r w:rsidR="00F15952">
        <w:rPr>
          <w:rFonts w:cstheme="minorHAnsi"/>
          <w:sz w:val="24"/>
          <w:szCs w:val="24"/>
        </w:rPr>
        <w:t>plant propagules</w:t>
      </w:r>
      <w:r w:rsidR="002963E1">
        <w:rPr>
          <w:rFonts w:cstheme="minorHAnsi"/>
          <w:sz w:val="24"/>
          <w:szCs w:val="24"/>
        </w:rPr>
        <w:t xml:space="preserve"> </w:t>
      </w:r>
      <w:r w:rsidR="009A35C7">
        <w:rPr>
          <w:rFonts w:cstheme="minorHAnsi"/>
          <w:sz w:val="24"/>
          <w:szCs w:val="24"/>
        </w:rPr>
        <w:t xml:space="preserve">in tidally-influenced wetlands </w:t>
      </w:r>
      <w:r w:rsidR="002963E1">
        <w:rPr>
          <w:rFonts w:cstheme="minorHAnsi"/>
          <w:sz w:val="24"/>
          <w:szCs w:val="24"/>
        </w:rPr>
        <w:t xml:space="preserve">is </w:t>
      </w:r>
      <w:r w:rsidR="00B67C56">
        <w:rPr>
          <w:rFonts w:cstheme="minorHAnsi"/>
          <w:sz w:val="24"/>
          <w:szCs w:val="24"/>
        </w:rPr>
        <w:t>constrained by environmental filters such as salinity</w:t>
      </w:r>
      <w:r w:rsidR="007E003F">
        <w:rPr>
          <w:rFonts w:cstheme="minorHAnsi"/>
          <w:sz w:val="24"/>
          <w:szCs w:val="24"/>
        </w:rPr>
        <w:t xml:space="preserve">, or biotic interactions such as </w:t>
      </w:r>
      <w:r w:rsidR="007E003F" w:rsidRPr="00D84FE9">
        <w:rPr>
          <w:rFonts w:cstheme="minorHAnsi"/>
          <w:sz w:val="24"/>
          <w:szCs w:val="24"/>
        </w:rPr>
        <w:t xml:space="preserve">competition </w:t>
      </w:r>
      <w:r w:rsidR="007E003F" w:rsidRPr="000839D4">
        <w:rPr>
          <w:rFonts w:cstheme="minorHAnsi"/>
          <w:sz w:val="24"/>
          <w:szCs w:val="24"/>
        </w:rPr>
        <w:fldChar w:fldCharType="begin"/>
      </w:r>
      <w:r w:rsidR="007E003F" w:rsidRPr="000839D4">
        <w:rPr>
          <w:rFonts w:cstheme="minorHAnsi"/>
          <w:sz w:val="24"/>
          <w:szCs w:val="24"/>
        </w:rPr>
        <w: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instrText>
      </w:r>
      <w:r w:rsidR="007E003F" w:rsidRPr="000839D4">
        <w:rPr>
          <w:rFonts w:ascii="Cambria Math" w:hAnsi="Cambria Math" w:cs="Cambria Math"/>
          <w:sz w:val="24"/>
          <w:szCs w:val="24"/>
        </w:rPr>
        <w:instrText>∼</w:instrText>
      </w:r>
      <w:r w:rsidR="007E003F" w:rsidRPr="000839D4">
        <w:rPr>
          <w:rFonts w:cstheme="minorHAnsi"/>
          <w:sz w:val="24"/>
          <w:szCs w:val="24"/>
        </w:rPr>
        <w:instrText xml:space="preserve">10–100×)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instrText>
      </w:r>
      <w:r w:rsidR="007E003F" w:rsidRPr="000839D4">
        <w:rPr>
          <w:rFonts w:cstheme="minorHAnsi"/>
          <w:sz w:val="24"/>
          <w:szCs w:val="24"/>
        </w:rPr>
        <w:fldChar w:fldCharType="separate"/>
      </w:r>
      <w:r w:rsidR="007E003F" w:rsidRPr="000839D4">
        <w:rPr>
          <w:rFonts w:cstheme="minorHAnsi"/>
          <w:sz w:val="24"/>
          <w:szCs w:val="24"/>
        </w:rPr>
        <w:t>(Bertness, 1991; Bruno, 2000)</w:t>
      </w:r>
      <w:r w:rsidR="007E003F" w:rsidRPr="000839D4">
        <w:rPr>
          <w:rFonts w:cstheme="minorHAnsi"/>
          <w:sz w:val="24"/>
          <w:szCs w:val="24"/>
        </w:rPr>
        <w:fldChar w:fldCharType="end"/>
      </w:r>
      <w:r w:rsidR="007E003F">
        <w:rPr>
          <w:rFonts w:cstheme="minorHAnsi"/>
          <w:sz w:val="24"/>
          <w:szCs w:val="24"/>
        </w:rPr>
        <w:t xml:space="preserve">. </w:t>
      </w:r>
      <w:r w:rsidR="00881C91">
        <w:rPr>
          <w:rFonts w:cstheme="minorHAnsi"/>
          <w:sz w:val="24"/>
          <w:szCs w:val="24"/>
        </w:rPr>
        <w:t>In addition to</w:t>
      </w:r>
      <w:r w:rsidR="00F15952">
        <w:rPr>
          <w:rFonts w:cstheme="minorHAnsi"/>
          <w:sz w:val="24"/>
          <w:szCs w:val="24"/>
        </w:rPr>
        <w:t xml:space="preserve"> these </w:t>
      </w:r>
      <w:r w:rsidR="00881C91">
        <w:rPr>
          <w:rFonts w:cstheme="minorHAnsi"/>
          <w:sz w:val="24"/>
          <w:szCs w:val="24"/>
        </w:rPr>
        <w:t xml:space="preserve">constraints, propagules </w:t>
      </w:r>
      <w:r w:rsidR="00060EAA" w:rsidRPr="007831B0">
        <w:rPr>
          <w:rFonts w:cstheme="minorHAnsi"/>
          <w:sz w:val="24"/>
          <w:szCs w:val="24"/>
        </w:rPr>
        <w:t xml:space="preserve">are dependent </w:t>
      </w:r>
      <w:del w:id="3" w:author="Martin, Tara (Forestry)" w:date="2023-05-21T19:58:00Z">
        <w:r w:rsidR="00060EAA" w:rsidRPr="007831B0" w:rsidDel="006E713B">
          <w:rPr>
            <w:rFonts w:cstheme="minorHAnsi"/>
            <w:sz w:val="24"/>
            <w:szCs w:val="24"/>
          </w:rPr>
          <w:delText>up</w:delText>
        </w:r>
      </w:del>
      <w:r w:rsidR="00060EAA" w:rsidRPr="007831B0">
        <w:rPr>
          <w:rFonts w:cstheme="minorHAnsi"/>
          <w:sz w:val="24"/>
          <w:szCs w:val="24"/>
        </w:rPr>
        <w:t xml:space="preserve">on </w:t>
      </w:r>
      <w:del w:id="4" w:author="Martin, Tara (Forestry)" w:date="2023-05-21T19:58:00Z">
        <w:r w:rsidR="007C629D" w:rsidDel="009F015F">
          <w:rPr>
            <w:rFonts w:cstheme="minorHAnsi"/>
            <w:sz w:val="24"/>
            <w:szCs w:val="24"/>
          </w:rPr>
          <w:delText xml:space="preserve">of </w:delText>
        </w:r>
      </w:del>
      <w:r w:rsidR="007C629D">
        <w:rPr>
          <w:rFonts w:cstheme="minorHAnsi"/>
          <w:sz w:val="24"/>
          <w:szCs w:val="24"/>
        </w:rPr>
        <w:t xml:space="preserve">disturbance-free </w:t>
      </w:r>
      <w:r w:rsidR="007C629D" w:rsidRPr="000839D4">
        <w:rPr>
          <w:rFonts w:cstheme="minorHAnsi"/>
          <w:sz w:val="24"/>
          <w:szCs w:val="24"/>
        </w:rPr>
        <w:t>“windows of opportunity” to establish</w:t>
      </w:r>
      <w:r w:rsidR="007C629D">
        <w:rPr>
          <w:rFonts w:cstheme="minorHAnsi"/>
          <w:sz w:val="24"/>
          <w:szCs w:val="24"/>
        </w:rPr>
        <w:t xml:space="preserve"> </w:t>
      </w:r>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where clonal fragments have a greater tolerance for natural environmental disturbance such as recurring tidal inundation than seeds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(Silinski et al., 2016)</w:t>
      </w:r>
      <w:r w:rsidR="00060EAA" w:rsidRPr="007831B0">
        <w:rPr>
          <w:rFonts w:cstheme="minorHAnsi"/>
          <w:sz w:val="24"/>
          <w:szCs w:val="24"/>
        </w:rPr>
        <w:fldChar w:fldCharType="end"/>
      </w:r>
      <w:r w:rsidR="00060EAA" w:rsidRPr="007831B0">
        <w:rPr>
          <w:rFonts w:cstheme="minorHAnsi"/>
          <w:sz w:val="24"/>
          <w:szCs w:val="24"/>
        </w:rPr>
        <w:t xml:space="preserve">. </w:t>
      </w:r>
    </w:p>
    <w:p w14:paraId="4F7D4FE0" w14:textId="640D1784" w:rsidR="007B3A3D" w:rsidRDefault="006404D0" w:rsidP="00326415">
      <w:pPr>
        <w:ind w:firstLine="720"/>
        <w:rPr>
          <w:rFonts w:cstheme="minorHAnsi"/>
          <w:sz w:val="24"/>
          <w:szCs w:val="24"/>
        </w:rPr>
      </w:pPr>
      <w:r>
        <w:rPr>
          <w:rFonts w:cstheme="minorHAnsi"/>
          <w:sz w:val="24"/>
          <w:szCs w:val="24"/>
        </w:rPr>
        <w:t xml:space="preserve">Windows of opportunity for </w:t>
      </w:r>
      <w:r w:rsidR="00184321">
        <w:rPr>
          <w:rFonts w:cstheme="minorHAnsi"/>
          <w:sz w:val="24"/>
          <w:szCs w:val="24"/>
        </w:rPr>
        <w:t xml:space="preserve">recruitment </w:t>
      </w:r>
      <w:r w:rsidR="00E640A8">
        <w:rPr>
          <w:rFonts w:cstheme="minorHAnsi"/>
          <w:sz w:val="24"/>
          <w:szCs w:val="24"/>
        </w:rPr>
        <w:t xml:space="preserve">and subsequent habitat recovery </w:t>
      </w:r>
      <w:r w:rsidR="00184321">
        <w:rPr>
          <w:rFonts w:cstheme="minorHAnsi"/>
          <w:sz w:val="24"/>
          <w:szCs w:val="24"/>
        </w:rPr>
        <w:t xml:space="preserve">are dependent </w:t>
      </w:r>
      <w:r w:rsidR="006E71E4">
        <w:rPr>
          <w:rFonts w:cstheme="minorHAnsi"/>
          <w:sz w:val="24"/>
          <w:szCs w:val="24"/>
        </w:rPr>
        <w:t xml:space="preserve">not only </w:t>
      </w:r>
      <w:r w:rsidR="00184321">
        <w:rPr>
          <w:rFonts w:cstheme="minorHAnsi"/>
          <w:sz w:val="24"/>
          <w:szCs w:val="24"/>
        </w:rPr>
        <w:t xml:space="preserve">on the propagule tolerance for </w:t>
      </w:r>
      <w:r w:rsidR="00CA6BA0">
        <w:rPr>
          <w:rFonts w:cstheme="minorHAnsi"/>
          <w:sz w:val="24"/>
          <w:szCs w:val="24"/>
        </w:rPr>
        <w:t>stress</w:t>
      </w:r>
      <w:r w:rsidR="006E71E4">
        <w:rPr>
          <w:rFonts w:cstheme="minorHAnsi"/>
          <w:sz w:val="24"/>
          <w:szCs w:val="24"/>
        </w:rPr>
        <w:t>,</w:t>
      </w:r>
      <w:r w:rsidR="00CA6BA0">
        <w:rPr>
          <w:rFonts w:cstheme="minorHAnsi"/>
          <w:sz w:val="24"/>
          <w:szCs w:val="24"/>
        </w:rPr>
        <w:t xml:space="preserve"> but</w:t>
      </w:r>
      <w:r w:rsidR="00184321">
        <w:rPr>
          <w:rFonts w:cstheme="minorHAnsi"/>
          <w:sz w:val="24"/>
          <w:szCs w:val="24"/>
        </w:rPr>
        <w:t xml:space="preserve"> </w:t>
      </w:r>
      <w:r w:rsidR="006E71E4">
        <w:rPr>
          <w:rFonts w:cstheme="minorHAnsi"/>
          <w:sz w:val="24"/>
          <w:szCs w:val="24"/>
        </w:rPr>
        <w:t>also</w:t>
      </w:r>
      <w:r w:rsidR="00C35667">
        <w:rPr>
          <w:rFonts w:cstheme="minorHAnsi"/>
          <w:sz w:val="24"/>
          <w:szCs w:val="24"/>
        </w:rPr>
        <w:t xml:space="preserve"> by the degree of disturbance</w:t>
      </w:r>
      <w:r w:rsidR="00CA6BA0">
        <w:rPr>
          <w:rFonts w:cstheme="minorHAnsi"/>
          <w:sz w:val="24"/>
          <w:szCs w:val="24"/>
        </w:rPr>
        <w:t>, with</w:t>
      </w:r>
      <w:r w:rsidR="00E640A8">
        <w:rPr>
          <w:rFonts w:cstheme="minorHAnsi"/>
          <w:sz w:val="24"/>
          <w:szCs w:val="24"/>
        </w:rPr>
        <w:t xml:space="preserve"> higher-intensity </w:t>
      </w:r>
      <w:r w:rsidR="00E43294">
        <w:rPr>
          <w:rFonts w:cstheme="minorHAnsi"/>
          <w:sz w:val="24"/>
          <w:szCs w:val="24"/>
        </w:rPr>
        <w:t xml:space="preserve">or persistent </w:t>
      </w:r>
      <w:r w:rsidR="00133593">
        <w:rPr>
          <w:rFonts w:cstheme="minorHAnsi"/>
          <w:sz w:val="24"/>
          <w:szCs w:val="24"/>
        </w:rPr>
        <w:t>pressures requiring</w:t>
      </w:r>
      <w:r w:rsidR="00CA6BA0">
        <w:rPr>
          <w:rFonts w:cstheme="minorHAnsi"/>
          <w:sz w:val="24"/>
          <w:szCs w:val="24"/>
        </w:rPr>
        <w:t xml:space="preserve"> longer </w:t>
      </w:r>
      <w:r w:rsidR="00133593">
        <w:rPr>
          <w:rFonts w:cstheme="minorHAnsi"/>
          <w:sz w:val="24"/>
          <w:szCs w:val="24"/>
        </w:rPr>
        <w:t>disturbance-free w</w:t>
      </w:r>
      <w:r w:rsidR="00CA6BA0">
        <w:rPr>
          <w:rFonts w:cstheme="minorHAnsi"/>
          <w:sz w:val="24"/>
          <w:szCs w:val="24"/>
        </w:rPr>
        <w:t xml:space="preserve">indows to recover. </w:t>
      </w:r>
      <w:r w:rsidR="00E43294">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sidR="00E43294">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 </w:t>
      </w:r>
      <w:r w:rsidR="00D312BF">
        <w:rPr>
          <w:rFonts w:cstheme="minorHAnsi"/>
          <w:sz w:val="24"/>
          <w:szCs w:val="24"/>
        </w:rPr>
        <w:t>In cases where disturbance</w:t>
      </w:r>
      <w:r w:rsidR="00353C3D">
        <w:rPr>
          <w:rFonts w:cstheme="minorHAnsi"/>
          <w:sz w:val="24"/>
          <w:szCs w:val="24"/>
        </w:rPr>
        <w:t xml:space="preserve"> is minimal and </w:t>
      </w:r>
      <w:r w:rsidR="0038178D">
        <w:rPr>
          <w:rFonts w:cstheme="minorHAnsi"/>
          <w:sz w:val="24"/>
          <w:szCs w:val="24"/>
        </w:rPr>
        <w:t>quickly</w:t>
      </w:r>
      <w:r w:rsidR="009E660E">
        <w:rPr>
          <w:rFonts w:cstheme="minorHAnsi"/>
          <w:sz w:val="24"/>
          <w:szCs w:val="24"/>
        </w:rPr>
        <w:t xml:space="preserve"> </w:t>
      </w:r>
      <w:r w:rsidR="00D312BF">
        <w:rPr>
          <w:rFonts w:cstheme="minorHAnsi"/>
          <w:sz w:val="24"/>
          <w:szCs w:val="24"/>
        </w:rPr>
        <w:t xml:space="preserve">removed, plant communities may be expected to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However, intensive or persistent grazing 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(Abernethy &amp; Willby,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00B28526" w14:textId="77777777" w:rsidR="006E713B" w:rsidRDefault="00A8593F" w:rsidP="00191761">
      <w:pPr>
        <w:ind w:firstLine="720"/>
        <w:rPr>
          <w:ins w:id="5" w:author="Martin, Tara (Forestry)" w:date="2023-05-21T20:02:00Z"/>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w:t>
      </w:r>
      <w:r w:rsidR="00906BC0">
        <w:rPr>
          <w:rFonts w:cstheme="minorHAnsi"/>
          <w:sz w:val="24"/>
          <w:szCs w:val="24"/>
        </w:rPr>
        <w:lastRenderedPageBreak/>
        <w:t xml:space="preserve">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dependent on propagule inputs despite </w:t>
      </w:r>
      <w:r w:rsidR="00B47B71">
        <w:rPr>
          <w:rFonts w:cstheme="minorHAnsi"/>
          <w:sz w:val="24"/>
          <w:szCs w:val="24"/>
        </w:rPr>
        <w:t xml:space="preserve">remaining </w:t>
      </w:r>
      <w:r w:rsidR="00104759">
        <w:rPr>
          <w:rFonts w:cstheme="minorHAnsi"/>
          <w:sz w:val="24"/>
          <w:szCs w:val="24"/>
        </w:rPr>
        <w:t>availability of</w:t>
      </w:r>
      <w:r w:rsidR="00710822">
        <w:rPr>
          <w:rFonts w:cstheme="minorHAnsi"/>
          <w:sz w:val="24"/>
          <w:szCs w:val="24"/>
        </w:rPr>
        <w:t xml:space="preserve"> domina</w:t>
      </w:r>
      <w:r w:rsidR="008F056C">
        <w:rPr>
          <w:rFonts w:cstheme="minorHAnsi"/>
          <w:sz w:val="24"/>
          <w:szCs w:val="24"/>
        </w:rPr>
        <w:t xml:space="preserve">nt, </w:t>
      </w:r>
      <w:r w:rsidR="00710822">
        <w:rPr>
          <w:rFonts w:cstheme="minorHAnsi"/>
          <w:sz w:val="24"/>
          <w:szCs w:val="24"/>
        </w:rPr>
        <w:t>clonally reproductive species</w:t>
      </w:r>
      <w:r w:rsidR="00104759">
        <w:rPr>
          <w:rFonts w:cstheme="minorHAnsi"/>
          <w:sz w:val="24"/>
          <w:szCs w:val="24"/>
        </w:rPr>
        <w:t xml:space="preserve"> adjacent to the grazed areas</w:t>
      </w:r>
      <w:r w:rsidR="00191761">
        <w:rPr>
          <w:rFonts w:cstheme="minorHAnsi"/>
          <w:sz w:val="24"/>
          <w:szCs w:val="24"/>
        </w:rPr>
        <w:t xml:space="preserve">. </w:t>
      </w:r>
    </w:p>
    <w:p w14:paraId="3DB667F9" w14:textId="3F916CB9" w:rsidR="00406736" w:rsidRDefault="00C8454C" w:rsidP="00191761">
      <w:pPr>
        <w:ind w:firstLine="720"/>
        <w:rPr>
          <w:rFonts w:cstheme="minorHAnsi"/>
          <w:sz w:val="24"/>
          <w:szCs w:val="24"/>
        </w:rPr>
      </w:pPr>
      <w:r>
        <w:rPr>
          <w:rFonts w:cstheme="minorHAnsi"/>
          <w:sz w:val="24"/>
          <w:szCs w:val="24"/>
        </w:rPr>
        <w:t xml:space="preserve">Our main objective of this study </w:t>
      </w:r>
      <w:r w:rsidR="00724E2F" w:rsidRPr="001C0EEC">
        <w:rPr>
          <w:rFonts w:cstheme="minorHAnsi"/>
          <w:sz w:val="24"/>
          <w:szCs w:val="24"/>
        </w:rPr>
        <w:t xml:space="preserve">was to understand compositional changes of surface seed banks and above-ground vegetation at discrete stages of recovery since grazing </w:t>
      </w:r>
      <w:ins w:id="6" w:author="Martin, Tara (Forestry)" w:date="2023-05-21T20:02:00Z">
        <w:r w:rsidR="006E713B">
          <w:rPr>
            <w:rFonts w:cstheme="minorHAnsi"/>
            <w:sz w:val="24"/>
            <w:szCs w:val="24"/>
          </w:rPr>
          <w:t xml:space="preserve">by Canada geese </w:t>
        </w:r>
      </w:ins>
      <w:r w:rsidR="00724E2F" w:rsidRPr="001C0EEC">
        <w:rPr>
          <w:rFonts w:cstheme="minorHAnsi"/>
          <w:sz w:val="24"/>
          <w:szCs w:val="24"/>
        </w:rPr>
        <w:t>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1A1B8320" w:rsidR="00D92DB1" w:rsidDel="006E713B" w:rsidRDefault="00D93F95" w:rsidP="006E713B">
      <w:pPr>
        <w:pStyle w:val="ListParagraph"/>
        <w:numPr>
          <w:ilvl w:val="0"/>
          <w:numId w:val="15"/>
        </w:numPr>
        <w:rPr>
          <w:del w:id="7" w:author="Martin, Tara (Forestry)" w:date="2023-05-21T20:03:00Z"/>
          <w:rFonts w:cstheme="minorHAnsi"/>
          <w:sz w:val="24"/>
          <w:szCs w:val="24"/>
        </w:rPr>
      </w:pPr>
      <w:r w:rsidRPr="006E713B">
        <w:rPr>
          <w:rFonts w:cstheme="minorHAnsi"/>
          <w:sz w:val="24"/>
          <w:szCs w:val="24"/>
        </w:rPr>
        <w:t xml:space="preserve">Compositional abundance of </w:t>
      </w:r>
      <w:r w:rsidR="004E1CD3" w:rsidRPr="008A507B">
        <w:rPr>
          <w:rFonts w:cstheme="minorHAnsi"/>
          <w:sz w:val="24"/>
          <w:szCs w:val="24"/>
        </w:rPr>
        <w:t>dominant tall</w:t>
      </w:r>
      <w:r w:rsidR="00426D39" w:rsidRPr="008A507B">
        <w:rPr>
          <w:rFonts w:cstheme="minorHAnsi"/>
          <w:sz w:val="24"/>
          <w:szCs w:val="24"/>
        </w:rPr>
        <w:t>,</w:t>
      </w:r>
      <w:r w:rsidR="004E1CD3" w:rsidRPr="008A507B">
        <w:rPr>
          <w:rFonts w:cstheme="minorHAnsi"/>
          <w:sz w:val="24"/>
          <w:szCs w:val="24"/>
        </w:rPr>
        <w:t xml:space="preserve"> perennial graminoids in </w:t>
      </w:r>
      <w:r w:rsidRPr="008A507B">
        <w:rPr>
          <w:rFonts w:cstheme="minorHAnsi"/>
          <w:sz w:val="24"/>
          <w:szCs w:val="24"/>
        </w:rPr>
        <w:t>a</w:t>
      </w:r>
      <w:r w:rsidR="00574304" w:rsidRPr="001C20A6">
        <w:rPr>
          <w:rFonts w:cstheme="minorHAnsi"/>
          <w:sz w:val="24"/>
          <w:szCs w:val="24"/>
        </w:rPr>
        <w:t>bove ground vegetation at older disturbance sites will</w:t>
      </w:r>
      <w:r w:rsidR="00710464" w:rsidRPr="00236898">
        <w:rPr>
          <w:rFonts w:cstheme="minorHAnsi"/>
          <w:sz w:val="24"/>
          <w:szCs w:val="24"/>
        </w:rPr>
        <w:t xml:space="preserve"> have greater similarity </w:t>
      </w:r>
      <w:r w:rsidR="00574304" w:rsidRPr="00236898">
        <w:rPr>
          <w:rFonts w:cstheme="minorHAnsi"/>
          <w:sz w:val="24"/>
          <w:szCs w:val="24"/>
        </w:rPr>
        <w:t>to undisturbed (reference) vegetation than recently disturbed sites</w:t>
      </w:r>
      <w:r w:rsidR="00FF281F" w:rsidRPr="00FA2A78">
        <w:rPr>
          <w:rFonts w:cstheme="minorHAnsi"/>
          <w:sz w:val="24"/>
          <w:szCs w:val="24"/>
        </w:rPr>
        <w:t>.</w:t>
      </w:r>
      <w:ins w:id="8" w:author="Martin, Tara (Forestry)" w:date="2023-05-21T20:03:00Z">
        <w:r w:rsidR="006E713B" w:rsidRPr="00FA2A78">
          <w:rPr>
            <w:rFonts w:cstheme="minorHAnsi"/>
            <w:sz w:val="24"/>
            <w:szCs w:val="24"/>
          </w:rPr>
          <w:t xml:space="preserve"> </w:t>
        </w:r>
      </w:ins>
    </w:p>
    <w:p w14:paraId="43F1CC00" w14:textId="31D3B638" w:rsidR="00574304" w:rsidRPr="006E713B" w:rsidRDefault="00574304">
      <w:pPr>
        <w:pStyle w:val="ListParagraph"/>
        <w:numPr>
          <w:ilvl w:val="0"/>
          <w:numId w:val="15"/>
        </w:numPr>
        <w:rPr>
          <w:rFonts w:cstheme="minorHAnsi"/>
          <w:sz w:val="24"/>
          <w:szCs w:val="24"/>
          <w:rPrChange w:id="9" w:author="Martin, Tara (Forestry)" w:date="2023-05-21T20:04:00Z">
            <w:rPr/>
          </w:rPrChange>
        </w:rPr>
        <w:pPrChange w:id="10" w:author="Martin, Tara (Forestry)" w:date="2023-05-21T20:03:00Z">
          <w:pPr>
            <w:pStyle w:val="ListParagraph"/>
            <w:numPr>
              <w:ilvl w:val="1"/>
              <w:numId w:val="15"/>
            </w:numPr>
            <w:ind w:hanging="360"/>
          </w:pPr>
        </w:pPrChange>
      </w:pPr>
      <w:r w:rsidRPr="006E713B">
        <w:rPr>
          <w:rFonts w:cstheme="minorHAnsi"/>
          <w:sz w:val="24"/>
          <w:szCs w:val="24"/>
          <w:rPrChange w:id="11" w:author="Martin, Tara (Forestry)" w:date="2023-05-21T20:04:00Z">
            <w:rPr/>
          </w:rPrChange>
        </w:rPr>
        <w:t xml:space="preserve">Alternatively, novel disturbance can lead to alternative succession pathways, where new species can achieve competitive dominance through seed or clonal recruitment, derailing the slow clonal encroachment of historically dominant species from neighboring sites. If this is the case, we </w:t>
      </w:r>
      <w:r w:rsidR="00E63431" w:rsidRPr="006E713B">
        <w:rPr>
          <w:rFonts w:cstheme="minorHAnsi"/>
          <w:sz w:val="24"/>
          <w:szCs w:val="24"/>
          <w:rPrChange w:id="12" w:author="Martin, Tara (Forestry)" w:date="2023-05-21T20:04:00Z">
            <w:rPr/>
          </w:rPrChange>
        </w:rPr>
        <w:t xml:space="preserve">expect </w:t>
      </w:r>
      <w:r w:rsidR="00C66264" w:rsidRPr="006E713B">
        <w:rPr>
          <w:rFonts w:cstheme="minorHAnsi"/>
          <w:sz w:val="24"/>
          <w:szCs w:val="24"/>
          <w:rPrChange w:id="13" w:author="Martin, Tara (Forestry)" w:date="2023-05-21T20:04:00Z">
            <w:rPr/>
          </w:rPrChange>
        </w:rPr>
        <w:t xml:space="preserve">compositional abundance of </w:t>
      </w:r>
      <w:r w:rsidR="00E63431" w:rsidRPr="006E713B">
        <w:rPr>
          <w:rFonts w:cstheme="minorHAnsi"/>
          <w:sz w:val="24"/>
          <w:szCs w:val="24"/>
          <w:rPrChange w:id="14" w:author="Martin, Tara (Forestry)" w:date="2023-05-21T20:04:00Z">
            <w:rPr/>
          </w:rPrChange>
        </w:rPr>
        <w:t>competitive</w:t>
      </w:r>
      <w:r w:rsidR="00FF281F" w:rsidRPr="006E713B">
        <w:rPr>
          <w:rFonts w:cstheme="minorHAnsi"/>
          <w:sz w:val="24"/>
          <w:szCs w:val="24"/>
          <w:rPrChange w:id="15" w:author="Martin, Tara (Forestry)" w:date="2023-05-21T20:04:00Z">
            <w:rPr/>
          </w:rPrChange>
        </w:rPr>
        <w:t>ly</w:t>
      </w:r>
      <w:r w:rsidR="00E63431" w:rsidRPr="006E713B">
        <w:rPr>
          <w:rFonts w:cstheme="minorHAnsi"/>
          <w:sz w:val="24"/>
          <w:szCs w:val="24"/>
          <w:rPrChange w:id="16" w:author="Martin, Tara (Forestry)" w:date="2023-05-21T20:04:00Z">
            <w:rPr/>
          </w:rPrChange>
        </w:rPr>
        <w:t xml:space="preserve"> dominant species in the older disturbance sites</w:t>
      </w:r>
      <w:r w:rsidR="00C6765A" w:rsidRPr="006E713B">
        <w:rPr>
          <w:rFonts w:cstheme="minorHAnsi"/>
          <w:sz w:val="24"/>
          <w:szCs w:val="24"/>
          <w:rPrChange w:id="17" w:author="Martin, Tara (Forestry)" w:date="2023-05-21T20:04:00Z">
            <w:rPr/>
          </w:rPrChange>
        </w:rPr>
        <w:t xml:space="preserve"> will </w:t>
      </w:r>
      <w:r w:rsidR="00873C5C" w:rsidRPr="006E713B">
        <w:rPr>
          <w:rFonts w:cstheme="minorHAnsi"/>
          <w:sz w:val="24"/>
          <w:szCs w:val="24"/>
          <w:rPrChange w:id="18" w:author="Martin, Tara (Forestry)" w:date="2023-05-21T20:04:00Z">
            <w:rPr/>
          </w:rPrChange>
        </w:rPr>
        <w:t xml:space="preserve">be significantly different from that </w:t>
      </w:r>
      <w:r w:rsidR="00F11234" w:rsidRPr="006E713B">
        <w:rPr>
          <w:rFonts w:cstheme="minorHAnsi"/>
          <w:sz w:val="24"/>
          <w:szCs w:val="24"/>
          <w:rPrChange w:id="19" w:author="Martin, Tara (Forestry)" w:date="2023-05-21T20:04:00Z">
            <w:rPr/>
          </w:rPrChange>
        </w:rPr>
        <w:t>of</w:t>
      </w:r>
      <w:r w:rsidR="00873C5C" w:rsidRPr="006E713B">
        <w:rPr>
          <w:rFonts w:cstheme="minorHAnsi"/>
          <w:sz w:val="24"/>
          <w:szCs w:val="24"/>
          <w:rPrChange w:id="20" w:author="Martin, Tara (Forestry)" w:date="2023-05-21T20:04:00Z">
            <w:rPr/>
          </w:rPrChange>
        </w:rPr>
        <w:t xml:space="preserve"> undisturbed sites</w:t>
      </w:r>
      <w:r w:rsidR="00E63431" w:rsidRPr="006E713B">
        <w:rPr>
          <w:rFonts w:cstheme="minorHAnsi"/>
          <w:sz w:val="24"/>
          <w:szCs w:val="24"/>
          <w:rPrChange w:id="21" w:author="Martin, Tara (Forestry)" w:date="2023-05-21T20:04:00Z">
            <w:rPr/>
          </w:rPrChange>
        </w:rPr>
        <w:t xml:space="preserve">. </w:t>
      </w:r>
    </w:p>
    <w:p w14:paraId="50A3B88C" w14:textId="613BA71F" w:rsidR="00E63431" w:rsidRPr="001C0EEC" w:rsidRDefault="001979D2" w:rsidP="001C0EEC">
      <w:pPr>
        <w:pStyle w:val="ListParagraph"/>
        <w:numPr>
          <w:ilvl w:val="0"/>
          <w:numId w:val="15"/>
        </w:numPr>
        <w:rPr>
          <w:rFonts w:cstheme="minorHAnsi"/>
          <w:sz w:val="24"/>
          <w:szCs w:val="24"/>
        </w:rPr>
      </w:pPr>
      <w:r>
        <w:rPr>
          <w:rFonts w:cstheme="minorHAnsi"/>
          <w:sz w:val="24"/>
          <w:szCs w:val="24"/>
        </w:rPr>
        <w:t xml:space="preserve">Because a longer post-grazing recovery period should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2CA914CD"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w:t>
      </w:r>
      <w:ins w:id="22" w:author="Martin, Tara (Forestry)" w:date="2023-05-21T20:07:00Z">
        <w:r w:rsidR="008D3E70">
          <w:rPr>
            <w:rFonts w:cstheme="minorHAnsi"/>
            <w:sz w:val="24"/>
            <w:szCs w:val="24"/>
          </w:rPr>
          <w:t>, British Columbia Canada</w:t>
        </w:r>
      </w:ins>
      <w:r w:rsidRPr="001C0EEC">
        <w:rPr>
          <w:rFonts w:cstheme="minorHAnsi"/>
          <w:sz w:val="24"/>
          <w:szCs w:val="24"/>
        </w:rPr>
        <w:t xml:space="preserve">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del w:id="23" w:author="Martin, Tara (Forestry)" w:date="2023-05-21T20:08:00Z">
        <w:r w:rsidRPr="001C0EEC" w:rsidDel="008D3E70">
          <w:rPr>
            <w:rFonts w:cstheme="minorHAnsi"/>
            <w:sz w:val="24"/>
            <w:szCs w:val="24"/>
          </w:rPr>
          <w:delText xml:space="preserve">First </w:delText>
        </w:r>
      </w:del>
      <w:r w:rsidRPr="001C0EEC">
        <w:rPr>
          <w:rFonts w:cstheme="minorHAnsi"/>
          <w:sz w:val="24"/>
          <w:szCs w:val="24"/>
        </w:rPr>
        <w:t xml:space="preserve">Nations. Prior to European colonial settlement, </w:t>
      </w:r>
      <w:r w:rsidR="00BC7835" w:rsidRPr="001C0EEC">
        <w:rPr>
          <w:rFonts w:cstheme="minorHAnsi"/>
          <w:sz w:val="24"/>
          <w:szCs w:val="24"/>
        </w:rPr>
        <w:t xml:space="preserve">traditional practices by </w:t>
      </w:r>
      <w:del w:id="24" w:author="Martin, Tara (Forestry)" w:date="2023-05-21T20:07:00Z">
        <w:r w:rsidR="00684D84" w:rsidRPr="001C0EEC" w:rsidDel="008D3E70">
          <w:rPr>
            <w:rFonts w:cstheme="minorHAnsi"/>
            <w:sz w:val="24"/>
            <w:szCs w:val="24"/>
          </w:rPr>
          <w:delText>First Nations</w:delText>
        </w:r>
      </w:del>
      <w:ins w:id="25" w:author="Martin, Tara (Forestry)" w:date="2023-05-21T20:07:00Z">
        <w:r w:rsidR="008D3E70">
          <w:rPr>
            <w:rFonts w:cstheme="minorHAnsi"/>
            <w:sz w:val="24"/>
            <w:szCs w:val="24"/>
          </w:rPr>
          <w:t xml:space="preserve">Indigenous </w:t>
        </w:r>
      </w:ins>
      <w:ins w:id="26" w:author="Martin, Tara (Forestry)" w:date="2023-05-21T20:08:00Z">
        <w:r w:rsidR="008D3E70">
          <w:rPr>
            <w:rFonts w:cstheme="minorHAnsi"/>
            <w:sz w:val="24"/>
            <w:szCs w:val="24"/>
          </w:rPr>
          <w:t>Peoples</w:t>
        </w:r>
      </w:ins>
      <w:r w:rsidR="00684D84" w:rsidRPr="001C0EEC">
        <w:rPr>
          <w:rFonts w:cstheme="minorHAnsi"/>
          <w:sz w:val="24"/>
          <w:szCs w:val="24"/>
        </w:rPr>
        <w:t xml:space="preserve">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bwMode="auto">
                    <a:xfrm>
                      <a:off x="0" y="0"/>
                      <a:ext cx="5693010" cy="4467052"/>
                    </a:xfrm>
                    <a:prstGeom prst="rect">
                      <a:avLst/>
                    </a:prstGeom>
                  </pic:spPr>
                </pic:pic>
              </a:graphicData>
            </a:graphic>
          </wp:inline>
        </w:drawing>
      </w:r>
    </w:p>
    <w:p w14:paraId="67CA6128" w14:textId="103FA94F" w:rsidR="00341521" w:rsidRPr="001C0EEC" w:rsidRDefault="00341521" w:rsidP="00341521">
      <w:pPr>
        <w:pStyle w:val="Caption"/>
        <w:rPr>
          <w:rFonts w:cstheme="minorHAnsi"/>
          <w:sz w:val="24"/>
          <w:szCs w:val="24"/>
        </w:rPr>
      </w:pPr>
      <w:bookmarkStart w:id="27"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bookmarkEnd w:id="27"/>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0D7DD71F"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ins w:id="28" w:author="Martin, Tara (Forestry)" w:date="2023-05-21T20:15:00Z">
        <w:r w:rsidR="00BA3FA1">
          <w:rPr>
            <w:rFonts w:cstheme="minorHAnsi"/>
            <w:i/>
            <w:iCs/>
            <w:sz w:val="24"/>
            <w:szCs w:val="24"/>
          </w:rPr>
          <w:t xml:space="preserve"> </w:t>
        </w:r>
        <w:r w:rsidR="00BA3FA1" w:rsidRPr="00BA3FA1">
          <w:rPr>
            <w:rFonts w:cstheme="minorHAnsi"/>
            <w:iCs/>
            <w:sz w:val="24"/>
            <w:szCs w:val="24"/>
            <w:rPrChange w:id="29" w:author="Martin, Tara (Forestry)" w:date="2023-05-21T20:15:00Z">
              <w:rPr>
                <w:rFonts w:cstheme="minorHAnsi"/>
                <w:i/>
                <w:iCs/>
                <w:sz w:val="24"/>
                <w:szCs w:val="24"/>
              </w:rPr>
            </w:rPrChange>
          </w:rPr>
          <w:t>subspecies</w:t>
        </w:r>
        <w:r w:rsidR="00BA3FA1">
          <w:rPr>
            <w:rFonts w:cstheme="minorHAnsi"/>
            <w:i/>
            <w:iCs/>
            <w:sz w:val="24"/>
            <w:szCs w:val="24"/>
          </w:rPr>
          <w:t xml:space="preserve"> fulva</w:t>
        </w:r>
      </w:ins>
      <w:r w:rsidRPr="001C0EEC">
        <w:rPr>
          <w:rFonts w:cstheme="minorHAnsi"/>
          <w:sz w:val="24"/>
          <w:szCs w:val="24"/>
        </w:rPr>
        <w:t>) were historically a migratory species to Vancouver Island</w:t>
      </w:r>
      <w:ins w:id="30" w:author="Martin, Tara (Forestry)" w:date="2023-05-21T20:17:00Z">
        <w:r w:rsidR="00BA3FA1">
          <w:rPr>
            <w:rFonts w:cstheme="minorHAnsi"/>
            <w:sz w:val="24"/>
            <w:szCs w:val="24"/>
          </w:rPr>
          <w:t xml:space="preserve"> (Dawe</w:t>
        </w:r>
      </w:ins>
      <w:ins w:id="31" w:author="Martin, Tara (Forestry)" w:date="2023-05-21T20:18:00Z">
        <w:r w:rsidR="00BA3FA1">
          <w:rPr>
            <w:rFonts w:cstheme="minorHAnsi"/>
            <w:sz w:val="24"/>
            <w:szCs w:val="24"/>
          </w:rPr>
          <w:t xml:space="preserve"> &amp; Stewart 2010)</w:t>
        </w:r>
      </w:ins>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 xml:space="preserve">populations </w:t>
      </w:r>
      <w:ins w:id="32" w:author="Martin, Tara (Forestry)" w:date="2023-05-21T20:11:00Z">
        <w:r w:rsidR="00BA3FA1">
          <w:rPr>
            <w:rFonts w:cstheme="minorHAnsi"/>
            <w:sz w:val="24"/>
            <w:szCs w:val="24"/>
          </w:rPr>
          <w:t xml:space="preserve">from Eastern North America </w:t>
        </w:r>
      </w:ins>
      <w:r w:rsidR="008B0923" w:rsidRPr="001C0EEC">
        <w:rPr>
          <w:rFonts w:cstheme="minorHAnsi"/>
          <w:sz w:val="24"/>
          <w:szCs w:val="24"/>
        </w:rPr>
        <w:t>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ins w:id="33" w:author="Martin, Tara (Forestry)" w:date="2023-05-22T07:39:00Z">
        <w:r w:rsidR="008A507B">
          <w:rPr>
            <w:rFonts w:cstheme="minorHAnsi"/>
            <w:sz w:val="24"/>
            <w:szCs w:val="24"/>
          </w:rPr>
          <w:t>Th</w:t>
        </w:r>
      </w:ins>
      <w:ins w:id="34" w:author="Martin, Tara (Forestry)" w:date="2023-05-22T07:40:00Z">
        <w:r w:rsidR="008A507B">
          <w:rPr>
            <w:rFonts w:cstheme="minorHAnsi"/>
            <w:sz w:val="24"/>
            <w:szCs w:val="24"/>
          </w:rPr>
          <w:t xml:space="preserve">ese populations lost their migratory behaviour and became resident.  </w:t>
        </w:r>
      </w:ins>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r w:rsidR="008B0923" w:rsidRPr="001C0EEC">
        <w:rPr>
          <w:rFonts w:cstheme="minorHAnsi"/>
          <w:sz w:val="24"/>
          <w:szCs w:val="24"/>
        </w:rPr>
        <w:t xml:space="preserve"> </w:t>
      </w:r>
      <w:ins w:id="35" w:author="Martin, Tara (Forestry)" w:date="2023-05-22T07:40:00Z">
        <w:r w:rsidR="008A507B">
          <w:rPr>
            <w:rFonts w:cstheme="minorHAnsi"/>
            <w:sz w:val="24"/>
            <w:szCs w:val="24"/>
          </w:rPr>
          <w:t xml:space="preserve">resident </w:t>
        </w:r>
      </w:ins>
      <w:r w:rsidR="008B0923" w:rsidRPr="001C0EEC">
        <w:rPr>
          <w:rFonts w:cstheme="minorHAnsi"/>
          <w:sz w:val="24"/>
          <w:szCs w:val="24"/>
        </w:rPr>
        <w:t>populations have grown</w:t>
      </w:r>
      <w:r w:rsidR="00C152AF" w:rsidRPr="001C0EEC">
        <w:rPr>
          <w:rFonts w:cstheme="minorHAnsi"/>
          <w:sz w:val="24"/>
          <w:szCs w:val="24"/>
        </w:rPr>
        <w:t xml:space="preserve"> hyperabundant</w:t>
      </w:r>
      <w:r w:rsidR="008B0923" w:rsidRPr="001C0EEC">
        <w:rPr>
          <w:rFonts w:cstheme="minorHAnsi"/>
          <w:sz w:val="24"/>
          <w:szCs w:val="24"/>
        </w:rPr>
        <w:t xml:space="preserve"> </w:t>
      </w:r>
      <w:del w:id="36" w:author="Martin, Tara (Forestry)" w:date="2023-05-22T07:41:00Z">
        <w:r w:rsidR="008B0923" w:rsidRPr="001C0EEC" w:rsidDel="008A507B">
          <w:rPr>
            <w:rFonts w:cstheme="minorHAnsi"/>
            <w:sz w:val="24"/>
            <w:szCs w:val="24"/>
          </w:rPr>
          <w:delText xml:space="preserve">and </w:delText>
        </w:r>
        <w:r w:rsidR="00BC4A20" w:rsidRPr="001C0EEC" w:rsidDel="008A507B">
          <w:rPr>
            <w:rFonts w:cstheme="minorHAnsi"/>
            <w:sz w:val="24"/>
            <w:szCs w:val="24"/>
          </w:rPr>
          <w:delText xml:space="preserve">have become resident </w:delText>
        </w:r>
      </w:del>
      <w:r w:rsidR="00BC4A20" w:rsidRPr="001C0EEC">
        <w:rPr>
          <w:rFonts w:cstheme="minorHAnsi"/>
          <w:sz w:val="24"/>
          <w:szCs w:val="24"/>
        </w:rPr>
        <w:t>within the region</w:t>
      </w:r>
      <w:ins w:id="37" w:author="Martin, Tara (Forestry)" w:date="2023-05-22T07:44:00Z">
        <w:r w:rsidR="008A507B">
          <w:rPr>
            <w:rFonts w:cstheme="minorHAnsi"/>
            <w:sz w:val="24"/>
            <w:szCs w:val="24"/>
          </w:rPr>
          <w:t xml:space="preserve"> </w:t>
        </w:r>
      </w:ins>
      <w:del w:id="38" w:author="Martin, Tara (Forestry)" w:date="2023-05-22T07:45:00Z">
        <w:r w:rsidR="00BC4A20" w:rsidRPr="001C0EEC" w:rsidDel="008A507B">
          <w:rPr>
            <w:rFonts w:cstheme="minorHAnsi"/>
            <w:sz w:val="24"/>
            <w:szCs w:val="24"/>
          </w:rPr>
          <w:delText xml:space="preserve"> </w:delText>
        </w:r>
      </w:del>
      <w:del w:id="39" w:author="Martin, Tara (Forestry)" w:date="2023-05-22T07:41:00Z">
        <w:r w:rsidR="00BC4A20" w:rsidRPr="001C0EEC" w:rsidDel="008A507B">
          <w:rPr>
            <w:rFonts w:cstheme="minorHAnsi"/>
            <w:sz w:val="24"/>
            <w:szCs w:val="24"/>
          </w:rPr>
          <w:delText xml:space="preserve">rather than becoming migratory like their wild counterparts </w:delText>
        </w:r>
      </w:del>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ins w:id="40" w:author="Martin, Tara (Forestry)" w:date="2023-05-21T20:24:00Z">
        <w:r w:rsidR="003D0E43">
          <w:rPr>
            <w:rFonts w:cstheme="minorHAnsi"/>
            <w:sz w:val="24"/>
            <w:szCs w:val="24"/>
          </w:rPr>
          <w:t xml:space="preserve"> and grubbing</w:t>
        </w:r>
      </w:ins>
      <w:ins w:id="41" w:author="Martin, Tara (Forestry)" w:date="2023-05-21T20:26:00Z">
        <w:r w:rsidR="003D0E43">
          <w:rPr>
            <w:rFonts w:cstheme="minorHAnsi"/>
            <w:sz w:val="24"/>
            <w:szCs w:val="24"/>
          </w:rPr>
          <w:t xml:space="preserve">, the </w:t>
        </w:r>
      </w:ins>
      <w:ins w:id="42" w:author="Martin, Tara (Forestry)" w:date="2023-05-21T20:25:00Z">
        <w:r w:rsidR="003D0E43" w:rsidRPr="003D0E43">
          <w:rPr>
            <w:rStyle w:val="hgkelc"/>
            <w:bCs/>
            <w:sz w:val="24"/>
            <w:szCs w:val="24"/>
            <w:lang w:val="en"/>
            <w:rPrChange w:id="43" w:author="Martin, Tara (Forestry)" w:date="2023-05-21T20:25:00Z">
              <w:rPr>
                <w:rStyle w:val="hgkelc"/>
                <w:b/>
                <w:bCs/>
                <w:lang w:val="en"/>
              </w:rPr>
            </w:rPrChange>
          </w:rPr>
          <w:t xml:space="preserve">digging and </w:t>
        </w:r>
        <w:r w:rsidR="003D0E43" w:rsidRPr="003D0E43">
          <w:rPr>
            <w:rStyle w:val="jpfdse"/>
            <w:bCs/>
            <w:sz w:val="24"/>
            <w:szCs w:val="24"/>
            <w:lang w:val="en"/>
            <w:rPrChange w:id="44" w:author="Martin, Tara (Forestry)" w:date="2023-05-21T20:25:00Z">
              <w:rPr>
                <w:rStyle w:val="jpfdse"/>
                <w:b/>
                <w:bCs/>
                <w:lang w:val="en"/>
              </w:rPr>
            </w:rPrChange>
          </w:rPr>
          <w:t>uprooting</w:t>
        </w:r>
        <w:r w:rsidR="003D0E43" w:rsidRPr="003D0E43">
          <w:rPr>
            <w:rStyle w:val="hgkelc"/>
            <w:bCs/>
            <w:sz w:val="24"/>
            <w:szCs w:val="24"/>
            <w:lang w:val="en"/>
            <w:rPrChange w:id="45" w:author="Martin, Tara (Forestry)" w:date="2023-05-21T20:25:00Z">
              <w:rPr>
                <w:rStyle w:val="hgkelc"/>
                <w:b/>
                <w:bCs/>
                <w:lang w:val="en"/>
              </w:rPr>
            </w:rPrChange>
          </w:rPr>
          <w:t xml:space="preserve"> of </w:t>
        </w:r>
      </w:ins>
      <w:ins w:id="46" w:author="Martin, Tara (Forestry)" w:date="2023-05-21T20:26:00Z">
        <w:r w:rsidR="003D0E43">
          <w:rPr>
            <w:rStyle w:val="hgkelc"/>
            <w:bCs/>
            <w:sz w:val="24"/>
            <w:szCs w:val="24"/>
            <w:lang w:val="en"/>
          </w:rPr>
          <w:t xml:space="preserve">plant </w:t>
        </w:r>
      </w:ins>
      <w:ins w:id="47" w:author="Martin, Tara (Forestry)" w:date="2023-05-21T20:25:00Z">
        <w:r w:rsidR="003D0E43" w:rsidRPr="003D0E43">
          <w:rPr>
            <w:rStyle w:val="hgkelc"/>
            <w:bCs/>
            <w:sz w:val="24"/>
            <w:szCs w:val="24"/>
            <w:lang w:val="en"/>
            <w:rPrChange w:id="48" w:author="Martin, Tara (Forestry)" w:date="2023-05-21T20:25:00Z">
              <w:rPr>
                <w:rStyle w:val="hgkelc"/>
                <w:b/>
                <w:bCs/>
                <w:lang w:val="en"/>
              </w:rPr>
            </w:rPrChange>
          </w:rPr>
          <w:t>roots and rhizomes</w:t>
        </w:r>
      </w:ins>
      <w:r w:rsidR="00EA1A81" w:rsidRPr="008A507B">
        <w:rPr>
          <w:rFonts w:cstheme="minorHAnsi"/>
          <w:sz w:val="24"/>
          <w:szCs w:val="24"/>
        </w:rPr>
        <w:t>,</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06BF1ADD" w:rsidR="00991310" w:rsidRDefault="007E6C2F" w:rsidP="00991310">
      <w:pPr>
        <w:rPr>
          <w:rFonts w:cstheme="minorHAnsi"/>
          <w:sz w:val="24"/>
          <w:szCs w:val="24"/>
        </w:rPr>
      </w:pPr>
      <w:r w:rsidRPr="001C0EEC">
        <w:rPr>
          <w:rFonts w:cstheme="minorHAnsi"/>
          <w:sz w:val="24"/>
          <w:szCs w:val="24"/>
        </w:rPr>
        <w:tab/>
        <w:t xml:space="preserve">Fences or “exclosures” </w:t>
      </w:r>
      <w:ins w:id="49" w:author="Martin, Tara (Forestry)" w:date="2023-05-21T20:20:00Z">
        <w:r w:rsidR="003D0E43">
          <w:rPr>
            <w:rFonts w:cstheme="minorHAnsi"/>
            <w:sz w:val="24"/>
            <w:szCs w:val="24"/>
          </w:rPr>
          <w:t xml:space="preserve">are </w:t>
        </w:r>
      </w:ins>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proofErr w:type="gramStart"/>
      <w:r w:rsidR="00D84658">
        <w:rPr>
          <w:rFonts w:cstheme="minorHAnsi"/>
          <w:sz w:val="24"/>
          <w:szCs w:val="24"/>
        </w:rPr>
        <w:t>coarse</w:t>
      </w:r>
      <w:proofErr w:type="gramEnd"/>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w:t>
      </w:r>
      <w:ins w:id="50" w:author="Martin, Tara (Forestry)" w:date="2023-05-21T20:21:00Z">
        <w:r w:rsidR="003D0E43">
          <w:rPr>
            <w:rFonts w:cstheme="minorHAnsi"/>
            <w:sz w:val="24"/>
            <w:szCs w:val="24"/>
          </w:rPr>
          <w:t xml:space="preserve">Canada geese </w:t>
        </w:r>
      </w:ins>
      <w:r w:rsidR="00060610" w:rsidRPr="001C0EEC">
        <w:rPr>
          <w:rFonts w:cstheme="minorHAnsi"/>
          <w:sz w:val="24"/>
          <w:szCs w:val="24"/>
        </w:rPr>
        <w:t>grazing (</w:t>
      </w:r>
      <w:del w:id="51" w:author="Martin, Tara (Forestry)" w:date="2023-05-21T20:21:00Z">
        <w:r w:rsidR="00772C0F" w:rsidDel="003D0E43">
          <w:rPr>
            <w:rFonts w:cstheme="minorHAnsi"/>
            <w:sz w:val="24"/>
            <w:szCs w:val="24"/>
          </w:rPr>
          <w:delText xml:space="preserve"> </w:delText>
        </w:r>
      </w:del>
      <w:r w:rsidR="001E233E">
        <w:rPr>
          <w:rFonts w:cstheme="minorHAnsi"/>
          <w:sz w:val="24"/>
          <w:szCs w:val="24"/>
        </w:rPr>
        <w:t xml:space="preserve">Undisturbed </w:t>
      </w:r>
      <w:r w:rsidR="00772C0F">
        <w:rPr>
          <w:rFonts w:cstheme="minorHAnsi"/>
          <w:sz w:val="24"/>
          <w:szCs w:val="24"/>
        </w:rPr>
        <w:t xml:space="preserve">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commentRangeStart w:id="52"/>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D91C640"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19"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0"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1" o:title=""/>
                </v:shape>
                <w10:wrap type="tight" anchorx="margin"/>
              </v:group>
            </w:pict>
          </mc:Fallback>
        </mc:AlternateContent>
      </w:r>
      <w:commentRangeEnd w:id="52"/>
      <w:r w:rsidR="003D0E43">
        <w:rPr>
          <w:rStyle w:val="CommentReference"/>
        </w:rPr>
        <w:commentReference w:id="52"/>
      </w:r>
    </w:p>
    <w:p w14:paraId="076CEEAA" w14:textId="4EEE9F7A" w:rsidR="006113A3" w:rsidRPr="00D7509E" w:rsidRDefault="006113A3" w:rsidP="006113A3">
      <w:pPr>
        <w:pStyle w:val="Caption"/>
      </w:pPr>
      <w:r>
        <w:t xml:space="preserve">Figure </w:t>
      </w:r>
      <w:fldSimple w:instr=" SEQ Figure \* ARABIC ">
        <w:r w:rsidR="00223C80">
          <w:rPr>
            <w:noProof/>
          </w:rPr>
          <w:t>2</w:t>
        </w:r>
      </w:fldSimple>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w:t>
      </w:r>
      <w:del w:id="53" w:author="Martin, Tara (Forestry)" w:date="2023-05-22T07:45:00Z">
        <w:r w:rsidDel="008A507B">
          <w:delText>in</w:delText>
        </w:r>
      </w:del>
      <w:r>
        <w:t xml:space="preserve">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xml:space="preserve">) removes rhizomes and contributes to sediment loss, resulting in large areas of bare or “denuded” mudflat (D). Exclosures were constructed around the edges of these </w:t>
      </w:r>
      <w:ins w:id="54" w:author="Martin, Tara (Forestry)" w:date="2023-05-22T07:46:00Z">
        <w:r w:rsidR="008A507B">
          <w:t>grubbed/</w:t>
        </w:r>
      </w:ins>
      <w:r>
        <w:t>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3368E89B" w:rsidR="00AE790A" w:rsidRPr="001C0EEC" w:rsidDel="008A507B" w:rsidRDefault="00AE790A" w:rsidP="00991310">
      <w:pPr>
        <w:rPr>
          <w:del w:id="55" w:author="Martin, Tara (Forestry)" w:date="2023-05-22T07:47:00Z"/>
          <w:rFonts w:cstheme="minorHAnsi"/>
          <w:sz w:val="24"/>
          <w:szCs w:val="24"/>
        </w:rPr>
      </w:pPr>
    </w:p>
    <w:p w14:paraId="63F253DF" w14:textId="10B81F94" w:rsidR="00991310" w:rsidRPr="001C0EEC" w:rsidDel="003D0E43" w:rsidRDefault="00991310" w:rsidP="00991310">
      <w:pPr>
        <w:rPr>
          <w:del w:id="56" w:author="Martin, Tara (Forestry)" w:date="2023-05-21T20:23:00Z"/>
          <w:rFonts w:cstheme="minorHAnsi"/>
          <w:i/>
          <w:iCs/>
          <w:color w:val="44546A" w:themeColor="text2"/>
          <w:sz w:val="24"/>
          <w:szCs w:val="24"/>
        </w:rPr>
      </w:pPr>
    </w:p>
    <w:p w14:paraId="239E9640" w14:textId="02A02299" w:rsidR="006113A3" w:rsidDel="003D0E43" w:rsidRDefault="006113A3" w:rsidP="00991310">
      <w:pPr>
        <w:pStyle w:val="Caption"/>
        <w:keepNext/>
        <w:rPr>
          <w:del w:id="57" w:author="Martin, Tara (Forestry)" w:date="2023-05-21T20:23:00Z"/>
          <w:rFonts w:cstheme="minorHAnsi"/>
          <w:sz w:val="24"/>
          <w:szCs w:val="24"/>
        </w:rPr>
      </w:pPr>
    </w:p>
    <w:p w14:paraId="616839F3" w14:textId="545BF30A" w:rsidR="006113A3" w:rsidDel="003D0E43" w:rsidRDefault="006113A3" w:rsidP="00991310">
      <w:pPr>
        <w:pStyle w:val="Caption"/>
        <w:keepNext/>
        <w:rPr>
          <w:del w:id="58" w:author="Martin, Tara (Forestry)" w:date="2023-05-21T20:23:00Z"/>
          <w:rFonts w:cstheme="minorHAnsi"/>
          <w:sz w:val="24"/>
          <w:szCs w:val="24"/>
        </w:rPr>
      </w:pPr>
    </w:p>
    <w:p w14:paraId="62886B1A" w14:textId="52725AD4" w:rsidR="00991310" w:rsidRPr="001C0EEC" w:rsidRDefault="00991310" w:rsidP="00991310">
      <w:pPr>
        <w:pStyle w:val="Caption"/>
        <w:keepNext/>
        <w:rPr>
          <w:rFonts w:cstheme="minorHAnsi"/>
          <w:sz w:val="24"/>
          <w:szCs w:val="24"/>
        </w:rPr>
      </w:pPr>
      <w:commentRangeStart w:id="59"/>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commentRangeEnd w:id="59"/>
      <w:r w:rsidR="008A507B">
        <w:rPr>
          <w:rStyle w:val="CommentReference"/>
          <w:i w:val="0"/>
          <w:iCs w:val="0"/>
          <w:color w:val="auto"/>
        </w:rPr>
        <w:commentReference w:id="59"/>
      </w:r>
      <w:r w:rsidRPr="001C0EEC">
        <w:rPr>
          <w:rFonts w:cstheme="minorHAnsi"/>
          <w:sz w:val="24"/>
          <w:szCs w:val="24"/>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Pr>
          <w:rFonts w:cstheme="minorHAnsi"/>
          <w:sz w:val="24"/>
          <w:szCs w:val="24"/>
        </w:rPr>
        <w:t xml:space="preserve">We </w:t>
      </w:r>
      <w:r w:rsidRPr="001C0EEC">
        <w:rPr>
          <w:rFonts w:cstheme="minorHAnsi"/>
          <w:sz w:val="24"/>
          <w:szCs w:val="24"/>
        </w:rPr>
        <w:t xml:space="preserve">sampled n = 4 sites </w:t>
      </w:r>
      <w:r w:rsidR="000B7D28">
        <w:rPr>
          <w:rFonts w:cstheme="minorHAnsi"/>
          <w:sz w:val="24"/>
          <w:szCs w:val="24"/>
        </w:rPr>
        <w:t xml:space="preserve">in each estuary, with two </w:t>
      </w:r>
      <w:r w:rsidR="00744885" w:rsidRPr="001C0EEC">
        <w:rPr>
          <w:rFonts w:cstheme="minorHAnsi"/>
          <w:sz w:val="24"/>
          <w:szCs w:val="24"/>
        </w:rPr>
        <w:t>1 m</w:t>
      </w:r>
      <w:r w:rsidR="00744885" w:rsidRPr="001C0EEC">
        <w:rPr>
          <w:rFonts w:cstheme="minorHAnsi"/>
          <w:sz w:val="24"/>
          <w:szCs w:val="24"/>
          <w:vertAlign w:val="superscript"/>
        </w:rPr>
        <w:t>2</w:t>
      </w:r>
      <w:r w:rsidR="00744885" w:rsidRPr="001C0EEC">
        <w:rPr>
          <w:rFonts w:cstheme="minorHAnsi"/>
          <w:sz w:val="24"/>
          <w:szCs w:val="24"/>
        </w:rPr>
        <w:t xml:space="preserve"> </w:t>
      </w:r>
      <w:r w:rsidR="000B7D28">
        <w:rPr>
          <w:rFonts w:cstheme="minorHAnsi"/>
          <w:sz w:val="24"/>
          <w:szCs w:val="24"/>
        </w:rPr>
        <w:t>vegetation plots per site, and two surface seed bank samples per plot</w:t>
      </w:r>
      <w:r w:rsidR="00744885">
        <w:rPr>
          <w:rFonts w:cstheme="minorHAnsi"/>
          <w:sz w:val="24"/>
          <w:szCs w:val="24"/>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373E5E56" w:rsidR="007E5A8E" w:rsidRDefault="007E5A8E">
            <w:pPr>
              <w:jc w:val="center"/>
              <w:rPr>
                <w:rFonts w:ascii="Calibri" w:hAnsi="Calibri" w:cs="Calibri"/>
                <w:color w:val="000000"/>
              </w:rPr>
            </w:pPr>
            <w:r>
              <w:rPr>
                <w:rFonts w:ascii="Calibri" w:hAnsi="Calibri" w:cs="Calibri"/>
                <w:color w:val="000000"/>
              </w:rPr>
              <w:t xml:space="preserve">Actively </w:t>
            </w:r>
            <w:ins w:id="60" w:author="Martin, Tara (Forestry)" w:date="2023-05-21T20:26:00Z">
              <w:r w:rsidR="003D0E43">
                <w:rPr>
                  <w:rFonts w:ascii="Calibri" w:hAnsi="Calibri" w:cs="Calibri"/>
                  <w:color w:val="000000"/>
                </w:rPr>
                <w:t xml:space="preserve">grazed and </w:t>
              </w:r>
            </w:ins>
            <w:r>
              <w:rPr>
                <w:rFonts w:ascii="Calibri" w:hAnsi="Calibri" w:cs="Calibri"/>
                <w:color w:val="000000"/>
              </w:rPr>
              <w:t>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5B79899B" w:rsidR="007E5A8E" w:rsidRDefault="007E5A8E">
            <w:pPr>
              <w:jc w:val="center"/>
              <w:rPr>
                <w:rFonts w:ascii="Calibri" w:hAnsi="Calibri" w:cs="Calibri"/>
                <w:color w:val="000000"/>
              </w:rPr>
            </w:pPr>
            <w:r>
              <w:rPr>
                <w:rFonts w:ascii="Calibri" w:hAnsi="Calibri" w:cs="Calibri"/>
                <w:color w:val="000000"/>
              </w:rPr>
              <w:t>No known grazing</w:t>
            </w:r>
            <w:ins w:id="61" w:author="Martin, Tara (Forestry)" w:date="2023-05-21T20:27:00Z">
              <w:r w:rsidR="003D0E43">
                <w:rPr>
                  <w:rFonts w:ascii="Calibri" w:hAnsi="Calibri" w:cs="Calibri"/>
                  <w:color w:val="000000"/>
                </w:rPr>
                <w:t>/grubbing</w:t>
              </w:r>
            </w:ins>
            <w:r>
              <w:rPr>
                <w:rFonts w:ascii="Calibri" w:hAnsi="Calibri" w:cs="Calibri"/>
                <w:color w:val="000000"/>
              </w:rPr>
              <w:t xml:space="preserve">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4CD223B6" w14:textId="77777777" w:rsidR="003D0E43" w:rsidRDefault="007E5A8E" w:rsidP="00991310">
      <w:pPr>
        <w:rPr>
          <w:ins w:id="62" w:author="Martin, Tara (Forestry)" w:date="2023-05-21T20:29:00Z"/>
          <w:rFonts w:cstheme="minorHAnsi"/>
          <w:sz w:val="24"/>
          <w:szCs w:val="24"/>
        </w:rPr>
      </w:pPr>
      <w:r w:rsidRPr="001C0EEC">
        <w:rPr>
          <w:rFonts w:cstheme="minorHAnsi"/>
          <w:sz w:val="24"/>
          <w:szCs w:val="24"/>
        </w:rPr>
        <w:t xml:space="preserve"> </w:t>
      </w:r>
    </w:p>
    <w:p w14:paraId="7E1C7338" w14:textId="77777777" w:rsidR="003D0E43" w:rsidRDefault="003D0E43" w:rsidP="00991310">
      <w:pPr>
        <w:rPr>
          <w:ins w:id="63" w:author="Martin, Tara (Forestry)" w:date="2023-05-21T20:29:00Z"/>
          <w:rFonts w:cstheme="minorHAnsi"/>
          <w:sz w:val="24"/>
          <w:szCs w:val="24"/>
        </w:rPr>
      </w:pPr>
    </w:p>
    <w:p w14:paraId="006A198E" w14:textId="6D9572B7" w:rsidR="00991310" w:rsidRPr="001C0EEC" w:rsidDel="003D0E43" w:rsidRDefault="00991310" w:rsidP="00991310">
      <w:pPr>
        <w:rPr>
          <w:del w:id="64" w:author="Martin, Tara (Forestry)" w:date="2023-05-21T20:29:00Z"/>
          <w:rFonts w:eastAsiaTheme="majorEastAsia" w:cstheme="minorHAnsi"/>
          <w:color w:val="2F5496" w:themeColor="accent1" w:themeShade="BF"/>
          <w:sz w:val="24"/>
          <w:szCs w:val="24"/>
        </w:rPr>
      </w:pPr>
      <w:del w:id="65" w:author="Martin, Tara (Forestry)" w:date="2023-05-21T20:29:00Z">
        <w:r w:rsidRPr="001C0EEC" w:rsidDel="003D0E43">
          <w:rPr>
            <w:rFonts w:cstheme="minorHAnsi"/>
            <w:sz w:val="24"/>
            <w:szCs w:val="24"/>
          </w:rPr>
          <w:br w:type="page"/>
        </w:r>
      </w:del>
    </w:p>
    <w:p w14:paraId="0162FB76" w14:textId="77777777" w:rsidR="00991310" w:rsidRPr="001C0EEC" w:rsidRDefault="00991310">
      <w:pPr>
        <w:rPr>
          <w:rFonts w:cstheme="minorHAnsi"/>
          <w:b/>
          <w:bCs/>
          <w:sz w:val="24"/>
          <w:szCs w:val="24"/>
        </w:rPr>
        <w:pPrChange w:id="66" w:author="Martin, Tara (Forestry)" w:date="2023-05-21T20:29:00Z">
          <w:pPr>
            <w:pStyle w:val="Heading2"/>
          </w:pPr>
        </w:pPrChange>
      </w:pPr>
      <w:r w:rsidRPr="001C0EEC">
        <w:rPr>
          <w:rFonts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0EACA8FB" w:rsidR="00991310" w:rsidRPr="001C0EEC" w:rsidRDefault="00991310" w:rsidP="00D30397">
      <w:pPr>
        <w:ind w:firstLine="720"/>
        <w:rPr>
          <w:rFonts w:cstheme="minorHAnsi"/>
          <w:sz w:val="24"/>
          <w:szCs w:val="24"/>
        </w:rPr>
      </w:pPr>
      <w:commentRangeStart w:id="67"/>
      <w:r w:rsidRPr="001C0EEC">
        <w:rPr>
          <w:rFonts w:cstheme="minorHAnsi"/>
          <w:sz w:val="24"/>
          <w:szCs w:val="24"/>
        </w:rPr>
        <w:t>Vegetation</w:t>
      </w:r>
      <w:commentRangeEnd w:id="67"/>
      <w:r w:rsidR="008A507B">
        <w:rPr>
          <w:rStyle w:val="CommentReference"/>
        </w:rPr>
        <w:commentReference w:id="67"/>
      </w:r>
      <w:r w:rsidRPr="001C0EEC">
        <w:rPr>
          <w:rFonts w:cstheme="minorHAnsi"/>
          <w:sz w:val="24"/>
          <w:szCs w:val="24"/>
        </w:rPr>
        <w:t xml:space="preserve"> sampling was conducted once in mid-July, 2021</w:t>
      </w:r>
      <w:commentRangeStart w:id="68"/>
      <w:r w:rsidRPr="001C0EEC">
        <w:rPr>
          <w:rFonts w:cstheme="minorHAnsi"/>
          <w:sz w:val="24"/>
          <w:szCs w:val="24"/>
        </w:rPr>
        <w:t>.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w:t>
      </w:r>
      <w:r w:rsidR="00E41E85">
        <w:rPr>
          <w:rFonts w:cstheme="minorHAnsi"/>
          <w:sz w:val="24"/>
          <w:szCs w:val="24"/>
        </w:rPr>
        <w:t xml:space="preserve"> disturbance condition in each</w:t>
      </w:r>
      <w:del w:id="69" w:author="Martin, Tara (Forestry)" w:date="2023-05-21T20:28:00Z">
        <w:r w:rsidR="00E41E85" w:rsidDel="003D0E43">
          <w:rPr>
            <w:rFonts w:cstheme="minorHAnsi"/>
            <w:sz w:val="24"/>
            <w:szCs w:val="24"/>
          </w:rPr>
          <w:delText>?</w:delText>
        </w:r>
      </w:del>
      <w:r w:rsidRPr="001C0EEC">
        <w:rPr>
          <w:rFonts w:cstheme="minorHAnsi"/>
          <w:sz w:val="24"/>
          <w:szCs w:val="24"/>
        </w:rPr>
        <w:t xml:space="preserve"> estuary), </w:t>
      </w:r>
      <w:commentRangeEnd w:id="68"/>
      <w:r w:rsidR="003D0E43">
        <w:rPr>
          <w:rStyle w:val="CommentReference"/>
        </w:rPr>
        <w:commentReference w:id="68"/>
      </w:r>
      <w:r w:rsidRPr="001C0EEC">
        <w:rPr>
          <w:rFonts w:cstheme="minorHAnsi"/>
          <w:sz w:val="24"/>
          <w:szCs w:val="24"/>
        </w:rPr>
        <w:t xml:space="preserve">at least 1 m from the bank edge and any exclosure boundary, and at least 3 m apart within the exclosure. Quadrats were placed so that the plot edge nearest creek was parallel to the bank. </w:t>
      </w:r>
    </w:p>
    <w:p w14:paraId="35980956" w14:textId="04AAE050"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w:t>
      </w:r>
      <w:ins w:id="70" w:author="Martin, Tara (Forestry)" w:date="2023-05-21T20:32:00Z">
        <w:r w:rsidR="0089212F">
          <w:rPr>
            <w:rFonts w:cstheme="minorHAnsi"/>
            <w:sz w:val="24"/>
            <w:szCs w:val="24"/>
          </w:rPr>
          <w:t xml:space="preserve"> </w:t>
        </w:r>
      </w:ins>
      <w:del w:id="71" w:author="Martin, Tara (Forestry)" w:date="2023-05-21T20:31:00Z">
        <w:r w:rsidRPr="001C0EEC" w:rsidDel="0089212F">
          <w:rPr>
            <w:rFonts w:cstheme="minorHAnsi"/>
            <w:sz w:val="24"/>
            <w:szCs w:val="24"/>
          </w:rPr>
          <w:delText xml:space="preserve"> </w:delText>
        </w:r>
      </w:del>
      <w:r w:rsidRPr="001C0EEC">
        <w:rPr>
          <w:rFonts w:cstheme="minorHAnsi"/>
          <w:sz w:val="24"/>
          <w:szCs w:val="24"/>
        </w:rPr>
        <w:t xml:space="preserve">% </w:t>
      </w:r>
      <w:commentRangeStart w:id="72"/>
      <w:r w:rsidRPr="001C0EEC">
        <w:rPr>
          <w:rFonts w:cstheme="minorHAnsi"/>
          <w:sz w:val="24"/>
          <w:szCs w:val="24"/>
        </w:rPr>
        <w:t>(1/32 m</w:t>
      </w:r>
      <w:r w:rsidRPr="001C0EEC">
        <w:rPr>
          <w:rFonts w:cstheme="minorHAnsi"/>
          <w:sz w:val="24"/>
          <w:szCs w:val="24"/>
          <w:vertAlign w:val="superscript"/>
        </w:rPr>
        <w:t>2</w:t>
      </w:r>
      <w:r w:rsidRPr="001C0EEC">
        <w:rPr>
          <w:rFonts w:cstheme="minorHAnsi"/>
          <w:sz w:val="24"/>
          <w:szCs w:val="24"/>
        </w:rPr>
        <w:t xml:space="preserve">). </w:t>
      </w:r>
      <w:commentRangeEnd w:id="72"/>
      <w:r w:rsidR="0089212F">
        <w:rPr>
          <w:rStyle w:val="CommentReference"/>
        </w:rPr>
        <w:commentReference w:id="72"/>
      </w:r>
      <w:r w:rsidRPr="001C0EEC">
        <w:rPr>
          <w:rFonts w:cstheme="minorHAnsi"/>
          <w:sz w:val="24"/>
          <w:szCs w:val="24"/>
        </w:rPr>
        <w:t>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w:t>
      </w:r>
      <w:ins w:id="73" w:author="Martin, Tara (Forestry)" w:date="2023-05-21T20:33:00Z">
        <w:r w:rsidR="0089212F">
          <w:rPr>
            <w:rFonts w:cstheme="minorHAnsi"/>
            <w:sz w:val="24"/>
            <w:szCs w:val="24"/>
          </w:rPr>
          <w:t xml:space="preserve"> </w:t>
        </w:r>
      </w:ins>
      <w:r w:rsidRPr="001C0EEC">
        <w:rPr>
          <w:rFonts w:cstheme="minorHAnsi"/>
          <w:sz w:val="24"/>
          <w:szCs w:val="24"/>
        </w:rPr>
        <w:t>%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ins w:id="74" w:author="Martin, Tara (Forestry)" w:date="2023-05-22T07:52:00Z">
        <w:r w:rsidR="0080202D">
          <w:rPr>
            <w:rFonts w:cstheme="minorHAnsi"/>
            <w:sz w:val="24"/>
            <w:szCs w:val="24"/>
          </w:rPr>
          <w:t xml:space="preserve"> to allow for comparison across plots</w:t>
        </w:r>
      </w:ins>
      <w:del w:id="75" w:author="Martin, Tara (Forestry)" w:date="2023-05-21T20:33:00Z">
        <w:r w:rsidR="00120C39" w:rsidDel="0089212F">
          <w:rPr>
            <w:rFonts w:cstheme="minorHAnsi"/>
            <w:sz w:val="24"/>
            <w:szCs w:val="24"/>
          </w:rPr>
          <w:delText xml:space="preserve"> in order to constrain values to fit </w:delText>
        </w:r>
        <w:r w:rsidR="00704033" w:rsidDel="0089212F">
          <w:rPr>
            <w:rFonts w:cstheme="minorHAnsi"/>
            <w:sz w:val="24"/>
            <w:szCs w:val="24"/>
          </w:rPr>
          <w:delText>statistical distributions</w:delText>
        </w:r>
      </w:del>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 xml:space="preserve">Our key species of interest, tall perennial graminoids (TPGs)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5ECA00C4"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commentRangeStart w:id="76"/>
      <w:r w:rsidR="00C97A65">
        <w:fldChar w:fldCharType="begin"/>
      </w:r>
      <w:r w:rsidR="00C97A65">
        <w:instrText xml:space="preserve"> HYPERLINK "https://www.homedepot.com/p/Husky-9-in-Stainless-Steel-Bulb-Planter-GD210314/317436441" </w:instrText>
      </w:r>
      <w:r w:rsidR="00C97A65">
        <w:fldChar w:fldCharType="separate"/>
      </w:r>
      <w:r w:rsidRPr="001C0EEC">
        <w:rPr>
          <w:rStyle w:val="Hyperlink"/>
          <w:rFonts w:cstheme="minorHAnsi"/>
          <w:sz w:val="24"/>
          <w:szCs w:val="24"/>
        </w:rPr>
        <w:t xml:space="preserve"> Husky 9 in. stainless Steel Bulb Planter, Home Depot, USA</w:t>
      </w:r>
      <w:r w:rsidR="00C97A65">
        <w:rPr>
          <w:rStyle w:val="Hyperlink"/>
          <w:rFonts w:cstheme="minorHAnsi"/>
          <w:sz w:val="24"/>
          <w:szCs w:val="24"/>
        </w:rPr>
        <w:fldChar w:fldCharType="end"/>
      </w:r>
      <w:r w:rsidRPr="001C0EEC">
        <w:rPr>
          <w:rFonts w:cstheme="minorHAnsi"/>
          <w:sz w:val="24"/>
          <w:szCs w:val="24"/>
        </w:rPr>
        <w:t xml:space="preserve">) </w:t>
      </w:r>
      <w:commentRangeEnd w:id="76"/>
      <w:r w:rsidR="00C97A65">
        <w:rPr>
          <w:rStyle w:val="CommentReference"/>
        </w:rPr>
        <w:commentReference w:id="76"/>
      </w:r>
      <w:r w:rsidRPr="001C0EEC">
        <w:rPr>
          <w:rFonts w:cstheme="minorHAnsi"/>
          <w:sz w:val="24"/>
          <w:szCs w:val="24"/>
        </w:rPr>
        <w:t xml:space="preserve">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(Rosbakh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1F1F2AA2"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t>
      </w:r>
      <w:commentRangeStart w:id="77"/>
      <w:r w:rsidRPr="001C0EEC">
        <w:rPr>
          <w:rFonts w:cstheme="minorHAnsi"/>
          <w:sz w:val="24"/>
          <w:szCs w:val="24"/>
          <w:highlight w:val="lightGray"/>
        </w:rPr>
        <w:t>BRAND</w:t>
      </w:r>
      <w:commentRangeEnd w:id="77"/>
      <w:r w:rsidR="00C97A65">
        <w:rPr>
          <w:rStyle w:val="CommentReference"/>
        </w:rPr>
        <w:commentReference w:id="77"/>
      </w:r>
      <w:r w:rsidRPr="001C0EEC">
        <w:rPr>
          <w:rFonts w:cstheme="minorHAnsi"/>
          <w:sz w:val="24"/>
          <w:szCs w:val="24"/>
        </w:rPr>
        <w:t>)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w:t>
      </w:r>
      <w:r w:rsidRPr="001C0EEC">
        <w:rPr>
          <w:rFonts w:cstheme="minorHAnsi"/>
          <w:sz w:val="24"/>
          <w:szCs w:val="24"/>
        </w:rPr>
        <w:lastRenderedPageBreak/>
        <w:t>per 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xml:space="preserve">. Seeds were allowed to germinate for 5 weeks, at which time all individuals were </w:t>
      </w:r>
      <w:ins w:id="78" w:author="Martin, Tara (Forestry)" w:date="2023-05-21T20:38:00Z">
        <w:r w:rsidR="00C97A65">
          <w:rPr>
            <w:rFonts w:cstheme="minorHAnsi"/>
            <w:sz w:val="24"/>
            <w:szCs w:val="24"/>
          </w:rPr>
          <w:t>identified,</w:t>
        </w:r>
        <w:r w:rsidR="00C97A65" w:rsidRPr="001C0EEC">
          <w:rPr>
            <w:rFonts w:cstheme="minorHAnsi"/>
            <w:sz w:val="24"/>
            <w:szCs w:val="24"/>
          </w:rPr>
          <w:t xml:space="preserve"> </w:t>
        </w:r>
      </w:ins>
      <w:r w:rsidRPr="001C0EEC">
        <w:rPr>
          <w:rFonts w:cstheme="minorHAnsi"/>
          <w:sz w:val="24"/>
          <w:szCs w:val="24"/>
        </w:rPr>
        <w:t>counted</w:t>
      </w:r>
      <w:ins w:id="79" w:author="Martin, Tara (Forestry)" w:date="2023-05-21T20:38:00Z">
        <w:r w:rsidR="00C97A65">
          <w:rPr>
            <w:rFonts w:cstheme="minorHAnsi"/>
            <w:sz w:val="24"/>
            <w:szCs w:val="24"/>
          </w:rPr>
          <w:t xml:space="preserve"> </w:t>
        </w:r>
      </w:ins>
      <w:del w:id="80" w:author="Martin, Tara (Forestry)" w:date="2023-05-21T20:38:00Z">
        <w:r w:rsidRPr="001C0EEC" w:rsidDel="00C97A65">
          <w:rPr>
            <w:rFonts w:cstheme="minorHAnsi"/>
            <w:sz w:val="24"/>
            <w:szCs w:val="24"/>
          </w:rPr>
          <w:delText xml:space="preserve"> </w:delText>
        </w:r>
      </w:del>
      <w:r w:rsidRPr="001C0EEC">
        <w:rPr>
          <w:rFonts w:cstheme="minorHAnsi"/>
          <w:sz w:val="24"/>
          <w:szCs w:val="24"/>
        </w:rPr>
        <w:t>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t>
      </w:r>
      <w:commentRangeStart w:id="81"/>
      <w:r w:rsidRPr="001C0EEC">
        <w:rPr>
          <w:rFonts w:cstheme="minorHAnsi"/>
          <w:sz w:val="24"/>
          <w:szCs w:val="24"/>
          <w:highlight w:val="lightGray"/>
        </w:rPr>
        <w:t>BRAND</w:t>
      </w:r>
      <w:commentRangeEnd w:id="81"/>
      <w:r w:rsidR="00C97A65">
        <w:rPr>
          <w:rStyle w:val="CommentReference"/>
        </w:rPr>
        <w:commentReference w:id="81"/>
      </w:r>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r w:rsidR="00D657DC"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58DED7BD" w14:textId="0C83B7A8" w:rsidR="004870BC" w:rsidRPr="001C0EEC" w:rsidRDefault="007D776C" w:rsidP="001C0EEC">
      <w:pPr>
        <w:ind w:firstLine="720"/>
        <w:rPr>
          <w:rFonts w:cstheme="minorHAnsi"/>
          <w:sz w:val="24"/>
          <w:szCs w:val="24"/>
        </w:rPr>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abundance differed among disturbance recovery categories w</w:t>
      </w:r>
      <w:r w:rsidR="00BF5B6C" w:rsidRPr="001C0EEC">
        <w:rPr>
          <w:rFonts w:cstheme="minorHAnsi"/>
          <w:sz w:val="24"/>
          <w:szCs w:val="24"/>
        </w:rPr>
        <w:t xml:space="preserve">e used </w:t>
      </w:r>
      <w:r w:rsidR="00E90FEA">
        <w:rPr>
          <w:rFonts w:cstheme="minorHAnsi"/>
          <w:sz w:val="24"/>
          <w:szCs w:val="24"/>
        </w:rPr>
        <w:t xml:space="preserve">separate </w:t>
      </w:r>
      <w:r w:rsidR="00BF5B6C" w:rsidRPr="001C0EEC">
        <w:rPr>
          <w:rFonts w:cstheme="minorHAnsi"/>
          <w:sz w:val="24"/>
          <w:szCs w:val="24"/>
        </w:rPr>
        <w:t xml:space="preserve">generalized linear models </w:t>
      </w:r>
      <w:r w:rsidR="00E90FEA">
        <w:rPr>
          <w:rFonts w:cstheme="minorHAnsi"/>
          <w:sz w:val="24"/>
          <w:szCs w:val="24"/>
        </w:rPr>
        <w:t xml:space="preserve">for the above-ground vegetation and surface seed bank, each </w:t>
      </w:r>
      <w:r w:rsidR="00BF5B6C" w:rsidRPr="001C0EEC">
        <w:rPr>
          <w:rFonts w:cstheme="minorHAnsi"/>
          <w:sz w:val="24"/>
          <w:szCs w:val="24"/>
        </w:rPr>
        <w:t>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R</w:t>
      </w:r>
      <w:r w:rsidR="008E062D" w:rsidRPr="001C0EEC">
        <w:rPr>
          <w:rFonts w:cstheme="minorHAnsi"/>
          <w:sz w:val="24"/>
          <w:szCs w:val="24"/>
        </w:rPr>
        <w:t xml:space="preserve"> </w:t>
      </w:r>
      <w:r w:rsidR="00D934D9" w:rsidRPr="001C0EEC">
        <w:rPr>
          <w:rFonts w:cstheme="minorHAnsi"/>
          <w:sz w:val="24"/>
          <w:szCs w:val="24"/>
        </w:rPr>
        <w:t>stats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commentRangeStart w:id="82"/>
      <w:commentRangeStart w:id="83"/>
      <w:commentRangeStart w:id="84"/>
      <w:commentRangeStart w:id="85"/>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commentRangeEnd w:id="82"/>
      <w:r w:rsidR="00CA167A">
        <w:rPr>
          <w:rStyle w:val="CommentReference"/>
        </w:rPr>
        <w:commentReference w:id="82"/>
      </w:r>
      <w:commentRangeEnd w:id="83"/>
      <w:r w:rsidR="0044662D">
        <w:rPr>
          <w:rStyle w:val="CommentReference"/>
        </w:rPr>
        <w:commentReference w:id="83"/>
      </w:r>
      <w:commentRangeEnd w:id="84"/>
      <w:r w:rsidR="00FA35A8">
        <w:rPr>
          <w:rStyle w:val="CommentReference"/>
        </w:rPr>
        <w:commentReference w:id="84"/>
      </w:r>
      <w:commentRangeEnd w:id="85"/>
      <w:r w:rsidR="0080202D">
        <w:rPr>
          <w:rStyle w:val="CommentReference"/>
        </w:rPr>
        <w:commentReference w:id="85"/>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3B8B869A" w:rsidR="000F44AA" w:rsidRDefault="00112FBA">
      <w:pPr>
        <w:ind w:firstLine="720"/>
        <w:rPr>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 xml:space="preserve">was </w:t>
      </w:r>
      <w:proofErr w:type="gramStart"/>
      <w:r w:rsidR="00110DBE">
        <w:rPr>
          <w:rFonts w:cstheme="minorHAnsi"/>
          <w:sz w:val="24"/>
          <w:szCs w:val="24"/>
        </w:rPr>
        <w:t>similar</w:t>
      </w:r>
      <w:r w:rsidR="008E5F98" w:rsidRPr="001C0EEC">
        <w:rPr>
          <w:rFonts w:cstheme="minorHAnsi"/>
          <w:sz w:val="24"/>
          <w:szCs w:val="24"/>
        </w:rPr>
        <w:t xml:space="preserve"> to</w:t>
      </w:r>
      <w:proofErr w:type="gramEnd"/>
      <w:r w:rsidR="008E5F98" w:rsidRPr="001C0EEC">
        <w:rPr>
          <w:rFonts w:cstheme="minorHAnsi"/>
          <w:sz w:val="24"/>
          <w:szCs w:val="24"/>
        </w:rPr>
        <w:t xml:space="preserve">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41E36025" w14:textId="53987449" w:rsidR="00791B74" w:rsidRDefault="004B344D" w:rsidP="0036026B">
      <w:pPr>
        <w:ind w:firstLine="720"/>
        <w:rPr>
          <w:rFonts w:cstheme="minorHAnsi"/>
          <w:sz w:val="24"/>
          <w:szCs w:val="24"/>
        </w:rPr>
      </w:pPr>
      <w:r w:rsidRPr="001C0EEC">
        <w:rPr>
          <w:rFonts w:cstheme="minorHAnsi"/>
          <w:sz w:val="24"/>
          <w:szCs w:val="24"/>
        </w:rPr>
        <w:t>Undisturbed sites in both estuaries</w:t>
      </w:r>
      <w:r w:rsidR="00FF13CA">
        <w:rPr>
          <w:rFonts w:cstheme="minorHAnsi"/>
          <w:sz w:val="24"/>
          <w:szCs w:val="24"/>
        </w:rPr>
        <w:t xml:space="preserve"> (n = 8)</w:t>
      </w:r>
      <w:r w:rsidR="006106A3">
        <w:rPr>
          <w:rFonts w:cstheme="minorHAnsi"/>
          <w:sz w:val="24"/>
          <w:szCs w:val="24"/>
        </w:rPr>
        <w:t xml:space="preserve"> were dominated by </w:t>
      </w:r>
      <w:r w:rsidRPr="001C0EEC">
        <w:rPr>
          <w:rFonts w:cstheme="minorHAnsi"/>
          <w:sz w:val="24"/>
          <w:szCs w:val="24"/>
        </w:rPr>
        <w:t xml:space="preserve">several TPGs (non-native </w:t>
      </w:r>
      <w:r w:rsidRPr="001C0EEC">
        <w:rPr>
          <w:rFonts w:cstheme="minorHAnsi"/>
          <w:i/>
          <w:iCs/>
          <w:sz w:val="24"/>
          <w:szCs w:val="24"/>
        </w:rPr>
        <w:t>Agrostis stolonifera</w:t>
      </w:r>
      <w:r w:rsidRPr="001C0EEC">
        <w:rPr>
          <w:rFonts w:cstheme="minorHAnsi"/>
          <w:sz w:val="24"/>
          <w:szCs w:val="24"/>
        </w:rPr>
        <w:t xml:space="preserve">, and native species </w:t>
      </w:r>
      <w:r>
        <w:rPr>
          <w:rFonts w:cstheme="minorHAnsi"/>
          <w:i/>
          <w:iCs/>
          <w:sz w:val="24"/>
          <w:szCs w:val="24"/>
        </w:rPr>
        <w:t>C</w:t>
      </w:r>
      <w:r w:rsidR="00867E8C">
        <w:rPr>
          <w:rFonts w:cstheme="minorHAnsi"/>
          <w:i/>
          <w:iCs/>
          <w:sz w:val="24"/>
          <w:szCs w:val="24"/>
        </w:rPr>
        <w:t>arex</w:t>
      </w:r>
      <w:r w:rsidRPr="001C0EEC">
        <w:rPr>
          <w:rFonts w:cstheme="minorHAnsi"/>
          <w:i/>
          <w:iCs/>
          <w:sz w:val="24"/>
          <w:szCs w:val="24"/>
        </w:rPr>
        <w:t xml:space="preserve"> lyngbyei</w:t>
      </w:r>
      <w:r w:rsidRPr="001C0EEC">
        <w:rPr>
          <w:rFonts w:cstheme="minorHAnsi"/>
          <w:sz w:val="24"/>
          <w:szCs w:val="24"/>
        </w:rPr>
        <w:t xml:space="preserve"> and </w:t>
      </w:r>
      <w:r w:rsidRPr="001C0EEC">
        <w:rPr>
          <w:rFonts w:cstheme="minorHAnsi"/>
          <w:i/>
          <w:iCs/>
          <w:sz w:val="24"/>
          <w:szCs w:val="24"/>
        </w:rPr>
        <w:t>Juncus balticus</w:t>
      </w:r>
      <w:r w:rsidRPr="001C0EEC">
        <w:rPr>
          <w:rFonts w:cstheme="minorHAnsi"/>
          <w:sz w:val="24"/>
          <w:szCs w:val="24"/>
        </w:rPr>
        <w:t>)</w:t>
      </w:r>
      <w:r w:rsidR="00F73671">
        <w:rPr>
          <w:rFonts w:cstheme="minorHAnsi"/>
          <w:sz w:val="24"/>
          <w:szCs w:val="24"/>
        </w:rPr>
        <w:t>,</w:t>
      </w:r>
      <w:r w:rsidRPr="001C0EEC">
        <w:rPr>
          <w:rFonts w:cstheme="minorHAnsi"/>
          <w:sz w:val="24"/>
          <w:szCs w:val="24"/>
        </w:rPr>
        <w:t xml:space="preserve"> in addition to native broadleaf flowering species </w:t>
      </w:r>
      <w:r w:rsidRPr="001C0EEC">
        <w:rPr>
          <w:rFonts w:cstheme="minorHAnsi"/>
          <w:i/>
          <w:iCs/>
          <w:sz w:val="24"/>
          <w:szCs w:val="24"/>
        </w:rPr>
        <w:t>Potentilla pacifica</w:t>
      </w:r>
      <w:r w:rsidRPr="001C0EEC">
        <w:rPr>
          <w:rFonts w:cstheme="minorHAnsi"/>
          <w:sz w:val="24"/>
          <w:szCs w:val="24"/>
        </w:rPr>
        <w:t xml:space="preserve"> in LQRE, and </w:t>
      </w:r>
      <w:r w:rsidRPr="001C0EEC">
        <w:rPr>
          <w:rFonts w:cstheme="minorHAnsi"/>
          <w:i/>
          <w:iCs/>
          <w:sz w:val="24"/>
          <w:szCs w:val="24"/>
        </w:rPr>
        <w:t>Symphyotrichum subspicatum</w:t>
      </w:r>
      <w:r w:rsidRPr="001C0EEC">
        <w:rPr>
          <w:rFonts w:cstheme="minorHAnsi"/>
          <w:sz w:val="24"/>
          <w:szCs w:val="24"/>
        </w:rPr>
        <w:t xml:space="preserve"> in both estuaries (</w:t>
      </w:r>
      <w:r w:rsidRPr="001C0EEC">
        <w:rPr>
          <w:rFonts w:cstheme="minorHAnsi"/>
          <w:sz w:val="24"/>
          <w:szCs w:val="24"/>
        </w:rPr>
        <w:fldChar w:fldCharType="begin"/>
      </w:r>
      <w:r w:rsidRPr="001C0EEC">
        <w:rPr>
          <w:rFonts w:cstheme="minorHAnsi"/>
          <w:sz w:val="24"/>
          <w:szCs w:val="24"/>
        </w:rPr>
        <w:instrText xml:space="preserve"> REF _Ref127953458 \h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Pr="001C0EEC">
        <w:rPr>
          <w:rFonts w:cstheme="minorHAnsi"/>
          <w:sz w:val="24"/>
          <w:szCs w:val="24"/>
        </w:rPr>
        <w:fldChar w:fldCharType="end"/>
      </w:r>
      <w:r w:rsidRPr="001C0EEC">
        <w:rPr>
          <w:rFonts w:cstheme="minorHAnsi"/>
          <w:sz w:val="24"/>
          <w:szCs w:val="24"/>
        </w:rPr>
        <w:t xml:space="preserve">).  The 10-year old exclosures in LQRE </w:t>
      </w:r>
      <w:r w:rsidR="00FF13CA">
        <w:rPr>
          <w:rFonts w:cstheme="minorHAnsi"/>
          <w:sz w:val="24"/>
          <w:szCs w:val="24"/>
        </w:rPr>
        <w:t xml:space="preserve">(n = 4) </w:t>
      </w:r>
      <w:r w:rsidRPr="001C0EEC">
        <w:rPr>
          <w:rFonts w:cstheme="minorHAnsi"/>
          <w:sz w:val="24"/>
          <w:szCs w:val="24"/>
        </w:rPr>
        <w:t xml:space="preserve">shared similar dominant species, however non-native </w:t>
      </w:r>
      <w:r w:rsidRPr="001C0EEC">
        <w:rPr>
          <w:rFonts w:cstheme="minorHAnsi"/>
          <w:i/>
          <w:iCs/>
          <w:sz w:val="24"/>
          <w:szCs w:val="24"/>
        </w:rPr>
        <w:t>A. stolonifera</w:t>
      </w:r>
      <w:r w:rsidRPr="001C0EEC">
        <w:rPr>
          <w:rFonts w:cstheme="minorHAnsi"/>
          <w:sz w:val="24"/>
          <w:szCs w:val="24"/>
        </w:rPr>
        <w:t xml:space="preserve"> had greater abundance than native </w:t>
      </w:r>
      <w:r w:rsidRPr="001C0EEC">
        <w:rPr>
          <w:rFonts w:cstheme="minorHAnsi"/>
          <w:i/>
          <w:iCs/>
          <w:sz w:val="24"/>
          <w:szCs w:val="24"/>
        </w:rPr>
        <w:t>C. lyngbyei</w:t>
      </w:r>
      <w:r w:rsidRPr="001C0EEC">
        <w:rPr>
          <w:rFonts w:cstheme="minorHAnsi"/>
          <w:sz w:val="24"/>
          <w:szCs w:val="24"/>
        </w:rPr>
        <w:t xml:space="preserve">; native TPG </w:t>
      </w:r>
      <w:r w:rsidRPr="001C0EEC">
        <w:rPr>
          <w:rFonts w:cstheme="minorHAnsi"/>
          <w:i/>
          <w:iCs/>
          <w:sz w:val="24"/>
          <w:szCs w:val="24"/>
        </w:rPr>
        <w:t>Juncus balticus</w:t>
      </w:r>
      <w:r w:rsidRPr="001C0EEC">
        <w:rPr>
          <w:rFonts w:cstheme="minorHAnsi"/>
          <w:sz w:val="24"/>
          <w:szCs w:val="24"/>
        </w:rPr>
        <w:t xml:space="preserve"> was not dominant, and </w:t>
      </w:r>
      <w:r w:rsidRPr="001C0EEC">
        <w:rPr>
          <w:rFonts w:cstheme="minorHAnsi"/>
          <w:i/>
          <w:iCs/>
          <w:sz w:val="24"/>
          <w:szCs w:val="24"/>
        </w:rPr>
        <w:t>S. subspicatum</w:t>
      </w:r>
      <w:r w:rsidRPr="001C0EEC">
        <w:rPr>
          <w:rFonts w:cstheme="minorHAnsi"/>
          <w:sz w:val="24"/>
          <w:szCs w:val="24"/>
        </w:rPr>
        <w:t xml:space="preserve"> was not prese</w:t>
      </w:r>
      <w:r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2F8F5486" w14:textId="6D46A4FB"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 </w:t>
      </w:r>
      <w:r w:rsidR="00536447">
        <w:rPr>
          <w:rFonts w:cstheme="minorHAnsi"/>
          <w:sz w:val="24"/>
          <w:szCs w:val="24"/>
        </w:rPr>
        <w:t xml:space="preserve"> </w:t>
      </w:r>
      <w:r>
        <w:rPr>
          <w:rFonts w:cstheme="minorHAnsi"/>
          <w:sz w:val="24"/>
          <w:szCs w:val="24"/>
        </w:rPr>
        <w:t>and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6CF2C2F9"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 xml:space="preserve">characterized </w:t>
      </w:r>
      <w:del w:id="86" w:author="Martin, Tara (Forestry)" w:date="2023-05-23T08:49:00Z">
        <w:r w:rsidR="008F627B" w:rsidRPr="00491916" w:rsidDel="00037616">
          <w:rPr>
            <w:sz w:val="24"/>
            <w:szCs w:val="24"/>
          </w:rPr>
          <w:delText xml:space="preserve">just </w:delText>
        </w:r>
      </w:del>
      <w:r w:rsidR="008F627B" w:rsidRPr="00491916">
        <w:rPr>
          <w:sz w:val="24"/>
          <w:szCs w:val="24"/>
        </w:rPr>
        <w:t>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lastRenderedPageBreak/>
        <w:t>Surface 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2EC24301" w:rsidR="00ED1FBF" w:rsidRPr="001C0EEC" w:rsidRDefault="009D2B91" w:rsidP="001C0EEC">
      <w:pPr>
        <w:ind w:firstLine="720"/>
        <w:rPr>
          <w:rFonts w:cstheme="minorHAnsi"/>
          <w:sz w:val="24"/>
          <w:szCs w:val="24"/>
        </w:rPr>
      </w:pPr>
      <w:r>
        <w:rPr>
          <w:rFonts w:cstheme="minorHAnsi"/>
          <w:sz w:val="24"/>
          <w:szCs w:val="24"/>
        </w:rPr>
        <w:t xml:space="preserve">Dominant surface seed bank species in Undisturbed sites varied by estuary, with no TPG species dominating in NRE.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6441F29B" w:rsidR="000F71C5" w:rsidRDefault="004C5824">
      <w:pPr>
        <w:rPr>
          <w:rFonts w:cstheme="minorHAnsi"/>
          <w:i/>
          <w:iCs/>
          <w:color w:val="44546A" w:themeColor="text2"/>
          <w:sz w:val="24"/>
          <w:szCs w:val="24"/>
        </w:rPr>
      </w:pPr>
      <w:r w:rsidRPr="001C0EEC">
        <w:rPr>
          <w:rFonts w:cstheme="minorHAnsi"/>
          <w:sz w:val="24"/>
          <w:szCs w:val="24"/>
        </w:rPr>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recovers as dominant vegetation, but </w:t>
      </w:r>
      <w:r w:rsidR="00D55862" w:rsidRPr="001C0EEC">
        <w:rPr>
          <w:sz w:val="24"/>
          <w:szCs w:val="24"/>
        </w:rPr>
        <w:t xml:space="preserve">abundance of its seed in the surface </w:t>
      </w:r>
      <w:r w:rsidRPr="001C0EEC">
        <w:rPr>
          <w:sz w:val="24"/>
          <w:szCs w:val="24"/>
        </w:rPr>
        <w:t xml:space="preserve">seed bank is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is </w:t>
      </w:r>
      <w:r w:rsidR="00283734" w:rsidRPr="001C0EEC">
        <w:rPr>
          <w:sz w:val="24"/>
          <w:szCs w:val="24"/>
        </w:rPr>
        <w:t xml:space="preserve">greater at 10-year old sites than in Undisturbed sites. </w:t>
      </w:r>
      <w:r w:rsidR="006A7E5E">
        <w:rPr>
          <w:sz w:val="24"/>
          <w:szCs w:val="24"/>
        </w:rPr>
        <w:t xml:space="preserve">We noted that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but 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bookmarkStart w:id="87" w:name="_Ref127953140"/>
      <w:r w:rsidR="000F71C5">
        <w:rPr>
          <w:rFonts w:cstheme="minorHAnsi"/>
          <w:sz w:val="24"/>
          <w:szCs w:val="24"/>
        </w:rPr>
        <w:br w:type="page"/>
      </w:r>
    </w:p>
    <w:p w14:paraId="31BD5E9D" w14:textId="6FD3534B" w:rsidR="000E6572" w:rsidRPr="001C0EEC" w:rsidRDefault="000E6572" w:rsidP="001C0EEC">
      <w:pPr>
        <w:pStyle w:val="Caption"/>
        <w:keepNext/>
        <w:rPr>
          <w:rFonts w:cstheme="minorHAnsi"/>
          <w:sz w:val="24"/>
          <w:szCs w:val="24"/>
        </w:rPr>
      </w:pPr>
      <w:bookmarkStart w:id="88" w:name="_Ref132032693"/>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2</w:t>
      </w:r>
      <w:r w:rsidRPr="001C0EEC">
        <w:rPr>
          <w:rFonts w:cstheme="minorHAnsi"/>
          <w:sz w:val="24"/>
          <w:szCs w:val="24"/>
        </w:rPr>
        <w:fldChar w:fldCharType="end"/>
      </w:r>
      <w:bookmarkEnd w:id="87"/>
      <w:bookmarkEnd w:id="88"/>
      <w:r w:rsidRPr="001C0EEC">
        <w:rPr>
          <w:rFonts w:cstheme="minorHAnsi"/>
          <w:sz w:val="24"/>
          <w:szCs w:val="24"/>
        </w:rPr>
        <w:t>. Indicator species analysis identifie</w:t>
      </w:r>
      <w:r w:rsidR="009D1C84">
        <w:rPr>
          <w:rFonts w:cstheme="minorHAnsi"/>
          <w:sz w:val="24"/>
          <w:szCs w:val="24"/>
        </w:rPr>
        <w:t>d</w:t>
      </w:r>
      <w:r w:rsidRPr="001C0EEC">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Pr>
          <w:rFonts w:cstheme="minorHAnsi"/>
          <w:sz w:val="24"/>
          <w:szCs w:val="24"/>
        </w:rPr>
        <w:t>),</w:t>
      </w:r>
      <w:r w:rsidRPr="001C0EEC">
        <w:rPr>
          <w:rFonts w:cstheme="minorHAnsi"/>
          <w:sz w:val="24"/>
          <w:szCs w:val="24"/>
        </w:rPr>
        <w:t xml:space="preserve"> and Undisturbed sites.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r w:rsidRPr="001C0EEC">
        <w:rPr>
          <w:rFonts w:cstheme="minorHAnsi"/>
          <w:sz w:val="24"/>
          <w:szCs w:val="24"/>
          <w:vertAlign w:val="superscript"/>
        </w:rPr>
        <w:t>+</w:t>
      </w:r>
      <w:r w:rsidRPr="001C0EEC">
        <w:rPr>
          <w:rFonts w:cstheme="minorHAnsi"/>
          <w:sz w:val="24"/>
          <w:szCs w:val="24"/>
        </w:rPr>
        <w:t>).</w:t>
      </w:r>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14:paraId="00A019AD" w14:textId="77777777" w:rsidTr="00930EEA">
        <w:trPr>
          <w:trHeight w:val="372"/>
        </w:trPr>
        <w:tc>
          <w:tcPr>
            <w:tcW w:w="4580" w:type="dxa"/>
            <w:gridSpan w:val="3"/>
            <w:tcBorders>
              <w:top w:val="nil"/>
              <w:left w:val="nil"/>
              <w:bottom w:val="double" w:sz="6" w:space="0" w:color="auto"/>
              <w:right w:val="nil"/>
            </w:tcBorders>
            <w:shd w:val="clear" w:color="auto" w:fill="auto"/>
            <w:noWrap/>
            <w:vAlign w:val="bottom"/>
            <w:hideMark/>
          </w:tcPr>
          <w:p w14:paraId="1AF890C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Above Ground Vegetation</w:t>
            </w:r>
          </w:p>
        </w:tc>
        <w:tc>
          <w:tcPr>
            <w:tcW w:w="320" w:type="dxa"/>
            <w:tcBorders>
              <w:top w:val="nil"/>
              <w:left w:val="nil"/>
              <w:bottom w:val="double" w:sz="6" w:space="0" w:color="auto"/>
              <w:right w:val="nil"/>
            </w:tcBorders>
            <w:shd w:val="clear" w:color="auto" w:fill="auto"/>
            <w:noWrap/>
            <w:vAlign w:val="bottom"/>
            <w:hideMark/>
          </w:tcPr>
          <w:p w14:paraId="4CD615CD" w14:textId="77777777" w:rsidR="00930EEA" w:rsidRPr="00930EEA" w:rsidRDefault="00930EEA" w:rsidP="00930EEA">
            <w:pPr>
              <w:spacing w:after="0" w:line="240" w:lineRule="auto"/>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 </w:t>
            </w:r>
          </w:p>
        </w:tc>
        <w:tc>
          <w:tcPr>
            <w:tcW w:w="4520" w:type="dxa"/>
            <w:gridSpan w:val="3"/>
            <w:tcBorders>
              <w:top w:val="nil"/>
              <w:left w:val="nil"/>
              <w:bottom w:val="double" w:sz="6" w:space="0" w:color="auto"/>
              <w:right w:val="nil"/>
            </w:tcBorders>
            <w:shd w:val="clear" w:color="auto" w:fill="auto"/>
            <w:noWrap/>
            <w:vAlign w:val="bottom"/>
            <w:hideMark/>
          </w:tcPr>
          <w:p w14:paraId="4C0F439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Below Ground Seed Bank</w:t>
            </w:r>
          </w:p>
        </w:tc>
      </w:tr>
      <w:tr w:rsidR="00930EEA" w:rsidRPr="00930EEA" w14:paraId="2A845C67" w14:textId="77777777" w:rsidTr="00930EEA">
        <w:trPr>
          <w:trHeight w:val="312"/>
        </w:trPr>
        <w:tc>
          <w:tcPr>
            <w:tcW w:w="1463" w:type="dxa"/>
            <w:tcBorders>
              <w:top w:val="nil"/>
              <w:left w:val="nil"/>
              <w:bottom w:val="single" w:sz="8" w:space="0" w:color="auto"/>
              <w:right w:val="nil"/>
            </w:tcBorders>
            <w:shd w:val="clear" w:color="auto" w:fill="auto"/>
            <w:vAlign w:val="center"/>
            <w:hideMark/>
          </w:tcPr>
          <w:p w14:paraId="1905A8F7"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325" w:type="dxa"/>
            <w:tcBorders>
              <w:top w:val="nil"/>
              <w:left w:val="nil"/>
              <w:bottom w:val="single" w:sz="8" w:space="0" w:color="auto"/>
              <w:right w:val="nil"/>
            </w:tcBorders>
            <w:shd w:val="clear" w:color="auto" w:fill="auto"/>
            <w:noWrap/>
            <w:vAlign w:val="center"/>
            <w:hideMark/>
          </w:tcPr>
          <w:p w14:paraId="092FB82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792" w:type="dxa"/>
            <w:tcBorders>
              <w:top w:val="nil"/>
              <w:left w:val="nil"/>
              <w:bottom w:val="single" w:sz="8" w:space="0" w:color="auto"/>
              <w:right w:val="nil"/>
            </w:tcBorders>
            <w:shd w:val="clear" w:color="auto" w:fill="auto"/>
            <w:noWrap/>
            <w:vAlign w:val="center"/>
            <w:hideMark/>
          </w:tcPr>
          <w:p w14:paraId="06B8FD96"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c>
          <w:tcPr>
            <w:tcW w:w="320" w:type="dxa"/>
            <w:tcBorders>
              <w:top w:val="nil"/>
              <w:left w:val="nil"/>
              <w:bottom w:val="nil"/>
              <w:right w:val="nil"/>
            </w:tcBorders>
            <w:shd w:val="clear" w:color="000000" w:fill="E7E6E6"/>
            <w:noWrap/>
            <w:vAlign w:val="bottom"/>
            <w:hideMark/>
          </w:tcPr>
          <w:p w14:paraId="01E528E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tcBorders>
              <w:top w:val="nil"/>
              <w:left w:val="nil"/>
              <w:bottom w:val="single" w:sz="8" w:space="0" w:color="auto"/>
              <w:right w:val="nil"/>
            </w:tcBorders>
            <w:shd w:val="clear" w:color="auto" w:fill="auto"/>
            <w:vAlign w:val="center"/>
            <w:hideMark/>
          </w:tcPr>
          <w:p w14:paraId="4F5F6AC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215" w:type="dxa"/>
            <w:tcBorders>
              <w:top w:val="nil"/>
              <w:left w:val="nil"/>
              <w:bottom w:val="single" w:sz="8" w:space="0" w:color="auto"/>
              <w:right w:val="nil"/>
            </w:tcBorders>
            <w:shd w:val="clear" w:color="auto" w:fill="auto"/>
            <w:noWrap/>
            <w:vAlign w:val="center"/>
            <w:hideMark/>
          </w:tcPr>
          <w:p w14:paraId="1A90BE6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810" w:type="dxa"/>
            <w:tcBorders>
              <w:top w:val="nil"/>
              <w:left w:val="nil"/>
              <w:bottom w:val="single" w:sz="8" w:space="0" w:color="auto"/>
              <w:right w:val="nil"/>
            </w:tcBorders>
            <w:shd w:val="clear" w:color="auto" w:fill="auto"/>
            <w:noWrap/>
            <w:vAlign w:val="center"/>
            <w:hideMark/>
          </w:tcPr>
          <w:p w14:paraId="3DE58DF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r>
      <w:tr w:rsidR="00930EEA" w:rsidRPr="00930EEA" w14:paraId="571EC1D2"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32D9B82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325" w:type="dxa"/>
            <w:tcBorders>
              <w:top w:val="nil"/>
              <w:left w:val="nil"/>
              <w:bottom w:val="single" w:sz="4" w:space="0" w:color="auto"/>
              <w:right w:val="nil"/>
            </w:tcBorders>
            <w:shd w:val="clear" w:color="auto" w:fill="auto"/>
            <w:noWrap/>
            <w:vAlign w:val="bottom"/>
            <w:hideMark/>
          </w:tcPr>
          <w:p w14:paraId="657B919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792" w:type="dxa"/>
            <w:tcBorders>
              <w:top w:val="nil"/>
              <w:left w:val="nil"/>
              <w:bottom w:val="single" w:sz="4" w:space="0" w:color="auto"/>
              <w:right w:val="nil"/>
            </w:tcBorders>
            <w:shd w:val="clear" w:color="auto" w:fill="auto"/>
            <w:noWrap/>
            <w:vAlign w:val="bottom"/>
            <w:hideMark/>
          </w:tcPr>
          <w:p w14:paraId="508DB96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680F8DC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37BFA6F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215" w:type="dxa"/>
            <w:tcBorders>
              <w:top w:val="nil"/>
              <w:left w:val="nil"/>
              <w:bottom w:val="single" w:sz="4" w:space="0" w:color="auto"/>
              <w:right w:val="nil"/>
            </w:tcBorders>
            <w:shd w:val="clear" w:color="auto" w:fill="auto"/>
            <w:noWrap/>
            <w:vAlign w:val="bottom"/>
            <w:hideMark/>
          </w:tcPr>
          <w:p w14:paraId="4E756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810" w:type="dxa"/>
            <w:tcBorders>
              <w:top w:val="nil"/>
              <w:left w:val="nil"/>
              <w:bottom w:val="single" w:sz="4" w:space="0" w:color="auto"/>
              <w:right w:val="nil"/>
            </w:tcBorders>
            <w:shd w:val="clear" w:color="auto" w:fill="auto"/>
            <w:noWrap/>
            <w:vAlign w:val="bottom"/>
            <w:hideMark/>
          </w:tcPr>
          <w:p w14:paraId="09CEA1B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1B70D70A" w14:textId="77777777" w:rsidTr="00930EEA">
        <w:trPr>
          <w:trHeight w:val="288"/>
        </w:trPr>
        <w:tc>
          <w:tcPr>
            <w:tcW w:w="1463" w:type="dxa"/>
            <w:vMerge/>
            <w:tcBorders>
              <w:top w:val="nil"/>
              <w:left w:val="nil"/>
              <w:bottom w:val="single" w:sz="8" w:space="0" w:color="000000"/>
              <w:right w:val="nil"/>
            </w:tcBorders>
            <w:vAlign w:val="center"/>
            <w:hideMark/>
          </w:tcPr>
          <w:p w14:paraId="51FE750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792" w:type="dxa"/>
            <w:tcBorders>
              <w:top w:val="nil"/>
              <w:left w:val="nil"/>
              <w:bottom w:val="single" w:sz="4" w:space="0" w:color="auto"/>
              <w:right w:val="nil"/>
            </w:tcBorders>
            <w:shd w:val="clear" w:color="auto" w:fill="auto"/>
            <w:noWrap/>
            <w:vAlign w:val="bottom"/>
            <w:hideMark/>
          </w:tcPr>
          <w:p w14:paraId="24FED8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5FB6EF4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0805C5CB"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810" w:type="dxa"/>
            <w:tcBorders>
              <w:top w:val="nil"/>
              <w:left w:val="nil"/>
              <w:bottom w:val="single" w:sz="4" w:space="0" w:color="auto"/>
              <w:right w:val="nil"/>
            </w:tcBorders>
            <w:shd w:val="clear" w:color="auto" w:fill="auto"/>
            <w:noWrap/>
            <w:vAlign w:val="bottom"/>
            <w:hideMark/>
          </w:tcPr>
          <w:p w14:paraId="6B82FEAB"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r>
      <w:tr w:rsidR="00930EEA" w:rsidRPr="00930EEA" w14:paraId="618B9EAE" w14:textId="77777777" w:rsidTr="00930EEA">
        <w:trPr>
          <w:trHeight w:val="291"/>
        </w:trPr>
        <w:tc>
          <w:tcPr>
            <w:tcW w:w="1463" w:type="dxa"/>
            <w:vMerge/>
            <w:tcBorders>
              <w:top w:val="nil"/>
              <w:left w:val="nil"/>
              <w:bottom w:val="single" w:sz="8" w:space="0" w:color="000000"/>
              <w:right w:val="nil"/>
            </w:tcBorders>
            <w:vAlign w:val="center"/>
            <w:hideMark/>
          </w:tcPr>
          <w:p w14:paraId="52F66A48"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792" w:type="dxa"/>
            <w:tcBorders>
              <w:top w:val="nil"/>
              <w:left w:val="nil"/>
              <w:bottom w:val="single" w:sz="8" w:space="0" w:color="auto"/>
              <w:right w:val="nil"/>
            </w:tcBorders>
            <w:shd w:val="clear" w:color="auto" w:fill="auto"/>
            <w:noWrap/>
            <w:vAlign w:val="bottom"/>
            <w:hideMark/>
          </w:tcPr>
          <w:p w14:paraId="1B3213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6B2C6E6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2293AA4D"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articulatus</w:t>
            </w:r>
          </w:p>
        </w:tc>
        <w:tc>
          <w:tcPr>
            <w:tcW w:w="810" w:type="dxa"/>
            <w:tcBorders>
              <w:top w:val="nil"/>
              <w:left w:val="nil"/>
              <w:bottom w:val="single" w:sz="8" w:space="0" w:color="auto"/>
              <w:right w:val="nil"/>
            </w:tcBorders>
            <w:shd w:val="clear" w:color="auto" w:fill="auto"/>
            <w:noWrap/>
            <w:vAlign w:val="bottom"/>
            <w:hideMark/>
          </w:tcPr>
          <w:p w14:paraId="106082E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056CEC5F"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4453583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325" w:type="dxa"/>
            <w:tcBorders>
              <w:top w:val="nil"/>
              <w:left w:val="nil"/>
              <w:bottom w:val="nil"/>
              <w:right w:val="nil"/>
            </w:tcBorders>
            <w:shd w:val="clear" w:color="auto" w:fill="auto"/>
            <w:noWrap/>
            <w:vAlign w:val="center"/>
            <w:hideMark/>
          </w:tcPr>
          <w:p w14:paraId="4C6C4278"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792" w:type="dxa"/>
            <w:tcBorders>
              <w:top w:val="nil"/>
              <w:left w:val="nil"/>
              <w:bottom w:val="nil"/>
              <w:right w:val="nil"/>
            </w:tcBorders>
            <w:shd w:val="clear" w:color="auto" w:fill="auto"/>
            <w:noWrap/>
            <w:vAlign w:val="center"/>
            <w:hideMark/>
          </w:tcPr>
          <w:p w14:paraId="703EE5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37F8A0D9"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83F63D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215" w:type="dxa"/>
            <w:tcBorders>
              <w:top w:val="nil"/>
              <w:left w:val="nil"/>
              <w:bottom w:val="nil"/>
              <w:right w:val="nil"/>
            </w:tcBorders>
            <w:shd w:val="clear" w:color="auto" w:fill="auto"/>
            <w:noWrap/>
            <w:vAlign w:val="bottom"/>
            <w:hideMark/>
          </w:tcPr>
          <w:p w14:paraId="12E64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810" w:type="dxa"/>
            <w:tcBorders>
              <w:top w:val="nil"/>
              <w:left w:val="nil"/>
              <w:bottom w:val="nil"/>
              <w:right w:val="nil"/>
            </w:tcBorders>
            <w:shd w:val="clear" w:color="auto" w:fill="auto"/>
            <w:noWrap/>
            <w:vAlign w:val="bottom"/>
            <w:hideMark/>
          </w:tcPr>
          <w:p w14:paraId="280FE91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3CE2EEA1" w14:textId="77777777" w:rsidTr="00930EEA">
        <w:trPr>
          <w:trHeight w:val="288"/>
        </w:trPr>
        <w:tc>
          <w:tcPr>
            <w:tcW w:w="1463" w:type="dxa"/>
            <w:vMerge/>
            <w:tcBorders>
              <w:top w:val="nil"/>
              <w:left w:val="nil"/>
              <w:bottom w:val="single" w:sz="8" w:space="0" w:color="000000"/>
              <w:right w:val="nil"/>
            </w:tcBorders>
            <w:vAlign w:val="center"/>
            <w:hideMark/>
          </w:tcPr>
          <w:p w14:paraId="3EB4BF05"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Potentilla pacifica</w:t>
            </w:r>
          </w:p>
        </w:tc>
        <w:tc>
          <w:tcPr>
            <w:tcW w:w="792" w:type="dxa"/>
            <w:tcBorders>
              <w:top w:val="nil"/>
              <w:left w:val="nil"/>
              <w:bottom w:val="nil"/>
              <w:right w:val="nil"/>
            </w:tcBorders>
            <w:shd w:val="clear" w:color="auto" w:fill="auto"/>
            <w:noWrap/>
            <w:vAlign w:val="center"/>
            <w:hideMark/>
          </w:tcPr>
          <w:p w14:paraId="21496F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1950D30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4CBD32F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5DE08815" w14:textId="77777777" w:rsidTr="00930EEA">
        <w:trPr>
          <w:trHeight w:val="300"/>
        </w:trPr>
        <w:tc>
          <w:tcPr>
            <w:tcW w:w="1463" w:type="dxa"/>
            <w:vMerge/>
            <w:tcBorders>
              <w:top w:val="nil"/>
              <w:left w:val="nil"/>
              <w:bottom w:val="single" w:sz="8" w:space="0" w:color="000000"/>
              <w:right w:val="nil"/>
            </w:tcBorders>
            <w:vAlign w:val="center"/>
            <w:hideMark/>
          </w:tcPr>
          <w:p w14:paraId="68E9672F"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792" w:type="dxa"/>
            <w:tcBorders>
              <w:top w:val="nil"/>
              <w:left w:val="nil"/>
              <w:bottom w:val="single" w:sz="8" w:space="0" w:color="auto"/>
              <w:right w:val="nil"/>
            </w:tcBorders>
            <w:shd w:val="clear" w:color="auto" w:fill="auto"/>
            <w:noWrap/>
            <w:vAlign w:val="center"/>
            <w:hideMark/>
          </w:tcPr>
          <w:p w14:paraId="72294C2A"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320" w:type="dxa"/>
            <w:tcBorders>
              <w:top w:val="nil"/>
              <w:left w:val="nil"/>
              <w:bottom w:val="nil"/>
              <w:right w:val="nil"/>
            </w:tcBorders>
            <w:shd w:val="clear" w:color="000000" w:fill="E7E6E6"/>
            <w:noWrap/>
            <w:vAlign w:val="bottom"/>
            <w:hideMark/>
          </w:tcPr>
          <w:p w14:paraId="355BD48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1EF42C6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810" w:type="dxa"/>
            <w:tcBorders>
              <w:top w:val="nil"/>
              <w:left w:val="nil"/>
              <w:bottom w:val="single" w:sz="8" w:space="0" w:color="auto"/>
              <w:right w:val="nil"/>
            </w:tcBorders>
            <w:shd w:val="clear" w:color="auto" w:fill="auto"/>
            <w:noWrap/>
            <w:vAlign w:val="bottom"/>
            <w:hideMark/>
          </w:tcPr>
          <w:p w14:paraId="1630816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55D294B7" w14:textId="77777777" w:rsidTr="00930EEA">
        <w:trPr>
          <w:trHeight w:val="300"/>
        </w:trPr>
        <w:tc>
          <w:tcPr>
            <w:tcW w:w="1463" w:type="dxa"/>
            <w:vMerge w:val="restart"/>
            <w:tcBorders>
              <w:top w:val="nil"/>
              <w:left w:val="nil"/>
              <w:bottom w:val="single" w:sz="8" w:space="0" w:color="000000"/>
              <w:right w:val="nil"/>
            </w:tcBorders>
            <w:shd w:val="clear" w:color="auto" w:fill="auto"/>
            <w:vAlign w:val="center"/>
            <w:hideMark/>
          </w:tcPr>
          <w:p w14:paraId="09D174A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325" w:type="dxa"/>
            <w:tcBorders>
              <w:top w:val="nil"/>
              <w:left w:val="nil"/>
              <w:bottom w:val="single" w:sz="4" w:space="0" w:color="auto"/>
              <w:right w:val="nil"/>
            </w:tcBorders>
            <w:shd w:val="clear" w:color="auto" w:fill="auto"/>
            <w:noWrap/>
            <w:vAlign w:val="bottom"/>
            <w:hideMark/>
          </w:tcPr>
          <w:p w14:paraId="4375218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Spergularia canadensis</w:t>
            </w:r>
          </w:p>
        </w:tc>
        <w:tc>
          <w:tcPr>
            <w:tcW w:w="792" w:type="dxa"/>
            <w:tcBorders>
              <w:top w:val="nil"/>
              <w:left w:val="nil"/>
              <w:bottom w:val="single" w:sz="4" w:space="0" w:color="auto"/>
              <w:right w:val="nil"/>
            </w:tcBorders>
            <w:shd w:val="clear" w:color="auto" w:fill="auto"/>
            <w:noWrap/>
            <w:vAlign w:val="bottom"/>
            <w:hideMark/>
          </w:tcPr>
          <w:p w14:paraId="7F932ED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C7924A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E7F209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commentRangeStart w:id="89"/>
            <w:r w:rsidRPr="00930EEA">
              <w:rPr>
                <w:rFonts w:ascii="Calibri" w:eastAsia="Times New Roman" w:hAnsi="Calibri" w:cs="Calibri"/>
                <w:color w:val="000000"/>
                <w:lang w:val="en-CA" w:eastAsia="en-CA"/>
              </w:rPr>
              <w:t>1-year old exclosures</w:t>
            </w:r>
            <w:commentRangeEnd w:id="89"/>
            <w:r w:rsidR="00037616">
              <w:rPr>
                <w:rStyle w:val="CommentReference"/>
              </w:rPr>
              <w:commentReference w:id="89"/>
            </w:r>
          </w:p>
        </w:tc>
        <w:tc>
          <w:tcPr>
            <w:tcW w:w="2215" w:type="dxa"/>
            <w:tcBorders>
              <w:top w:val="nil"/>
              <w:left w:val="nil"/>
              <w:bottom w:val="nil"/>
              <w:right w:val="nil"/>
            </w:tcBorders>
            <w:shd w:val="clear" w:color="auto" w:fill="auto"/>
            <w:noWrap/>
            <w:vAlign w:val="bottom"/>
            <w:hideMark/>
          </w:tcPr>
          <w:p w14:paraId="4E12DEA2" w14:textId="589DFDD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nil"/>
              <w:right w:val="nil"/>
            </w:tcBorders>
            <w:shd w:val="clear" w:color="auto" w:fill="auto"/>
            <w:noWrap/>
            <w:vAlign w:val="bottom"/>
            <w:hideMark/>
          </w:tcPr>
          <w:p w14:paraId="44F3BE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04E2ACAC" w14:textId="77777777" w:rsidTr="00930EEA">
        <w:trPr>
          <w:trHeight w:val="300"/>
        </w:trPr>
        <w:tc>
          <w:tcPr>
            <w:tcW w:w="1463" w:type="dxa"/>
            <w:vMerge/>
            <w:tcBorders>
              <w:top w:val="nil"/>
              <w:left w:val="nil"/>
              <w:bottom w:val="single" w:sz="8" w:space="0" w:color="000000"/>
              <w:right w:val="nil"/>
            </w:tcBorders>
            <w:vAlign w:val="center"/>
            <w:hideMark/>
          </w:tcPr>
          <w:p w14:paraId="0AA0135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Glaux maritima</w:t>
            </w:r>
          </w:p>
        </w:tc>
        <w:tc>
          <w:tcPr>
            <w:tcW w:w="792" w:type="dxa"/>
            <w:tcBorders>
              <w:top w:val="nil"/>
              <w:left w:val="nil"/>
              <w:bottom w:val="single" w:sz="8" w:space="0" w:color="auto"/>
              <w:right w:val="nil"/>
            </w:tcBorders>
            <w:shd w:val="clear" w:color="auto" w:fill="auto"/>
            <w:noWrap/>
            <w:vAlign w:val="bottom"/>
            <w:hideMark/>
          </w:tcPr>
          <w:p w14:paraId="534AD42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c>
          <w:tcPr>
            <w:tcW w:w="320" w:type="dxa"/>
            <w:tcBorders>
              <w:top w:val="nil"/>
              <w:left w:val="nil"/>
              <w:bottom w:val="nil"/>
              <w:right w:val="nil"/>
            </w:tcBorders>
            <w:shd w:val="clear" w:color="000000" w:fill="E7E6E6"/>
            <w:noWrap/>
            <w:vAlign w:val="center"/>
            <w:hideMark/>
          </w:tcPr>
          <w:p w14:paraId="78B91788"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6FC8ADE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single" w:sz="8" w:space="0" w:color="auto"/>
              <w:right w:val="nil"/>
            </w:tcBorders>
            <w:shd w:val="clear" w:color="auto" w:fill="auto"/>
            <w:noWrap/>
            <w:vAlign w:val="bottom"/>
            <w:hideMark/>
          </w:tcPr>
          <w:p w14:paraId="242D9CB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78A131D5" w14:textId="77777777" w:rsidTr="00930EEA">
        <w:trPr>
          <w:trHeight w:val="288"/>
        </w:trPr>
        <w:tc>
          <w:tcPr>
            <w:tcW w:w="1463" w:type="dxa"/>
            <w:vMerge w:val="restart"/>
            <w:tcBorders>
              <w:top w:val="nil"/>
              <w:left w:val="nil"/>
              <w:bottom w:val="single" w:sz="4" w:space="0" w:color="000000"/>
              <w:right w:val="nil"/>
            </w:tcBorders>
            <w:shd w:val="clear" w:color="auto" w:fill="auto"/>
            <w:vAlign w:val="center"/>
            <w:hideMark/>
          </w:tcPr>
          <w:p w14:paraId="0706EF55"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325" w:type="dxa"/>
            <w:tcBorders>
              <w:top w:val="nil"/>
              <w:left w:val="nil"/>
              <w:bottom w:val="single" w:sz="4" w:space="0" w:color="auto"/>
              <w:right w:val="nil"/>
            </w:tcBorders>
            <w:shd w:val="clear" w:color="auto" w:fill="auto"/>
            <w:noWrap/>
            <w:vAlign w:val="bottom"/>
            <w:hideMark/>
          </w:tcPr>
          <w:p w14:paraId="30184B7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Eleocharis parvula</w:t>
            </w:r>
          </w:p>
        </w:tc>
        <w:tc>
          <w:tcPr>
            <w:tcW w:w="792" w:type="dxa"/>
            <w:tcBorders>
              <w:top w:val="nil"/>
              <w:left w:val="nil"/>
              <w:bottom w:val="single" w:sz="4" w:space="0" w:color="auto"/>
              <w:right w:val="nil"/>
            </w:tcBorders>
            <w:shd w:val="clear" w:color="auto" w:fill="auto"/>
            <w:noWrap/>
            <w:vAlign w:val="bottom"/>
            <w:hideMark/>
          </w:tcPr>
          <w:p w14:paraId="2F14ADB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7587F76"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4" w:space="0" w:color="000000"/>
              <w:right w:val="nil"/>
            </w:tcBorders>
            <w:shd w:val="clear" w:color="auto" w:fill="auto"/>
            <w:vAlign w:val="center"/>
            <w:hideMark/>
          </w:tcPr>
          <w:p w14:paraId="291EA26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215" w:type="dxa"/>
            <w:tcBorders>
              <w:top w:val="nil"/>
              <w:left w:val="nil"/>
              <w:bottom w:val="nil"/>
              <w:right w:val="nil"/>
            </w:tcBorders>
            <w:shd w:val="clear" w:color="auto" w:fill="auto"/>
            <w:noWrap/>
            <w:vAlign w:val="center"/>
            <w:hideMark/>
          </w:tcPr>
          <w:p w14:paraId="1748309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Salicornia depressa</w:t>
            </w:r>
          </w:p>
        </w:tc>
        <w:tc>
          <w:tcPr>
            <w:tcW w:w="810" w:type="dxa"/>
            <w:tcBorders>
              <w:top w:val="nil"/>
              <w:left w:val="nil"/>
              <w:bottom w:val="nil"/>
              <w:right w:val="nil"/>
            </w:tcBorders>
            <w:shd w:val="clear" w:color="auto" w:fill="auto"/>
            <w:noWrap/>
            <w:vAlign w:val="center"/>
            <w:hideMark/>
          </w:tcPr>
          <w:p w14:paraId="477BEF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5040D7F3" w14:textId="77777777" w:rsidTr="00930EEA">
        <w:trPr>
          <w:trHeight w:val="288"/>
        </w:trPr>
        <w:tc>
          <w:tcPr>
            <w:tcW w:w="1463" w:type="dxa"/>
            <w:vMerge/>
            <w:tcBorders>
              <w:top w:val="nil"/>
              <w:left w:val="nil"/>
              <w:bottom w:val="single" w:sz="4" w:space="0" w:color="000000"/>
              <w:right w:val="nil"/>
            </w:tcBorders>
            <w:vAlign w:val="center"/>
            <w:hideMark/>
          </w:tcPr>
          <w:p w14:paraId="5B01BB2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792" w:type="dxa"/>
            <w:tcBorders>
              <w:top w:val="nil"/>
              <w:left w:val="nil"/>
              <w:bottom w:val="single" w:sz="4" w:space="0" w:color="auto"/>
              <w:right w:val="nil"/>
            </w:tcBorders>
            <w:shd w:val="clear" w:color="auto" w:fill="auto"/>
            <w:noWrap/>
            <w:vAlign w:val="bottom"/>
            <w:hideMark/>
          </w:tcPr>
          <w:p w14:paraId="54FC6B0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single" w:sz="4" w:space="0" w:color="auto"/>
              <w:right w:val="nil"/>
            </w:tcBorders>
            <w:shd w:val="clear" w:color="000000" w:fill="E7E6E6"/>
            <w:noWrap/>
            <w:vAlign w:val="bottom"/>
            <w:hideMark/>
          </w:tcPr>
          <w:p w14:paraId="72A24F4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4" w:space="0" w:color="000000"/>
              <w:right w:val="nil"/>
            </w:tcBorders>
            <w:vAlign w:val="center"/>
            <w:hideMark/>
          </w:tcPr>
          <w:p w14:paraId="57C8DE17"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810" w:type="dxa"/>
            <w:tcBorders>
              <w:top w:val="nil"/>
              <w:left w:val="nil"/>
              <w:bottom w:val="single" w:sz="4" w:space="0" w:color="auto"/>
              <w:right w:val="nil"/>
            </w:tcBorders>
            <w:shd w:val="clear" w:color="auto" w:fill="auto"/>
            <w:noWrap/>
            <w:vAlign w:val="center"/>
            <w:hideMark/>
          </w:tcPr>
          <w:p w14:paraId="378DA6B2"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rFonts w:cstheme="minorHAnsi"/>
          <w:sz w:val="24"/>
          <w:szCs w:val="24"/>
        </w:rPr>
      </w:pPr>
    </w:p>
    <w:p w14:paraId="5835197F" w14:textId="77777777" w:rsidR="00CC12B5" w:rsidRDefault="00CC12B5">
      <w:pPr>
        <w:rPr>
          <w:rFonts w:cstheme="minorHAnsi"/>
          <w:sz w:val="24"/>
          <w:szCs w:val="24"/>
        </w:rPr>
      </w:pPr>
    </w:p>
    <w:p w14:paraId="03EA210F" w14:textId="77777777" w:rsidR="00CC12B5" w:rsidRDefault="00CC12B5">
      <w:pPr>
        <w:rPr>
          <w:rFonts w:cstheme="minorHAnsi"/>
          <w:sz w:val="24"/>
          <w:szCs w:val="24"/>
        </w:rPr>
      </w:pPr>
    </w:p>
    <w:p w14:paraId="6EA3AB1A" w14:textId="77777777" w:rsidR="00CC12B5" w:rsidRDefault="00CC12B5">
      <w:pPr>
        <w:rPr>
          <w:rFonts w:cstheme="minorHAnsi"/>
          <w:sz w:val="24"/>
          <w:szCs w:val="24"/>
        </w:rPr>
      </w:pPr>
    </w:p>
    <w:p w14:paraId="21379CD5" w14:textId="77777777" w:rsidR="00CC12B5" w:rsidRDefault="00CC12B5">
      <w:pPr>
        <w:rPr>
          <w:rFonts w:cstheme="minorHAnsi"/>
          <w:sz w:val="24"/>
          <w:szCs w:val="24"/>
        </w:rPr>
      </w:pPr>
    </w:p>
    <w:p w14:paraId="1E960AAF" w14:textId="77777777" w:rsidR="00CC12B5" w:rsidRDefault="00CC12B5">
      <w:pPr>
        <w:rPr>
          <w:rFonts w:cstheme="minorHAnsi"/>
          <w:sz w:val="24"/>
          <w:szCs w:val="24"/>
        </w:rPr>
      </w:pPr>
    </w:p>
    <w:p w14:paraId="383A222A" w14:textId="77777777" w:rsidR="00CC12B5" w:rsidRDefault="00CC12B5">
      <w:pPr>
        <w:rPr>
          <w:rFonts w:cstheme="minorHAnsi"/>
          <w:sz w:val="24"/>
          <w:szCs w:val="24"/>
        </w:rPr>
      </w:pPr>
    </w:p>
    <w:p w14:paraId="01C1A86E" w14:textId="77777777" w:rsidR="00CC12B5" w:rsidRDefault="00CC12B5">
      <w:pPr>
        <w:rPr>
          <w:rFonts w:cstheme="minorHAnsi"/>
          <w:sz w:val="24"/>
          <w:szCs w:val="24"/>
        </w:rPr>
      </w:pPr>
    </w:p>
    <w:p w14:paraId="50067BE0" w14:textId="77777777" w:rsidR="00CC12B5" w:rsidRDefault="00CC12B5">
      <w:pPr>
        <w:rPr>
          <w:rFonts w:cstheme="minorHAnsi"/>
          <w:sz w:val="24"/>
          <w:szCs w:val="24"/>
        </w:rPr>
      </w:pPr>
    </w:p>
    <w:p w14:paraId="4AB71D48" w14:textId="77777777" w:rsidR="00CC12B5" w:rsidRDefault="00CC12B5">
      <w:pPr>
        <w:rPr>
          <w:rFonts w:cstheme="minorHAnsi"/>
          <w:sz w:val="24"/>
          <w:szCs w:val="24"/>
        </w:rPr>
      </w:pPr>
    </w:p>
    <w:p w14:paraId="43D90E71" w14:textId="77777777" w:rsidR="00CC12B5" w:rsidRDefault="00CC12B5">
      <w:pPr>
        <w:rPr>
          <w:rFonts w:cstheme="minorHAnsi"/>
          <w:sz w:val="24"/>
          <w:szCs w:val="24"/>
        </w:rPr>
      </w:pPr>
    </w:p>
    <w:p w14:paraId="71A7825B" w14:textId="77777777" w:rsidR="00CC12B5" w:rsidRDefault="00CC12B5" w:rsidP="00CC12B5">
      <w:pPr>
        <w:keepNext/>
      </w:pPr>
      <w:r>
        <w:rPr>
          <w:noProof/>
        </w:rPr>
        <w:lastRenderedPageBreak/>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240CA14" w14:textId="495ECB22" w:rsidR="00CC12B5" w:rsidRDefault="00CC12B5" w:rsidP="00CC12B5">
      <w:pPr>
        <w:pStyle w:val="Caption"/>
      </w:pPr>
      <w:bookmarkStart w:id="90" w:name="_Ref128237364"/>
      <w:r>
        <w:t xml:space="preserve">Figure </w:t>
      </w:r>
      <w:fldSimple w:instr=" SEQ Figure \* ARABIC ">
        <w:r w:rsidR="00223C80">
          <w:rPr>
            <w:noProof/>
          </w:rPr>
          <w:t>3</w:t>
        </w:r>
      </w:fldSimple>
      <w:bookmarkEnd w:id="90"/>
      <w:r>
        <w:t xml:space="preserve">. Species richness of native vs. non-native plants </w:t>
      </w:r>
      <w:del w:id="91" w:author="Martin, Tara (Forestry)" w:date="2023-05-22T07:31:00Z">
        <w:r w:rsidDel="00F51501">
          <w:delText xml:space="preserve">was even </w:delText>
        </w:r>
      </w:del>
      <w:r>
        <w:t xml:space="preserve">among disturbance categories in both Nanaimo and Little Qualicum River Estuaries for both above-ground vegetation and surface seed banks. </w:t>
      </w:r>
    </w:p>
    <w:p w14:paraId="638BB140" w14:textId="77777777" w:rsidR="00CC12B5" w:rsidRDefault="00CC12B5">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328AAADD" w:rsidR="004A6776" w:rsidRPr="001C0EEC" w:rsidRDefault="004A6776" w:rsidP="004A6776">
      <w:pPr>
        <w:pStyle w:val="Caption"/>
        <w:rPr>
          <w:rFonts w:cstheme="minorHAnsi"/>
          <w:sz w:val="24"/>
          <w:szCs w:val="24"/>
        </w:rPr>
      </w:pPr>
      <w:bookmarkStart w:id="92" w:name="_Ref112945173"/>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4</w:t>
      </w:r>
      <w:r w:rsidRPr="001C0EEC">
        <w:rPr>
          <w:rFonts w:cstheme="minorHAnsi"/>
          <w:noProof/>
          <w:sz w:val="24"/>
          <w:szCs w:val="24"/>
        </w:rPr>
        <w:fldChar w:fldCharType="end"/>
      </w:r>
      <w:bookmarkEnd w:id="92"/>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Pr>
          <w:rFonts w:cstheme="minorHAnsi"/>
          <w:sz w:val="24"/>
          <w:szCs w:val="24"/>
        </w:rPr>
        <w:t>a nearly</w:t>
      </w:r>
      <w:r w:rsidR="00F62B17">
        <w:rPr>
          <w:rFonts w:cstheme="minorHAnsi"/>
          <w:sz w:val="24"/>
          <w:szCs w:val="24"/>
        </w:rPr>
        <w:t xml:space="preserve"> equal</w:t>
      </w:r>
      <w:r w:rsidRPr="001C0EEC">
        <w:rPr>
          <w:rFonts w:cstheme="minorHAnsi"/>
          <w:sz w:val="24"/>
          <w:szCs w:val="24"/>
        </w:rPr>
        <w:t xml:space="preserve">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sidR="008E3610">
        <w:rPr>
          <w:rFonts w:cstheme="minorHAnsi"/>
          <w:sz w:val="24"/>
          <w:szCs w:val="24"/>
        </w:rPr>
        <w:t xml:space="preserve"> U</w:t>
      </w:r>
      <w:r w:rsidRPr="001C0EEC">
        <w:rPr>
          <w:rFonts w:cstheme="minorHAnsi"/>
          <w:sz w:val="24"/>
          <w:szCs w:val="24"/>
        </w:rPr>
        <w:t>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commentRangeStart w:id="93"/>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commentRangeEnd w:id="93"/>
      <w:r w:rsidR="00941888">
        <w:rPr>
          <w:rStyle w:val="CommentReference"/>
        </w:rPr>
        <w:commentReference w:id="93"/>
      </w:r>
    </w:p>
    <w:p w14:paraId="1C038A4D" w14:textId="47354795" w:rsidR="00FB053E" w:rsidRPr="001C0EEC" w:rsidRDefault="00477F0A" w:rsidP="00477F0A">
      <w:pPr>
        <w:pStyle w:val="Caption"/>
        <w:rPr>
          <w:rFonts w:cstheme="minorHAnsi"/>
          <w:sz w:val="24"/>
          <w:szCs w:val="24"/>
        </w:rPr>
      </w:pPr>
      <w:bookmarkStart w:id="94" w:name="_Ref127953458"/>
      <w:commentRangeStart w:id="95"/>
      <w:r w:rsidRPr="001C0EEC">
        <w:rPr>
          <w:rFonts w:cstheme="minorHAnsi"/>
          <w:sz w:val="24"/>
          <w:szCs w:val="24"/>
        </w:rPr>
        <w:t xml:space="preserve">Figure </w:t>
      </w:r>
      <w:commentRangeEnd w:id="95"/>
      <w:r w:rsidR="00F2157E">
        <w:rPr>
          <w:rStyle w:val="CommentReference"/>
          <w:i w:val="0"/>
          <w:iCs w:val="0"/>
          <w:color w:val="auto"/>
        </w:rPr>
        <w:commentReference w:id="95"/>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5</w:t>
      </w:r>
      <w:r w:rsidRPr="001C0EEC">
        <w:rPr>
          <w:rFonts w:cstheme="minorHAnsi"/>
          <w:sz w:val="24"/>
          <w:szCs w:val="24"/>
        </w:rPr>
        <w:fldChar w:fldCharType="end"/>
      </w:r>
      <w:bookmarkEnd w:id="94"/>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6264978" cy="2397210"/>
                    </a:xfrm>
                    <a:prstGeom prst="rect">
                      <a:avLst/>
                    </a:prstGeom>
                  </pic:spPr>
                </pic:pic>
              </a:graphicData>
            </a:graphic>
          </wp:inline>
        </w:drawing>
      </w:r>
    </w:p>
    <w:p w14:paraId="1708E6C2" w14:textId="6C37D2FC" w:rsidR="00A8410B" w:rsidRDefault="004270C5" w:rsidP="007831B0">
      <w:pPr>
        <w:pStyle w:val="Caption"/>
        <w:rPr>
          <w:color w:val="2F5496" w:themeColor="accent1" w:themeShade="BF"/>
        </w:rPr>
      </w:pPr>
      <w:bookmarkStart w:id="96" w:name="_Ref127956402"/>
      <w:commentRangeStart w:id="97"/>
      <w:r w:rsidRPr="001C0EEC">
        <w:rPr>
          <w:rFonts w:cstheme="minorHAnsi"/>
          <w:sz w:val="24"/>
          <w:szCs w:val="24"/>
        </w:rPr>
        <w:t xml:space="preserve">Figure </w:t>
      </w:r>
      <w:commentRangeEnd w:id="97"/>
      <w:r w:rsidR="007D2805">
        <w:rPr>
          <w:rStyle w:val="CommentReference"/>
          <w:i w:val="0"/>
          <w:iCs w:val="0"/>
          <w:color w:val="auto"/>
        </w:rPr>
        <w:commentReference w:id="97"/>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96"/>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73B83C26" w14:textId="7D91C0EA" w:rsidR="00E641B8" w:rsidRPr="007831B0" w:rsidRDefault="00A8410B" w:rsidP="007831B0">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Discussion</w:t>
      </w:r>
    </w:p>
    <w:p w14:paraId="2B1E9E20" w14:textId="57787457"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ins w:id="98" w:author="Martin, Tara (Forestry)" w:date="2023-05-23T08:53:00Z">
        <w:r w:rsidR="00037616">
          <w:rPr>
            <w:rFonts w:cstheme="minorHAnsi"/>
            <w:sz w:val="24"/>
            <w:szCs w:val="24"/>
          </w:rPr>
          <w:t xml:space="preserve">, reflecting </w:t>
        </w:r>
      </w:ins>
      <w:ins w:id="99" w:author="Martin, Tara (Forestry)" w:date="2023-05-23T08:54:00Z">
        <w:r w:rsidR="00037616">
          <w:rPr>
            <w:rFonts w:cstheme="minorHAnsi"/>
            <w:sz w:val="24"/>
            <w:szCs w:val="24"/>
          </w:rPr>
          <w:t>the prevalence of non-native grasses throughout the region</w:t>
        </w:r>
      </w:ins>
      <w:r w:rsidR="00CC36D0" w:rsidRPr="007831B0">
        <w:rPr>
          <w:rFonts w:cstheme="minorHAnsi"/>
          <w:sz w:val="24"/>
          <w:szCs w:val="24"/>
        </w:rPr>
        <w:t>.</w:t>
      </w:r>
    </w:p>
    <w:p w14:paraId="1DDCF0E8" w14:textId="5B3E3A0A" w:rsidR="00621D37" w:rsidRPr="007831B0"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115521" w:rsidRPr="007831B0">
        <w:rPr>
          <w:rFonts w:cstheme="minorHAnsi"/>
          <w:sz w:val="24"/>
          <w:szCs w:val="24"/>
        </w:rPr>
        <w:t>, but also competitive recruitment strategies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seed banks 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 xml:space="preserve">, resulting in a greater risk of ecological memory loss within the recovering plant community. </w:t>
      </w:r>
    </w:p>
    <w:p w14:paraId="220B3C3D" w14:textId="7F45AC6D" w:rsidR="00514074" w:rsidRPr="007831B0" w:rsidRDefault="0035211F" w:rsidP="007831B0">
      <w:pPr>
        <w:ind w:firstLine="360"/>
        <w:rPr>
          <w:rFonts w:cstheme="minorHAnsi"/>
          <w:sz w:val="24"/>
          <w:szCs w:val="24"/>
        </w:rPr>
      </w:pPr>
      <w:r w:rsidRPr="007831B0">
        <w:rPr>
          <w:rFonts w:cstheme="minorHAnsi"/>
          <w:sz w:val="24"/>
          <w:szCs w:val="24"/>
        </w:rPr>
        <w:t>Post-disturbance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be resulting in a loss of ecological memory, which hinder</w:t>
      </w:r>
      <w:r w:rsidR="003705BD" w:rsidRPr="007831B0">
        <w:rPr>
          <w:rFonts w:cstheme="minorHAnsi"/>
          <w:sz w:val="24"/>
          <w:szCs w:val="24"/>
        </w:rPr>
        <w:t>s</w:t>
      </w:r>
      <w:r w:rsidR="00A44AAA" w:rsidRPr="007831B0">
        <w:rPr>
          <w:rFonts w:cstheme="minorHAnsi"/>
          <w:sz w:val="24"/>
          <w:szCs w:val="24"/>
        </w:rPr>
        <w:t xml:space="preserve"> restoration of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835DBA">
        <w:rPr>
          <w:rFonts w:cstheme="minorHAnsi"/>
          <w:sz w:val="24"/>
          <w:szCs w:val="24"/>
        </w:rPr>
        <w:t>. We</w:t>
      </w:r>
      <w:r w:rsidR="00E163FB" w:rsidRPr="007831B0">
        <w:rPr>
          <w:rFonts w:cstheme="minorHAnsi"/>
          <w:sz w:val="24"/>
          <w:szCs w:val="24"/>
        </w:rPr>
        <w:t xml:space="preserve"> </w:t>
      </w:r>
      <w:r w:rsidR="00835DBA">
        <w:rPr>
          <w:rFonts w:cstheme="minorHAnsi"/>
          <w:sz w:val="24"/>
          <w:szCs w:val="24"/>
        </w:rPr>
        <w:t xml:space="preserve">also </w:t>
      </w:r>
      <w:r w:rsidR="00E163FB" w:rsidRPr="007831B0">
        <w:rPr>
          <w:rFonts w:cstheme="minorHAnsi"/>
          <w:sz w:val="24"/>
          <w:szCs w:val="24"/>
        </w:rPr>
        <w:t xml:space="preserve">noted </w:t>
      </w:r>
      <w:r w:rsidR="00835DBA" w:rsidRPr="007831B0">
        <w:rPr>
          <w:rFonts w:cstheme="minorHAnsi"/>
          <w:i/>
          <w:iCs/>
          <w:sz w:val="24"/>
          <w:szCs w:val="24"/>
        </w:rPr>
        <w:t>A. stolonifera</w:t>
      </w:r>
      <w:r w:rsidR="00835DBA" w:rsidRPr="007831B0">
        <w:rPr>
          <w:rFonts w:cstheme="minorHAnsi"/>
          <w:sz w:val="24"/>
          <w:szCs w:val="24"/>
        </w:rPr>
        <w:t xml:space="preserve"> </w:t>
      </w:r>
      <w:r w:rsidR="00E163FB" w:rsidRPr="007831B0">
        <w:rPr>
          <w:rFonts w:cstheme="minorHAnsi"/>
          <w:sz w:val="24"/>
          <w:szCs w:val="24"/>
        </w:rPr>
        <w:t xml:space="preserve">did not appear in the surface seed banks of 1-year old exclosures </w:t>
      </w:r>
      <w:r w:rsidR="008B239E">
        <w:rPr>
          <w:rFonts w:cstheme="minorHAnsi"/>
          <w:sz w:val="24"/>
          <w:szCs w:val="24"/>
        </w:rPr>
        <w:t>in this estuary</w:t>
      </w:r>
      <w:r w:rsidR="00835DBA">
        <w:rPr>
          <w:rFonts w:cstheme="minorHAnsi"/>
          <w:sz w:val="24"/>
          <w:szCs w:val="24"/>
        </w:rPr>
        <w:t xml:space="preserve">, or at </w:t>
      </w:r>
      <w:r w:rsidR="00131C53" w:rsidRPr="007831B0">
        <w:rPr>
          <w:rFonts w:cstheme="minorHAnsi"/>
          <w:sz w:val="24"/>
          <w:szCs w:val="24"/>
        </w:rPr>
        <w:t>Grubbed sites in either estuary</w:t>
      </w:r>
      <w:r w:rsidR="00434972" w:rsidRPr="007831B0">
        <w:rPr>
          <w:rFonts w:cstheme="minorHAnsi"/>
          <w:sz w:val="24"/>
          <w:szCs w:val="24"/>
        </w:rPr>
        <w:t xml:space="preserve"> despite its dominance in LQRE</w:t>
      </w:r>
      <w:r w:rsidR="00131C53" w:rsidRPr="007831B0">
        <w:rPr>
          <w:rFonts w:cstheme="minorHAnsi"/>
          <w:sz w:val="24"/>
          <w:szCs w:val="24"/>
        </w:rPr>
        <w:t>.</w:t>
      </w:r>
      <w:r w:rsidR="00E163FB" w:rsidRPr="007831B0">
        <w:rPr>
          <w:rFonts w:cstheme="minorHAnsi"/>
          <w:sz w:val="24"/>
          <w:szCs w:val="24"/>
        </w:rPr>
        <w:t xml:space="preserve"> </w:t>
      </w:r>
      <w:commentRangeStart w:id="100"/>
      <w:r w:rsidR="003B0067">
        <w:rPr>
          <w:rFonts w:ascii="Calibri" w:hAnsi="Calibri" w:cs="Calibri"/>
        </w:rPr>
        <w:t>Moreover, indicator species analysis did identify any species as significantly characterizing 1-year old exclosures (</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commentRangeEnd w:id="100"/>
      <w:r w:rsidR="00124E48">
        <w:rPr>
          <w:rStyle w:val="CommentReference"/>
        </w:rPr>
        <w:commentReference w:id="100"/>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‘memory loss’ of propagules in the surface seed bank via erosion </w:t>
      </w:r>
      <w:r w:rsidR="00123193" w:rsidRPr="007831B0">
        <w:rPr>
          <w:rFonts w:cstheme="minorHAnsi"/>
          <w:sz w:val="24"/>
          <w:szCs w:val="24"/>
        </w:rPr>
        <w:t xml:space="preserve">when vegetation is stripped away. Thus, </w:t>
      </w:r>
      <w:r w:rsidR="00E163FB" w:rsidRPr="007831B0">
        <w:rPr>
          <w:rFonts w:cstheme="minorHAnsi"/>
          <w:sz w:val="24"/>
          <w:szCs w:val="24"/>
        </w:rPr>
        <w:t xml:space="preserve">any </w:t>
      </w:r>
      <w:r w:rsidR="00BB7EDB">
        <w:rPr>
          <w:rFonts w:cstheme="minorHAnsi"/>
          <w:sz w:val="24"/>
          <w:szCs w:val="24"/>
        </w:rPr>
        <w:t>historic</w:t>
      </w:r>
      <w:r w:rsidR="00131C53" w:rsidRPr="007831B0">
        <w:rPr>
          <w:rFonts w:cstheme="minorHAnsi"/>
          <w:i/>
          <w:iCs/>
          <w:sz w:val="24"/>
          <w:szCs w:val="24"/>
        </w:rPr>
        <w:t xml:space="preserve"> </w:t>
      </w:r>
      <w:r w:rsidR="00E163FB" w:rsidRPr="007831B0">
        <w:rPr>
          <w:rFonts w:cstheme="minorHAnsi"/>
          <w:sz w:val="24"/>
          <w:szCs w:val="24"/>
        </w:rPr>
        <w:t xml:space="preserve">seed inputs </w:t>
      </w:r>
      <w:r w:rsidR="00434972" w:rsidRPr="007831B0">
        <w:rPr>
          <w:rFonts w:cstheme="minorHAnsi"/>
          <w:sz w:val="24"/>
          <w:szCs w:val="24"/>
        </w:rPr>
        <w:t xml:space="preserve">in these estuaries </w:t>
      </w:r>
      <w:r w:rsidR="00131C53" w:rsidRPr="007831B0">
        <w:rPr>
          <w:rFonts w:cstheme="minorHAnsi"/>
          <w:sz w:val="24"/>
          <w:szCs w:val="24"/>
        </w:rPr>
        <w:t>were</w:t>
      </w:r>
      <w:r w:rsidR="00E163FB" w:rsidRPr="007831B0">
        <w:rPr>
          <w:rFonts w:cstheme="minorHAnsi"/>
          <w:sz w:val="24"/>
          <w:szCs w:val="24"/>
        </w:rPr>
        <w:t xml:space="preserve"> lost by </w:t>
      </w:r>
      <w:r w:rsidR="00E163FB" w:rsidRPr="007831B0">
        <w:rPr>
          <w:rFonts w:cstheme="minorHAnsi"/>
          <w:sz w:val="24"/>
          <w:szCs w:val="24"/>
        </w:rPr>
        <w:lastRenderedPageBreak/>
        <w:t>erosion</w:t>
      </w:r>
      <w:r w:rsidR="00131C53" w:rsidRPr="007831B0">
        <w:rPr>
          <w:rFonts w:cstheme="minorHAnsi"/>
          <w:sz w:val="24"/>
          <w:szCs w:val="24"/>
        </w:rPr>
        <w:t xml:space="preserve"> following </w:t>
      </w:r>
      <w:r w:rsidR="00F66D68" w:rsidRPr="007831B0">
        <w:rPr>
          <w:rFonts w:cstheme="minorHAnsi"/>
          <w:sz w:val="24"/>
          <w:szCs w:val="24"/>
        </w:rPr>
        <w:t>overgrazing</w:t>
      </w:r>
      <w:r w:rsidR="00E163FB" w:rsidRPr="007831B0">
        <w:rPr>
          <w:rFonts w:cstheme="minorHAnsi"/>
          <w:sz w:val="24"/>
          <w:szCs w:val="24"/>
        </w:rPr>
        <w:t xml:space="preserve">, </w:t>
      </w:r>
      <w:r w:rsidR="006F1121" w:rsidRPr="007831B0">
        <w:rPr>
          <w:rFonts w:cstheme="minorHAnsi"/>
          <w:sz w:val="24"/>
          <w:szCs w:val="24"/>
        </w:rPr>
        <w:t xml:space="preserve">but more importantly </w:t>
      </w:r>
      <w:r w:rsidR="00BB7EDB">
        <w:rPr>
          <w:rFonts w:cstheme="minorHAnsi"/>
          <w:sz w:val="24"/>
          <w:szCs w:val="24"/>
        </w:rPr>
        <w:t xml:space="preserve">invasive 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r w:rsidR="00351B8C">
        <w:rPr>
          <w:rFonts w:cstheme="minorHAnsi"/>
          <w:sz w:val="24"/>
          <w:szCs w:val="24"/>
        </w:rPr>
        <w:t>Additionally, s</w:t>
      </w:r>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species do</w:t>
      </w:r>
      <w:ins w:id="101" w:author="Martin, Tara (Forestry)" w:date="2023-05-23T08:57:00Z">
        <w:r w:rsidR="00124E48">
          <w:rPr>
            <w:rFonts w:cstheme="minorHAnsi"/>
            <w:sz w:val="24"/>
            <w:szCs w:val="24"/>
          </w:rPr>
          <w:t xml:space="preserve"> not</w:t>
        </w:r>
      </w:ins>
      <w:del w:id="102" w:author="Martin, Tara (Forestry)" w:date="2023-05-23T08:57:00Z">
        <w:r w:rsidR="00596836" w:rsidRPr="007831B0" w:rsidDel="00124E48">
          <w:rPr>
            <w:rFonts w:cstheme="minorHAnsi"/>
            <w:sz w:val="24"/>
            <w:szCs w:val="24"/>
          </w:rPr>
          <w:delText>n’t</w:delText>
        </w:r>
      </w:del>
      <w:r w:rsidR="00596836" w:rsidRPr="007831B0">
        <w:rPr>
          <w:rFonts w:cstheme="minorHAnsi"/>
          <w:sz w:val="24"/>
          <w:szCs w:val="24"/>
        </w:rPr>
        <w:t xml:space="preserve">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the </w:t>
      </w:r>
      <w:r w:rsidR="005E1E0C" w:rsidRPr="007831B0">
        <w:rPr>
          <w:rFonts w:cstheme="minorHAnsi"/>
          <w:sz w:val="24"/>
          <w:szCs w:val="24"/>
        </w:rPr>
        <w:t xml:space="preserve">surface seed bank memory is “reset” during the recovery process via novel propagule introductions, resulting in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sidR="00651D3B" w:rsidRPr="007831B0">
        <w:rPr>
          <w:rFonts w:cstheme="minorHAnsi"/>
          <w:sz w:val="24"/>
          <w:szCs w:val="24"/>
        </w:rPr>
        <w:t xml:space="preserve">, </w:t>
      </w:r>
      <w:ins w:id="103" w:author="Martin, Tara (Forestry)" w:date="2023-05-23T08:58:00Z">
        <w:r w:rsidR="00124E48">
          <w:rPr>
            <w:rFonts w:cstheme="minorHAnsi"/>
            <w:sz w:val="24"/>
            <w:szCs w:val="24"/>
          </w:rPr>
          <w:t>suggesting that</w:t>
        </w:r>
      </w:ins>
      <w:del w:id="104" w:author="Martin, Tara (Forestry)" w:date="2023-05-23T08:58:00Z">
        <w:r w:rsidR="00651D3B" w:rsidRPr="007831B0" w:rsidDel="00124E48">
          <w:rPr>
            <w:rFonts w:cstheme="minorHAnsi"/>
            <w:sz w:val="24"/>
            <w:szCs w:val="24"/>
          </w:rPr>
          <w:delText>or</w:delText>
        </w:r>
      </w:del>
      <w:r w:rsidR="00651D3B" w:rsidRPr="007831B0">
        <w:rPr>
          <w:rFonts w:cstheme="minorHAnsi"/>
          <w:sz w:val="24"/>
          <w:szCs w:val="24"/>
        </w:rPr>
        <w:t xml:space="preserve"> </w:t>
      </w:r>
      <w:ins w:id="105" w:author="Martin, Tara (Forestry)" w:date="2023-05-23T08:58:00Z">
        <w:r w:rsidR="00124E48">
          <w:rPr>
            <w:rFonts w:cstheme="minorHAnsi"/>
            <w:sz w:val="24"/>
            <w:szCs w:val="24"/>
          </w:rPr>
          <w:t>activ</w:t>
        </w:r>
      </w:ins>
      <w:ins w:id="106" w:author="Martin, Tara (Forestry)" w:date="2023-05-23T08:59:00Z">
        <w:r w:rsidR="00124E48">
          <w:rPr>
            <w:rFonts w:cstheme="minorHAnsi"/>
            <w:sz w:val="24"/>
            <w:szCs w:val="24"/>
          </w:rPr>
          <w:t xml:space="preserve">e </w:t>
        </w:r>
      </w:ins>
      <w:r w:rsidR="00651D3B" w:rsidRPr="007831B0">
        <w:rPr>
          <w:rFonts w:cstheme="minorHAnsi"/>
          <w:sz w:val="24"/>
          <w:szCs w:val="24"/>
        </w:rPr>
        <w:t>land manage</w:t>
      </w:r>
      <w:ins w:id="107" w:author="Martin, Tara (Forestry)" w:date="2023-05-23T08:58:00Z">
        <w:r w:rsidR="00124E48">
          <w:rPr>
            <w:rFonts w:cstheme="minorHAnsi"/>
            <w:sz w:val="24"/>
            <w:szCs w:val="24"/>
          </w:rPr>
          <w:t>ment</w:t>
        </w:r>
      </w:ins>
      <w:del w:id="108" w:author="Martin, Tara (Forestry)" w:date="2023-05-23T08:58:00Z">
        <w:r w:rsidR="00651D3B" w:rsidRPr="007831B0" w:rsidDel="00124E48">
          <w:rPr>
            <w:rFonts w:cstheme="minorHAnsi"/>
            <w:sz w:val="24"/>
            <w:szCs w:val="24"/>
          </w:rPr>
          <w:delText>rs</w:delText>
        </w:r>
      </w:del>
      <w:r w:rsidR="00651D3B" w:rsidRPr="007831B0">
        <w:rPr>
          <w:rFonts w:cstheme="minorHAnsi"/>
          <w:sz w:val="24"/>
          <w:szCs w:val="24"/>
        </w:rPr>
        <w:t xml:space="preserve"> </w:t>
      </w:r>
      <w:ins w:id="109" w:author="Martin, Tara (Forestry)" w:date="2023-05-23T08:58:00Z">
        <w:r w:rsidR="00124E48">
          <w:rPr>
            <w:rFonts w:cstheme="minorHAnsi"/>
            <w:sz w:val="24"/>
            <w:szCs w:val="24"/>
          </w:rPr>
          <w:t xml:space="preserve">may </w:t>
        </w:r>
      </w:ins>
      <w:ins w:id="110" w:author="Martin, Tara (Forestry)" w:date="2023-05-23T08:59:00Z">
        <w:r w:rsidR="00124E48">
          <w:rPr>
            <w:rFonts w:cstheme="minorHAnsi"/>
            <w:sz w:val="24"/>
            <w:szCs w:val="24"/>
          </w:rPr>
          <w:t xml:space="preserve">be required to </w:t>
        </w:r>
      </w:ins>
      <w:del w:id="111" w:author="Martin, Tara (Forestry)" w:date="2023-05-23T08:58:00Z">
        <w:r w:rsidR="00651D3B" w:rsidRPr="007831B0" w:rsidDel="00124E48">
          <w:rPr>
            <w:rFonts w:cstheme="minorHAnsi"/>
            <w:sz w:val="24"/>
            <w:szCs w:val="24"/>
          </w:rPr>
          <w:delText>must</w:delText>
        </w:r>
        <w:r w:rsidR="00861668" w:rsidDel="00124E48">
          <w:rPr>
            <w:rFonts w:cstheme="minorHAnsi"/>
            <w:sz w:val="24"/>
            <w:szCs w:val="24"/>
          </w:rPr>
          <w:delText xml:space="preserve"> actively </w:delText>
        </w:r>
      </w:del>
      <w:del w:id="112" w:author="Martin, Tara (Forestry)" w:date="2023-05-23T08:59:00Z">
        <w:r w:rsidR="00861668" w:rsidDel="00124E48">
          <w:rPr>
            <w:rFonts w:cstheme="minorHAnsi"/>
            <w:sz w:val="24"/>
            <w:szCs w:val="24"/>
          </w:rPr>
          <w:delText>intervene</w:delText>
        </w:r>
        <w:r w:rsidR="005E1E0C" w:rsidRPr="007831B0" w:rsidDel="00124E48">
          <w:rPr>
            <w:rFonts w:cstheme="minorHAnsi"/>
            <w:sz w:val="24"/>
            <w:szCs w:val="24"/>
          </w:rPr>
          <w:delText xml:space="preserve"> to</w:delText>
        </w:r>
      </w:del>
      <w:r w:rsidR="005E1E0C" w:rsidRPr="007831B0">
        <w:rPr>
          <w:rFonts w:cstheme="minorHAnsi"/>
          <w:sz w:val="24"/>
          <w:szCs w:val="24"/>
        </w:rPr>
        <w:t xml:space="preserve"> prevent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651D3B" w:rsidRPr="007831B0">
        <w:rPr>
          <w:rFonts w:cstheme="minorHAnsi"/>
          <w:sz w:val="24"/>
          <w:szCs w:val="24"/>
        </w:rPr>
        <w:t xml:space="preserve"> following </w:t>
      </w:r>
      <w:r w:rsidR="00E34F3B" w:rsidRPr="007831B0">
        <w:rPr>
          <w:rFonts w:cstheme="minorHAnsi"/>
          <w:sz w:val="24"/>
          <w:szCs w:val="24"/>
        </w:rPr>
        <w:t>grazing disturbance</w:t>
      </w:r>
      <w:r w:rsidR="00651D3B" w:rsidRPr="007831B0">
        <w:rPr>
          <w:rFonts w:cstheme="minorHAnsi"/>
          <w:sz w:val="24"/>
          <w:szCs w:val="24"/>
        </w:rPr>
        <w:t xml:space="preserve">. </w:t>
      </w:r>
      <w:r w:rsidR="000A7400" w:rsidRPr="007831B0">
        <w:rPr>
          <w:rFonts w:cstheme="minorHAnsi"/>
          <w:sz w:val="24"/>
          <w:szCs w:val="24"/>
        </w:rPr>
        <w:t xml:space="preserve"> </w:t>
      </w:r>
    </w:p>
    <w:p w14:paraId="435B94BC" w14:textId="154CC4CF" w:rsidR="00466B55" w:rsidRPr="007831B0" w:rsidRDefault="00850DA1" w:rsidP="007831B0">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transplanting 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p>
    <w:p w14:paraId="529BA915" w14:textId="5F69C246" w:rsidR="00BE67D7" w:rsidRDefault="00460B4B" w:rsidP="00A71B30">
      <w:pPr>
        <w:ind w:firstLine="720"/>
        <w:rPr>
          <w:ins w:id="113" w:author="Martin, Tara (Forestry)" w:date="2023-05-23T09:26:00Z"/>
          <w:rFonts w:cstheme="minorHAnsi"/>
          <w:sz w:val="24"/>
          <w:szCs w:val="24"/>
        </w:rPr>
      </w:pPr>
      <w:r w:rsidRPr="007831B0">
        <w:rPr>
          <w:rFonts w:cstheme="minorHAnsi"/>
          <w:sz w:val="24"/>
          <w:szCs w:val="24"/>
        </w:rPr>
        <w:t xml:space="preserve">We </w:t>
      </w:r>
      <w:del w:id="114" w:author="Martin, Tara (Forestry)" w:date="2023-05-23T09:21:00Z">
        <w:r w:rsidRPr="007831B0" w:rsidDel="001C720C">
          <w:rPr>
            <w:rFonts w:cstheme="minorHAnsi"/>
            <w:sz w:val="24"/>
            <w:szCs w:val="24"/>
          </w:rPr>
          <w:delText>especially want to emphasize</w:delText>
        </w:r>
      </w:del>
      <w:ins w:id="115" w:author="Martin, Tara (Forestry)" w:date="2023-05-23T09:21:00Z">
        <w:r w:rsidR="001C720C">
          <w:rPr>
            <w:rFonts w:cstheme="minorHAnsi"/>
            <w:sz w:val="24"/>
            <w:szCs w:val="24"/>
          </w:rPr>
          <w:t>note</w:t>
        </w:r>
      </w:ins>
      <w:r w:rsidRPr="007831B0">
        <w:rPr>
          <w:rFonts w:cstheme="minorHAnsi"/>
          <w:sz w:val="24"/>
          <w:szCs w:val="24"/>
        </w:rPr>
        <w:t xml:space="preserve"> that the</w:t>
      </w:r>
      <w:r w:rsidR="007C21F9">
        <w:rPr>
          <w:rFonts w:cstheme="minorHAnsi"/>
          <w:sz w:val="24"/>
          <w:szCs w:val="24"/>
        </w:rPr>
        <w:t xml:space="preserve"> sites sampled at</w:t>
      </w:r>
      <w:r w:rsidRPr="007831B0">
        <w:rPr>
          <w:rFonts w:cstheme="minorHAnsi"/>
          <w:sz w:val="24"/>
          <w:szCs w:val="24"/>
        </w:rPr>
        <w:t xml:space="preserve"> Little Qualicum River Estuary appear</w:t>
      </w:r>
      <w:del w:id="116" w:author="Martin, Tara (Forestry)" w:date="2023-05-23T09:01:00Z">
        <w:r w:rsidRPr="007831B0" w:rsidDel="00124E48">
          <w:rPr>
            <w:rFonts w:cstheme="minorHAnsi"/>
            <w:sz w:val="24"/>
            <w:szCs w:val="24"/>
          </w:rPr>
          <w:delText>s</w:delText>
        </w:r>
      </w:del>
      <w:r w:rsidRPr="007831B0">
        <w:rPr>
          <w:rFonts w:cstheme="minorHAnsi"/>
          <w:sz w:val="24"/>
          <w:szCs w:val="24"/>
        </w:rPr>
        <w:t xml:space="preserve"> to have </w:t>
      </w:r>
      <w:r w:rsidR="00C27637">
        <w:rPr>
          <w:rFonts w:cstheme="minorHAnsi"/>
          <w:sz w:val="24"/>
          <w:szCs w:val="24"/>
        </w:rPr>
        <w:t>a</w:t>
      </w:r>
      <w:r w:rsidRPr="007831B0">
        <w:rPr>
          <w:rFonts w:cstheme="minorHAnsi"/>
          <w:sz w:val="24"/>
          <w:szCs w:val="24"/>
        </w:rPr>
        <w:t xml:space="preserve"> greater threat of non-native invasive species encroachment</w:t>
      </w:r>
      <w:r w:rsidR="00C27637">
        <w:rPr>
          <w:rFonts w:cstheme="minorHAnsi"/>
          <w:sz w:val="24"/>
          <w:szCs w:val="24"/>
        </w:rPr>
        <w:t xml:space="preserve"> than</w:t>
      </w:r>
      <w:r w:rsidR="007C21F9">
        <w:rPr>
          <w:rFonts w:cstheme="minorHAnsi"/>
          <w:sz w:val="24"/>
          <w:szCs w:val="24"/>
        </w:rPr>
        <w:t xml:space="preserve"> sites sampled at</w:t>
      </w:r>
      <w:r w:rsidR="00C27637">
        <w:rPr>
          <w:rFonts w:cstheme="minorHAnsi"/>
          <w:sz w:val="24"/>
          <w:szCs w:val="24"/>
        </w:rPr>
        <w:t xml:space="preserve"> Nanaimo River Estuary</w:t>
      </w:r>
      <w:r w:rsidR="00C8747F">
        <w:rPr>
          <w:rFonts w:cstheme="minorHAnsi"/>
          <w:sz w:val="24"/>
          <w:szCs w:val="24"/>
        </w:rPr>
        <w:t xml:space="preserve"> (</w:t>
      </w:r>
      <w:r w:rsidR="001E50D1">
        <w:rPr>
          <w:rFonts w:cstheme="minorHAnsi"/>
          <w:sz w:val="24"/>
          <w:szCs w:val="24"/>
        </w:rPr>
        <w:fldChar w:fldCharType="begin"/>
      </w:r>
      <w:r w:rsidR="001E50D1">
        <w:rPr>
          <w:rFonts w:cstheme="minorHAnsi"/>
          <w:sz w:val="24"/>
          <w:szCs w:val="24"/>
        </w:rPr>
        <w:instrText xml:space="preserve"> REF _Ref112945173 \h </w:instrText>
      </w:r>
      <w:r w:rsidR="001E50D1">
        <w:rPr>
          <w:rFonts w:cstheme="minorHAnsi"/>
          <w:sz w:val="24"/>
          <w:szCs w:val="24"/>
        </w:rPr>
      </w:r>
      <w:r w:rsidR="001E50D1">
        <w:rPr>
          <w:rFonts w:cstheme="minorHAnsi"/>
          <w:sz w:val="24"/>
          <w:szCs w:val="24"/>
        </w:rPr>
        <w:fldChar w:fldCharType="separate"/>
      </w:r>
      <w:r w:rsidR="001E50D1" w:rsidRPr="001C0EEC">
        <w:rPr>
          <w:rFonts w:cstheme="minorHAnsi"/>
          <w:sz w:val="24"/>
          <w:szCs w:val="24"/>
        </w:rPr>
        <w:t xml:space="preserve">Figure </w:t>
      </w:r>
      <w:r w:rsidR="001E50D1">
        <w:rPr>
          <w:rFonts w:cstheme="minorHAnsi"/>
          <w:noProof/>
          <w:sz w:val="24"/>
          <w:szCs w:val="24"/>
        </w:rPr>
        <w:t>4</w:t>
      </w:r>
      <w:r w:rsidR="001E50D1">
        <w:rPr>
          <w:rFonts w:cstheme="minorHAnsi"/>
          <w:sz w:val="24"/>
          <w:szCs w:val="24"/>
        </w:rPr>
        <w:fldChar w:fldCharType="end"/>
      </w:r>
      <w:r w:rsidR="00C8747F">
        <w:rPr>
          <w:rFonts w:cstheme="minorHAnsi"/>
          <w:sz w:val="24"/>
          <w:szCs w:val="24"/>
        </w:rPr>
        <w:t>)</w:t>
      </w:r>
      <w:r w:rsidRPr="007831B0">
        <w:rPr>
          <w:rFonts w:cstheme="minorHAnsi"/>
          <w:sz w:val="24"/>
          <w:szCs w:val="24"/>
        </w:rPr>
        <w:t>, despite its status as a protected Wildlife Management Area since 1993</w:t>
      </w:r>
      <w:ins w:id="117" w:author="Martin, Tara (Forestry)" w:date="2023-05-23T09:21:00Z">
        <w:r w:rsidR="001C720C">
          <w:rPr>
            <w:rFonts w:cstheme="minorHAnsi"/>
            <w:sz w:val="24"/>
            <w:szCs w:val="24"/>
          </w:rPr>
          <w:t xml:space="preserve">. </w:t>
        </w:r>
        <w:r w:rsidR="00B12AA4">
          <w:rPr>
            <w:rFonts w:cstheme="minorHAnsi"/>
            <w:sz w:val="24"/>
            <w:szCs w:val="24"/>
          </w:rPr>
          <w:t>High levels of non-native</w:t>
        </w:r>
      </w:ins>
      <w:ins w:id="118" w:author="Martin, Tara (Forestry)" w:date="2023-05-23T09:22:00Z">
        <w:r w:rsidR="00B12AA4">
          <w:rPr>
            <w:rFonts w:cstheme="minorHAnsi"/>
            <w:sz w:val="24"/>
            <w:szCs w:val="24"/>
          </w:rPr>
          <w:t xml:space="preserve"> species invasion have been found in other protected </w:t>
        </w:r>
      </w:ins>
      <w:del w:id="119" w:author="Martin, Tara (Forestry)" w:date="2023-05-23T09:21:00Z">
        <w:r w:rsidRPr="007831B0" w:rsidDel="001C720C">
          <w:rPr>
            <w:rFonts w:cstheme="minorHAnsi"/>
            <w:sz w:val="24"/>
            <w:szCs w:val="24"/>
          </w:rPr>
          <w:delText>,</w:delText>
        </w:r>
      </w:del>
      <w:del w:id="120" w:author="Martin, Tara (Forestry)" w:date="2023-05-23T09:22:00Z">
        <w:r w:rsidRPr="007831B0" w:rsidDel="00B12AA4">
          <w:rPr>
            <w:rFonts w:cstheme="minorHAnsi"/>
            <w:sz w:val="24"/>
            <w:szCs w:val="24"/>
          </w:rPr>
          <w:delText xml:space="preserve"> and reiterate calls for active management in</w:delText>
        </w:r>
      </w:del>
      <w:r w:rsidRPr="007831B0">
        <w:rPr>
          <w:rFonts w:cstheme="minorHAnsi"/>
          <w:sz w:val="24"/>
          <w:szCs w:val="24"/>
        </w:rPr>
        <w:t xml:space="preserve"> Pacific Northwest estuaries</w:t>
      </w:r>
      <w:ins w:id="121" w:author="Martin, Tara (Forestry)" w:date="2023-05-23T09:22:00Z">
        <w:r w:rsidR="00B12AA4">
          <w:rPr>
            <w:rFonts w:cstheme="minorHAnsi"/>
            <w:sz w:val="24"/>
            <w:szCs w:val="24"/>
          </w:rPr>
          <w:t xml:space="preserve"> and </w:t>
        </w:r>
      </w:ins>
      <w:ins w:id="122" w:author="Martin, Tara (Forestry)" w:date="2023-05-23T09:26:00Z">
        <w:r w:rsidR="00BE67D7">
          <w:rPr>
            <w:rFonts w:cstheme="minorHAnsi"/>
            <w:sz w:val="24"/>
            <w:szCs w:val="24"/>
          </w:rPr>
          <w:t xml:space="preserve">our findings </w:t>
        </w:r>
      </w:ins>
      <w:ins w:id="123" w:author="Martin, Tara (Forestry)" w:date="2023-05-23T09:22:00Z">
        <w:r w:rsidR="00B12AA4">
          <w:rPr>
            <w:rFonts w:cstheme="minorHAnsi"/>
            <w:sz w:val="24"/>
            <w:szCs w:val="24"/>
          </w:rPr>
          <w:t xml:space="preserve">reiterate the need for </w:t>
        </w:r>
      </w:ins>
      <w:ins w:id="124" w:author="Martin, Tara (Forestry)" w:date="2023-05-23T09:24:00Z">
        <w:r w:rsidR="00BE67D7">
          <w:rPr>
            <w:rFonts w:cstheme="minorHAnsi"/>
            <w:sz w:val="24"/>
            <w:szCs w:val="24"/>
          </w:rPr>
          <w:t xml:space="preserve">regular </w:t>
        </w:r>
      </w:ins>
      <w:ins w:id="125" w:author="Martin, Tara (Forestry)" w:date="2023-05-23T09:22:00Z">
        <w:r w:rsidR="00B12AA4">
          <w:rPr>
            <w:rFonts w:cstheme="minorHAnsi"/>
            <w:sz w:val="24"/>
            <w:szCs w:val="24"/>
          </w:rPr>
          <w:t>monitoring and active management</w:t>
        </w:r>
      </w:ins>
      <w:ins w:id="126" w:author="Martin, Tara (Forestry)" w:date="2023-05-23T09:24:00Z">
        <w:r w:rsidR="00BE67D7">
          <w:rPr>
            <w:rFonts w:cstheme="minorHAnsi"/>
            <w:sz w:val="24"/>
            <w:szCs w:val="24"/>
          </w:rPr>
          <w:t xml:space="preserve"> of estuarine systems</w:t>
        </w:r>
      </w:ins>
      <w:r w:rsidRPr="007831B0">
        <w:rPr>
          <w:rFonts w:cstheme="minorHAnsi"/>
          <w:sz w:val="24"/>
          <w:szCs w:val="24"/>
        </w:rPr>
        <w:t xml:space="preserve"> </w:t>
      </w:r>
      <w:r w:rsidRPr="007831B0">
        <w:rPr>
          <w:rFonts w:cstheme="minorHAnsi"/>
          <w:sz w:val="24"/>
          <w:szCs w:val="24"/>
        </w:rPr>
        <w:fldChar w:fldCharType="begin"/>
      </w:r>
      <w:r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Pr="007831B0">
        <w:rPr>
          <w:rFonts w:cstheme="minorHAnsi"/>
          <w:sz w:val="24"/>
          <w:szCs w:val="24"/>
        </w:rPr>
        <w:fldChar w:fldCharType="separate"/>
      </w:r>
      <w:r w:rsidRPr="007831B0">
        <w:rPr>
          <w:rFonts w:cstheme="minorHAnsi"/>
          <w:sz w:val="24"/>
          <w:szCs w:val="24"/>
        </w:rPr>
        <w:t>(see also Stewart et al., 2023, Lane et al., in review)</w:t>
      </w:r>
      <w:r w:rsidRPr="007831B0">
        <w:rPr>
          <w:rFonts w:cstheme="minorHAnsi"/>
          <w:sz w:val="24"/>
          <w:szCs w:val="24"/>
        </w:rPr>
        <w:fldChar w:fldCharType="end"/>
      </w:r>
      <w:r w:rsidRPr="007831B0">
        <w:rPr>
          <w:rFonts w:cstheme="minorHAnsi"/>
          <w:sz w:val="24"/>
          <w:szCs w:val="24"/>
        </w:rPr>
        <w:t>.</w:t>
      </w:r>
      <w:del w:id="127" w:author="Martin, Tara (Forestry)" w:date="2023-05-23T11:48:00Z">
        <w:r w:rsidRPr="007831B0" w:rsidDel="00CE104B">
          <w:rPr>
            <w:rFonts w:cstheme="minorHAnsi"/>
            <w:sz w:val="24"/>
            <w:szCs w:val="24"/>
          </w:rPr>
          <w:delText xml:space="preserve"> </w:delText>
        </w:r>
      </w:del>
    </w:p>
    <w:p w14:paraId="6D123391" w14:textId="133101A7" w:rsidR="00CE104B" w:rsidRDefault="00BE67D7" w:rsidP="00A71B30">
      <w:pPr>
        <w:ind w:firstLine="720"/>
        <w:rPr>
          <w:ins w:id="128" w:author="Martin, Tara (Forestry)" w:date="2023-05-23T11:50:00Z"/>
          <w:rFonts w:cstheme="minorHAnsi"/>
          <w:sz w:val="24"/>
          <w:szCs w:val="24"/>
        </w:rPr>
      </w:pPr>
      <w:ins w:id="129" w:author="Martin, Tara (Forestry)" w:date="2023-05-23T09:26:00Z">
        <w:r>
          <w:rPr>
            <w:rFonts w:cstheme="minorHAnsi"/>
            <w:sz w:val="24"/>
            <w:szCs w:val="24"/>
          </w:rPr>
          <w:t xml:space="preserve">Our </w:t>
        </w:r>
      </w:ins>
      <w:ins w:id="130" w:author="Martin, Tara (Forestry)" w:date="2023-05-23T11:48:00Z">
        <w:r w:rsidR="00CE104B">
          <w:rPr>
            <w:rFonts w:cstheme="minorHAnsi"/>
            <w:sz w:val="24"/>
            <w:szCs w:val="24"/>
          </w:rPr>
          <w:t>findings</w:t>
        </w:r>
      </w:ins>
      <w:ins w:id="131" w:author="Martin, Tara (Forestry)" w:date="2023-05-23T09:26:00Z">
        <w:r>
          <w:rPr>
            <w:rFonts w:cstheme="minorHAnsi"/>
            <w:sz w:val="24"/>
            <w:szCs w:val="24"/>
          </w:rPr>
          <w:t xml:space="preserve"> suggest there is a window of </w:t>
        </w:r>
      </w:ins>
      <w:ins w:id="132" w:author="Martin, Tara (Forestry)" w:date="2023-05-23T09:27:00Z">
        <w:r>
          <w:rPr>
            <w:rFonts w:cstheme="minorHAnsi"/>
            <w:sz w:val="24"/>
            <w:szCs w:val="24"/>
          </w:rPr>
          <w:t xml:space="preserve">opportunity to influence the recovery pathway </w:t>
        </w:r>
      </w:ins>
      <w:ins w:id="133" w:author="Martin, Tara (Forestry)" w:date="2023-05-23T11:48:00Z">
        <w:r w:rsidR="00CE104B">
          <w:rPr>
            <w:rFonts w:cstheme="minorHAnsi"/>
            <w:sz w:val="24"/>
            <w:szCs w:val="24"/>
          </w:rPr>
          <w:t>of estuaries</w:t>
        </w:r>
      </w:ins>
      <w:ins w:id="134" w:author="Martin, Tara (Forestry)" w:date="2023-05-23T12:21:00Z">
        <w:r w:rsidR="00EA6A83">
          <w:rPr>
            <w:rFonts w:cstheme="minorHAnsi"/>
            <w:sz w:val="24"/>
            <w:szCs w:val="24"/>
          </w:rPr>
          <w:t xml:space="preserve"> following geese removal</w:t>
        </w:r>
      </w:ins>
      <w:ins w:id="135" w:author="Martin, Tara (Forestry)" w:date="2023-05-23T11:48:00Z">
        <w:r w:rsidR="00CE104B">
          <w:rPr>
            <w:rFonts w:cstheme="minorHAnsi"/>
            <w:sz w:val="24"/>
            <w:szCs w:val="24"/>
          </w:rPr>
          <w:t>.</w:t>
        </w:r>
      </w:ins>
      <w:ins w:id="136" w:author="Martin, Tara (Forestry)" w:date="2023-05-23T09:27:00Z">
        <w:r>
          <w:rPr>
            <w:rFonts w:cstheme="minorHAnsi"/>
            <w:sz w:val="24"/>
            <w:szCs w:val="24"/>
          </w:rPr>
          <w:t xml:space="preserve"> </w:t>
        </w:r>
      </w:ins>
      <w:ins w:id="137" w:author="Martin, Tara (Forestry)" w:date="2023-05-23T11:49:00Z">
        <w:r w:rsidR="00CE104B">
          <w:rPr>
            <w:rFonts w:cstheme="minorHAnsi"/>
            <w:sz w:val="24"/>
            <w:szCs w:val="24"/>
          </w:rPr>
          <w:t>The blank slate</w:t>
        </w:r>
      </w:ins>
      <w:ins w:id="138" w:author="Martin, Tara (Forestry)" w:date="2023-05-23T12:12:00Z">
        <w:r w:rsidR="00FA2A78">
          <w:rPr>
            <w:rFonts w:cstheme="minorHAnsi"/>
            <w:sz w:val="24"/>
            <w:szCs w:val="24"/>
          </w:rPr>
          <w:t xml:space="preserve"> produced</w:t>
        </w:r>
      </w:ins>
      <w:ins w:id="139" w:author="Martin, Tara (Forestry)" w:date="2023-05-23T11:49:00Z">
        <w:r w:rsidR="00CE104B">
          <w:rPr>
            <w:rFonts w:cstheme="minorHAnsi"/>
            <w:sz w:val="24"/>
            <w:szCs w:val="24"/>
          </w:rPr>
          <w:t xml:space="preserve"> by intense </w:t>
        </w:r>
      </w:ins>
      <w:ins w:id="140" w:author="Martin, Tara (Forestry)" w:date="2023-05-23T12:21:00Z">
        <w:r w:rsidR="00EA6A83">
          <w:rPr>
            <w:rFonts w:cstheme="minorHAnsi"/>
            <w:sz w:val="24"/>
            <w:szCs w:val="24"/>
          </w:rPr>
          <w:t xml:space="preserve">geese </w:t>
        </w:r>
      </w:ins>
      <w:ins w:id="141" w:author="Martin, Tara (Forestry)" w:date="2023-05-23T11:49:00Z">
        <w:r w:rsidR="00CE104B">
          <w:rPr>
            <w:rFonts w:cstheme="minorHAnsi"/>
            <w:sz w:val="24"/>
            <w:szCs w:val="24"/>
          </w:rPr>
          <w:t xml:space="preserve">grubbing and browsing creates a </w:t>
        </w:r>
      </w:ins>
      <w:ins w:id="142" w:author="Martin, Tara (Forestry)" w:date="2023-05-23T11:50:00Z">
        <w:r w:rsidR="00CE104B">
          <w:rPr>
            <w:rFonts w:cstheme="minorHAnsi"/>
            <w:sz w:val="24"/>
            <w:szCs w:val="24"/>
          </w:rPr>
          <w:t xml:space="preserve">weed-shaped hole </w:t>
        </w:r>
      </w:ins>
      <w:ins w:id="143" w:author="Martin, Tara (Forestry)" w:date="2023-05-23T11:51:00Z">
        <w:r w:rsidR="00CE104B">
          <w:rPr>
            <w:rFonts w:cstheme="minorHAnsi"/>
            <w:sz w:val="24"/>
            <w:szCs w:val="24"/>
          </w:rPr>
          <w:t>(</w:t>
        </w:r>
        <w:commentRangeStart w:id="144"/>
        <w:r w:rsidR="00CE104B">
          <w:rPr>
            <w:rFonts w:cstheme="minorHAnsi"/>
            <w:sz w:val="24"/>
            <w:szCs w:val="24"/>
          </w:rPr>
          <w:t xml:space="preserve">Buckley et al </w:t>
        </w:r>
      </w:ins>
      <w:ins w:id="145" w:author="Martin, Tara (Forestry)" w:date="2023-05-23T11:52:00Z">
        <w:r w:rsidR="00CE104B">
          <w:rPr>
            <w:rFonts w:cstheme="minorHAnsi"/>
            <w:sz w:val="24"/>
            <w:szCs w:val="24"/>
          </w:rPr>
          <w:t>2007</w:t>
        </w:r>
      </w:ins>
      <w:commentRangeEnd w:id="144"/>
      <w:ins w:id="146" w:author="Martin, Tara (Forestry)" w:date="2023-05-23T11:53:00Z">
        <w:r w:rsidR="00CE104B">
          <w:rPr>
            <w:rStyle w:val="CommentReference"/>
          </w:rPr>
          <w:commentReference w:id="144"/>
        </w:r>
      </w:ins>
      <w:ins w:id="147" w:author="Martin, Tara (Forestry)" w:date="2023-05-23T11:52:00Z">
        <w:r w:rsidR="00CE104B">
          <w:rPr>
            <w:rFonts w:cstheme="minorHAnsi"/>
            <w:sz w:val="24"/>
            <w:szCs w:val="24"/>
          </w:rPr>
          <w:t>)</w:t>
        </w:r>
      </w:ins>
      <w:ins w:id="148" w:author="Martin, Tara (Forestry)" w:date="2023-05-23T12:15:00Z">
        <w:r w:rsidR="00FA2A78">
          <w:rPr>
            <w:rFonts w:cstheme="minorHAnsi"/>
            <w:sz w:val="24"/>
            <w:szCs w:val="24"/>
          </w:rPr>
          <w:t xml:space="preserve">, </w:t>
        </w:r>
      </w:ins>
      <w:ins w:id="149" w:author="Martin, Tara (Forestry)" w:date="2023-05-23T11:50:00Z">
        <w:r w:rsidR="00CE104B">
          <w:rPr>
            <w:rFonts w:cstheme="minorHAnsi"/>
            <w:sz w:val="24"/>
            <w:szCs w:val="24"/>
          </w:rPr>
          <w:t xml:space="preserve">unless </w:t>
        </w:r>
      </w:ins>
      <w:ins w:id="150" w:author="Martin, Tara (Forestry)" w:date="2023-05-23T12:12:00Z">
        <w:r w:rsidR="00FA2A78">
          <w:rPr>
            <w:rFonts w:cstheme="minorHAnsi"/>
            <w:sz w:val="24"/>
            <w:szCs w:val="24"/>
          </w:rPr>
          <w:t>management intervenes</w:t>
        </w:r>
      </w:ins>
      <w:ins w:id="151" w:author="Martin, Tara (Forestry)" w:date="2023-05-23T11:51:00Z">
        <w:r w:rsidR="00CE104B">
          <w:rPr>
            <w:rFonts w:cstheme="minorHAnsi"/>
            <w:sz w:val="24"/>
            <w:szCs w:val="24"/>
          </w:rPr>
          <w:t>.</w:t>
        </w:r>
      </w:ins>
      <w:ins w:id="152" w:author="Martin, Tara (Forestry)" w:date="2023-05-23T11:56:00Z">
        <w:r w:rsidR="00CE104B">
          <w:rPr>
            <w:rFonts w:cstheme="minorHAnsi"/>
            <w:sz w:val="24"/>
            <w:szCs w:val="24"/>
          </w:rPr>
          <w:t xml:space="preserve"> E</w:t>
        </w:r>
      </w:ins>
      <w:ins w:id="153" w:author="Martin, Tara (Forestry)" w:date="2023-05-23T11:54:00Z">
        <w:r w:rsidR="00CE104B">
          <w:rPr>
            <w:rFonts w:cstheme="minorHAnsi"/>
            <w:sz w:val="24"/>
            <w:szCs w:val="24"/>
          </w:rPr>
          <w:t xml:space="preserve">stuaries </w:t>
        </w:r>
      </w:ins>
      <w:ins w:id="154" w:author="Martin, Tara (Forestry)" w:date="2023-05-23T11:56:00Z">
        <w:r w:rsidR="00CE104B">
          <w:rPr>
            <w:rFonts w:cstheme="minorHAnsi"/>
            <w:sz w:val="24"/>
            <w:szCs w:val="24"/>
          </w:rPr>
          <w:t>throughout the Pacific northwes</w:t>
        </w:r>
      </w:ins>
      <w:ins w:id="155" w:author="Martin, Tara (Forestry)" w:date="2023-05-23T12:13:00Z">
        <w:r w:rsidR="00FA2A78">
          <w:rPr>
            <w:rFonts w:cstheme="minorHAnsi"/>
            <w:sz w:val="24"/>
            <w:szCs w:val="24"/>
          </w:rPr>
          <w:t>t</w:t>
        </w:r>
      </w:ins>
      <w:ins w:id="156" w:author="Martin, Tara (Forestry)" w:date="2023-05-23T11:57:00Z">
        <w:r w:rsidR="00CE104B">
          <w:rPr>
            <w:rFonts w:cstheme="minorHAnsi"/>
            <w:sz w:val="24"/>
            <w:szCs w:val="24"/>
          </w:rPr>
          <w:t xml:space="preserve"> com</w:t>
        </w:r>
      </w:ins>
      <w:ins w:id="157" w:author="Martin, Tara (Forestry)" w:date="2023-05-23T12:12:00Z">
        <w:r w:rsidR="00FA2A78">
          <w:rPr>
            <w:rFonts w:cstheme="minorHAnsi"/>
            <w:sz w:val="24"/>
            <w:szCs w:val="24"/>
          </w:rPr>
          <w:t xml:space="preserve">prise </w:t>
        </w:r>
      </w:ins>
      <w:ins w:id="158" w:author="Martin, Tara (Forestry)" w:date="2023-05-23T12:16:00Z">
        <w:r w:rsidR="00FA2A78">
          <w:rPr>
            <w:rFonts w:cstheme="minorHAnsi"/>
            <w:sz w:val="24"/>
            <w:szCs w:val="24"/>
          </w:rPr>
          <w:t xml:space="preserve">complex </w:t>
        </w:r>
      </w:ins>
      <w:ins w:id="159" w:author="Martin, Tara (Forestry)" w:date="2023-05-23T11:57:00Z">
        <w:r w:rsidR="00CE104B">
          <w:rPr>
            <w:rFonts w:cstheme="minorHAnsi"/>
            <w:sz w:val="24"/>
            <w:szCs w:val="24"/>
          </w:rPr>
          <w:t>Indigenous food systems supporting many culturally important plant</w:t>
        </w:r>
      </w:ins>
      <w:ins w:id="160" w:author="Martin, Tara (Forestry)" w:date="2023-05-23T12:17:00Z">
        <w:r w:rsidR="00FA2A78">
          <w:rPr>
            <w:rFonts w:cstheme="minorHAnsi"/>
            <w:sz w:val="24"/>
            <w:szCs w:val="24"/>
          </w:rPr>
          <w:t xml:space="preserve"> s</w:t>
        </w:r>
      </w:ins>
      <w:ins w:id="161" w:author="Martin, Tara (Forestry)" w:date="2023-05-23T12:18:00Z">
        <w:r w:rsidR="00FA2A78">
          <w:rPr>
            <w:rFonts w:cstheme="minorHAnsi"/>
            <w:sz w:val="24"/>
            <w:szCs w:val="24"/>
          </w:rPr>
          <w:t>pecies often referred to as root gardens</w:t>
        </w:r>
      </w:ins>
      <w:ins w:id="162" w:author="Martin, Tara (Forestry)" w:date="2023-05-23T12:14:00Z">
        <w:r w:rsidR="00FA2A78">
          <w:rPr>
            <w:rFonts w:cstheme="minorHAnsi"/>
            <w:sz w:val="24"/>
            <w:szCs w:val="24"/>
          </w:rPr>
          <w:t xml:space="preserve"> (</w:t>
        </w:r>
        <w:commentRangeStart w:id="163"/>
        <w:proofErr w:type="spellStart"/>
        <w:r w:rsidR="00FA2A78">
          <w:rPr>
            <w:rFonts w:cstheme="minorHAnsi"/>
            <w:sz w:val="24"/>
            <w:szCs w:val="24"/>
          </w:rPr>
          <w:t>Deur</w:t>
        </w:r>
        <w:proofErr w:type="spellEnd"/>
        <w:r w:rsidR="00FA2A78">
          <w:rPr>
            <w:rFonts w:cstheme="minorHAnsi"/>
            <w:sz w:val="24"/>
            <w:szCs w:val="24"/>
          </w:rPr>
          <w:t xml:space="preserve"> et al 2013, </w:t>
        </w:r>
        <w:commentRangeEnd w:id="163"/>
        <w:r w:rsidR="00FA2A78">
          <w:rPr>
            <w:rStyle w:val="CommentReference"/>
          </w:rPr>
          <w:commentReference w:id="163"/>
        </w:r>
        <w:r w:rsidR="00FA2A78">
          <w:rPr>
            <w:rFonts w:cstheme="minorHAnsi"/>
            <w:sz w:val="24"/>
            <w:szCs w:val="24"/>
          </w:rPr>
          <w:t>Turne</w:t>
        </w:r>
      </w:ins>
      <w:ins w:id="164" w:author="Martin, Tara (Forestry)" w:date="2023-05-23T12:24:00Z">
        <w:r w:rsidR="000056FA">
          <w:rPr>
            <w:rFonts w:cstheme="minorHAnsi"/>
            <w:sz w:val="24"/>
            <w:szCs w:val="24"/>
          </w:rPr>
          <w:t>r et al 13</w:t>
        </w:r>
      </w:ins>
      <w:ins w:id="165" w:author="Martin, Tara (Forestry)" w:date="2023-05-23T12:14:00Z">
        <w:r w:rsidR="00FA2A78">
          <w:rPr>
            <w:rFonts w:cstheme="minorHAnsi"/>
            <w:sz w:val="24"/>
            <w:szCs w:val="24"/>
          </w:rPr>
          <w:t>)</w:t>
        </w:r>
      </w:ins>
      <w:ins w:id="166" w:author="Martin, Tara (Forestry)" w:date="2023-05-23T11:57:00Z">
        <w:r w:rsidR="00CE104B">
          <w:rPr>
            <w:rFonts w:cstheme="minorHAnsi"/>
            <w:sz w:val="24"/>
            <w:szCs w:val="24"/>
          </w:rPr>
          <w:t xml:space="preserve">.  </w:t>
        </w:r>
      </w:ins>
      <w:ins w:id="167" w:author="Martin, Tara (Forestry)" w:date="2023-05-23T11:58:00Z">
        <w:r w:rsidR="00CE104B">
          <w:rPr>
            <w:rFonts w:cstheme="minorHAnsi"/>
            <w:sz w:val="24"/>
            <w:szCs w:val="24"/>
          </w:rPr>
          <w:t>Restoration</w:t>
        </w:r>
      </w:ins>
      <w:ins w:id="168" w:author="Martin, Tara (Forestry)" w:date="2023-05-23T11:57:00Z">
        <w:r w:rsidR="00CE104B">
          <w:rPr>
            <w:rFonts w:cstheme="minorHAnsi"/>
            <w:sz w:val="24"/>
            <w:szCs w:val="24"/>
          </w:rPr>
          <w:t xml:space="preserve"> following Canada </w:t>
        </w:r>
      </w:ins>
      <w:ins w:id="169" w:author="Martin, Tara (Forestry)" w:date="2023-05-23T11:58:00Z">
        <w:r w:rsidR="00CE104B">
          <w:rPr>
            <w:rFonts w:cstheme="minorHAnsi"/>
            <w:sz w:val="24"/>
            <w:szCs w:val="24"/>
          </w:rPr>
          <w:t xml:space="preserve">geese removal, creates </w:t>
        </w:r>
      </w:ins>
      <w:ins w:id="170" w:author="Martin, Tara (Forestry)" w:date="2023-05-23T12:13:00Z">
        <w:r w:rsidR="00FA2A78">
          <w:rPr>
            <w:rFonts w:cstheme="minorHAnsi"/>
            <w:sz w:val="24"/>
            <w:szCs w:val="24"/>
          </w:rPr>
          <w:t>an opportunity</w:t>
        </w:r>
      </w:ins>
      <w:ins w:id="171" w:author="Martin, Tara (Forestry)" w:date="2023-05-23T11:54:00Z">
        <w:r w:rsidR="00CE104B">
          <w:rPr>
            <w:rFonts w:cstheme="minorHAnsi"/>
            <w:sz w:val="24"/>
            <w:szCs w:val="24"/>
          </w:rPr>
          <w:t xml:space="preserve"> for</w:t>
        </w:r>
      </w:ins>
      <w:ins w:id="172" w:author="Martin, Tara (Forestry)" w:date="2023-05-23T11:55:00Z">
        <w:r w:rsidR="00CE104B">
          <w:rPr>
            <w:rFonts w:cstheme="minorHAnsi"/>
            <w:sz w:val="24"/>
            <w:szCs w:val="24"/>
          </w:rPr>
          <w:t xml:space="preserve"> the re-instatement </w:t>
        </w:r>
      </w:ins>
      <w:ins w:id="173" w:author="Martin, Tara (Forestry)" w:date="2023-05-23T12:13:00Z">
        <w:r w:rsidR="00FA2A78">
          <w:rPr>
            <w:rFonts w:cstheme="minorHAnsi"/>
            <w:sz w:val="24"/>
            <w:szCs w:val="24"/>
          </w:rPr>
          <w:t xml:space="preserve">of </w:t>
        </w:r>
      </w:ins>
      <w:ins w:id="174" w:author="Martin, Tara (Forestry)" w:date="2023-05-23T11:58:00Z">
        <w:r w:rsidR="00CE104B">
          <w:rPr>
            <w:rFonts w:cstheme="minorHAnsi"/>
            <w:sz w:val="24"/>
            <w:szCs w:val="24"/>
          </w:rPr>
          <w:t xml:space="preserve">Indigenous </w:t>
        </w:r>
      </w:ins>
      <w:ins w:id="175" w:author="Martin, Tara (Forestry)" w:date="2023-05-23T11:55:00Z">
        <w:r w:rsidR="00CE104B">
          <w:rPr>
            <w:rFonts w:cstheme="minorHAnsi"/>
            <w:sz w:val="24"/>
            <w:szCs w:val="24"/>
          </w:rPr>
          <w:t xml:space="preserve">stewardship practices </w:t>
        </w:r>
      </w:ins>
      <w:ins w:id="176" w:author="Martin, Tara (Forestry)" w:date="2023-05-23T11:58:00Z">
        <w:r w:rsidR="007069F2">
          <w:rPr>
            <w:rFonts w:cstheme="minorHAnsi"/>
            <w:sz w:val="24"/>
            <w:szCs w:val="24"/>
          </w:rPr>
          <w:t xml:space="preserve">to revive these ancient </w:t>
        </w:r>
        <w:r w:rsidR="007069F2">
          <w:rPr>
            <w:rFonts w:cstheme="minorHAnsi"/>
            <w:sz w:val="24"/>
            <w:szCs w:val="24"/>
          </w:rPr>
          <w:lastRenderedPageBreak/>
          <w:t>food systems.</w:t>
        </w:r>
      </w:ins>
      <w:ins w:id="177" w:author="Martin, Tara (Forestry)" w:date="2023-05-23T12:21:00Z">
        <w:r w:rsidR="00EA6A83">
          <w:rPr>
            <w:rFonts w:cstheme="minorHAnsi"/>
            <w:sz w:val="24"/>
            <w:szCs w:val="24"/>
          </w:rPr>
          <w:t xml:space="preserve">  This will entail partnerships and support of local </w:t>
        </w:r>
      </w:ins>
      <w:ins w:id="178" w:author="Martin, Tara (Forestry)" w:date="2023-05-23T12:22:00Z">
        <w:r w:rsidR="00EA6A83">
          <w:rPr>
            <w:rFonts w:cstheme="minorHAnsi"/>
            <w:sz w:val="24"/>
            <w:szCs w:val="24"/>
          </w:rPr>
          <w:t xml:space="preserve">Indigenous communities as they work to reinstate their cultural practices and achieve food sovereignty.  </w:t>
        </w:r>
      </w:ins>
    </w:p>
    <w:p w14:paraId="66E72241" w14:textId="2A63E946" w:rsidR="00E9349C" w:rsidRPr="007831B0" w:rsidRDefault="00DA5DB1" w:rsidP="00A71B30">
      <w:pPr>
        <w:ind w:firstLine="720"/>
        <w:rPr>
          <w:rFonts w:cstheme="minorHAnsi"/>
          <w:sz w:val="24"/>
          <w:szCs w:val="24"/>
        </w:rPr>
      </w:pPr>
      <w:del w:id="179" w:author="Martin, Tara (Forestry)" w:date="2023-05-23T11:59:00Z">
        <w:r w:rsidRPr="007831B0" w:rsidDel="007069F2">
          <w:rPr>
            <w:rFonts w:cstheme="minorHAnsi"/>
            <w:sz w:val="24"/>
            <w:szCs w:val="24"/>
          </w:rPr>
          <w:delText>We propose that these management urgencies are timely in the conversation around ecological stewardship and reconciliation with First Nations</w:delText>
        </w:r>
        <w:r w:rsidR="000768F3" w:rsidRPr="007831B0" w:rsidDel="007069F2">
          <w:rPr>
            <w:rFonts w:cstheme="minorHAnsi"/>
            <w:sz w:val="24"/>
            <w:szCs w:val="24"/>
          </w:rPr>
          <w:delText xml:space="preserve">, as grazing disturbance presents a “blank slate” for restoration of historic and culturally appropriate </w:delText>
        </w:r>
        <w:r w:rsidR="00D253B6" w:rsidDel="007069F2">
          <w:rPr>
            <w:rFonts w:cstheme="minorHAnsi"/>
            <w:sz w:val="24"/>
            <w:szCs w:val="24"/>
          </w:rPr>
          <w:delText xml:space="preserve">native </w:delText>
        </w:r>
        <w:r w:rsidR="000768F3" w:rsidRPr="007831B0" w:rsidDel="007069F2">
          <w:rPr>
            <w:rFonts w:cstheme="minorHAnsi"/>
            <w:sz w:val="24"/>
            <w:szCs w:val="24"/>
          </w:rPr>
          <w:delText xml:space="preserve">species. </w:delText>
        </w:r>
        <w:r w:rsidR="00272999" w:rsidRPr="007831B0" w:rsidDel="007069F2">
          <w:rPr>
            <w:rFonts w:cstheme="minorHAnsi"/>
            <w:sz w:val="24"/>
            <w:szCs w:val="24"/>
          </w:rPr>
          <w:delText>This offers a chance to enact reconciliation partnerships with local First Nations to use culturally important species, and potentially restore traditional land management practices such as estuary root gardens</w:delText>
        </w:r>
      </w:del>
      <w:del w:id="180" w:author="Martin, Tara (Forestry)" w:date="2023-05-23T12:19:00Z">
        <w:r w:rsidR="00272999" w:rsidRPr="007831B0" w:rsidDel="00FA2A78">
          <w:rPr>
            <w:rFonts w:cstheme="minorHAnsi"/>
            <w:sz w:val="24"/>
            <w:szCs w:val="24"/>
          </w:rPr>
          <w:delText xml:space="preserve"> (e.g., Turner, 2014). </w:delText>
        </w:r>
        <w:r w:rsidR="00996888" w:rsidRPr="007831B0" w:rsidDel="00FA2A78">
          <w:rPr>
            <w:rFonts w:cstheme="minorHAnsi"/>
            <w:sz w:val="24"/>
            <w:szCs w:val="24"/>
          </w:rPr>
          <w:delText>However, we caution that restoration of cultural practices must necessarily be led and managed by each Nation</w:delText>
        </w:r>
        <w:r w:rsidR="00E34245" w:rsidRPr="007831B0" w:rsidDel="00FA2A78">
          <w:rPr>
            <w:rFonts w:cstheme="minorHAnsi"/>
            <w:sz w:val="24"/>
            <w:szCs w:val="24"/>
          </w:rPr>
          <w:delText xml:space="preserve"> (</w:delText>
        </w:r>
        <w:r w:rsidR="00E34245" w:rsidRPr="00AA19B8" w:rsidDel="00FA2A78">
          <w:rPr>
            <w:rFonts w:cstheme="minorHAnsi"/>
            <w:sz w:val="24"/>
            <w:szCs w:val="24"/>
            <w:highlight w:val="lightGray"/>
          </w:rPr>
          <w:delText>CITE</w:delText>
        </w:r>
        <w:r w:rsidR="00E34245" w:rsidRPr="007831B0" w:rsidDel="00FA2A78">
          <w:rPr>
            <w:rFonts w:cstheme="minorHAnsi"/>
            <w:sz w:val="24"/>
            <w:szCs w:val="24"/>
          </w:rPr>
          <w:delText>), and that if time and resources cannot guarantee autonomous leadership</w:delText>
        </w:r>
        <w:r w:rsidR="006F095B" w:rsidDel="00FA2A78">
          <w:rPr>
            <w:rFonts w:cstheme="minorHAnsi"/>
            <w:sz w:val="24"/>
            <w:szCs w:val="24"/>
          </w:rPr>
          <w:delText xml:space="preserve"> to restore</w:delText>
        </w:r>
        <w:r w:rsidR="0006616C" w:rsidRPr="007831B0" w:rsidDel="00FA2A78">
          <w:rPr>
            <w:rFonts w:cstheme="minorHAnsi"/>
            <w:sz w:val="24"/>
            <w:szCs w:val="24"/>
          </w:rPr>
          <w:delText xml:space="preserve"> cultural practice</w:delText>
        </w:r>
        <w:r w:rsidR="006F095B" w:rsidDel="00FA2A78">
          <w:rPr>
            <w:rFonts w:cstheme="minorHAnsi"/>
            <w:sz w:val="24"/>
            <w:szCs w:val="24"/>
          </w:rPr>
          <w:delText>s</w:delText>
        </w:r>
        <w:r w:rsidR="0006616C" w:rsidRPr="007831B0" w:rsidDel="00FA2A78">
          <w:rPr>
            <w:rFonts w:cstheme="minorHAnsi"/>
            <w:sz w:val="24"/>
            <w:szCs w:val="24"/>
          </w:rPr>
          <w:delText xml:space="preserve"> </w:delText>
        </w:r>
        <w:r w:rsidR="00E34245" w:rsidRPr="007831B0" w:rsidDel="00FA2A78">
          <w:rPr>
            <w:rFonts w:cstheme="minorHAnsi"/>
            <w:sz w:val="24"/>
            <w:szCs w:val="24"/>
          </w:rPr>
          <w:delText xml:space="preserve">by </w:delText>
        </w:r>
        <w:r w:rsidR="0006616C" w:rsidRPr="007831B0" w:rsidDel="00FA2A78">
          <w:rPr>
            <w:rFonts w:cstheme="minorHAnsi"/>
            <w:sz w:val="24"/>
            <w:szCs w:val="24"/>
          </w:rPr>
          <w:delText>Indigenous members, we</w:delText>
        </w:r>
        <w:r w:rsidR="000768F3" w:rsidRPr="007831B0" w:rsidDel="00FA2A78">
          <w:rPr>
            <w:rFonts w:cstheme="minorHAnsi"/>
            <w:sz w:val="24"/>
            <w:szCs w:val="24"/>
          </w:rPr>
          <w:delText xml:space="preserve"> suggest</w:delText>
        </w:r>
        <w:r w:rsidR="004F52F4" w:rsidDel="00FA2A78">
          <w:rPr>
            <w:rFonts w:cstheme="minorHAnsi"/>
            <w:sz w:val="24"/>
            <w:szCs w:val="24"/>
          </w:rPr>
          <w:delText xml:space="preserve"> restoration protocols </w:delText>
        </w:r>
        <w:r w:rsidR="006F095B" w:rsidDel="00FA2A78">
          <w:rPr>
            <w:rFonts w:cstheme="minorHAnsi"/>
            <w:sz w:val="24"/>
            <w:szCs w:val="24"/>
          </w:rPr>
          <w:delText>should</w:delText>
        </w:r>
        <w:r w:rsidR="004F52F4" w:rsidDel="00FA2A78">
          <w:rPr>
            <w:rFonts w:cstheme="minorHAnsi"/>
            <w:sz w:val="24"/>
            <w:szCs w:val="24"/>
          </w:rPr>
          <w:delText xml:space="preserve"> prioritize</w:delText>
        </w:r>
        <w:r w:rsidR="000768F3" w:rsidRPr="007831B0" w:rsidDel="00FA2A78">
          <w:rPr>
            <w:rFonts w:cstheme="minorHAnsi"/>
            <w:sz w:val="24"/>
            <w:szCs w:val="24"/>
          </w:rPr>
          <w:delText xml:space="preserve"> </w:delText>
        </w:r>
        <w:r w:rsidR="009E5596" w:rsidRPr="007831B0" w:rsidDel="00FA2A78">
          <w:rPr>
            <w:rFonts w:cstheme="minorHAnsi"/>
            <w:sz w:val="24"/>
            <w:szCs w:val="24"/>
          </w:rPr>
          <w:delText xml:space="preserve">selection of culturally important species </w:delText>
        </w:r>
        <w:r w:rsidR="006F095B" w:rsidDel="00FA2A78">
          <w:rPr>
            <w:rFonts w:cstheme="minorHAnsi"/>
            <w:sz w:val="24"/>
            <w:szCs w:val="24"/>
          </w:rPr>
          <w:delText>to</w:delText>
        </w:r>
        <w:r w:rsidR="009E5596" w:rsidRPr="007831B0" w:rsidDel="00FA2A78">
          <w:rPr>
            <w:rFonts w:cstheme="minorHAnsi"/>
            <w:sz w:val="24"/>
            <w:szCs w:val="24"/>
          </w:rPr>
          <w:delText xml:space="preserve"> </w:delText>
        </w:r>
        <w:r w:rsidR="004F52F4" w:rsidDel="00FA2A78">
          <w:rPr>
            <w:rFonts w:cstheme="minorHAnsi"/>
            <w:sz w:val="24"/>
            <w:szCs w:val="24"/>
          </w:rPr>
          <w:delText xml:space="preserve">achieve the ecological goal of restoring </w:delText>
        </w:r>
        <w:r w:rsidR="009E5596" w:rsidRPr="007831B0" w:rsidDel="00FA2A78">
          <w:rPr>
            <w:rFonts w:cstheme="minorHAnsi"/>
            <w:sz w:val="24"/>
            <w:szCs w:val="24"/>
          </w:rPr>
          <w:delText xml:space="preserve">propagule </w:delText>
        </w:r>
        <w:r w:rsidR="00493A58" w:rsidDel="00FA2A78">
          <w:rPr>
            <w:rFonts w:cstheme="minorHAnsi"/>
            <w:sz w:val="24"/>
            <w:szCs w:val="24"/>
          </w:rPr>
          <w:delText>loads</w:delText>
        </w:r>
        <w:r w:rsidR="00493A58" w:rsidRPr="007831B0" w:rsidDel="00FA2A78">
          <w:rPr>
            <w:rFonts w:cstheme="minorHAnsi"/>
            <w:sz w:val="24"/>
            <w:szCs w:val="24"/>
          </w:rPr>
          <w:delText xml:space="preserve"> </w:delText>
        </w:r>
        <w:r w:rsidR="00753783" w:rsidDel="00FA2A78">
          <w:rPr>
            <w:rFonts w:cstheme="minorHAnsi"/>
            <w:sz w:val="24"/>
            <w:szCs w:val="24"/>
          </w:rPr>
          <w:delText xml:space="preserve">while minimizing invasive species dominance </w:delText>
        </w:r>
        <w:r w:rsidR="009E5596" w:rsidRPr="007831B0" w:rsidDel="00FA2A78">
          <w:rPr>
            <w:rFonts w:cstheme="minorHAnsi"/>
            <w:sz w:val="24"/>
            <w:szCs w:val="24"/>
          </w:rPr>
          <w:delText>within the estuary habitat</w:delText>
        </w:r>
        <w:r w:rsidR="00272999" w:rsidRPr="007831B0" w:rsidDel="00FA2A78">
          <w:rPr>
            <w:rFonts w:cstheme="minorHAnsi"/>
            <w:sz w:val="24"/>
            <w:szCs w:val="24"/>
          </w:rPr>
          <w:delText xml:space="preserve">. </w:delText>
        </w:r>
        <w:r w:rsidR="009E5596" w:rsidRPr="007831B0" w:rsidDel="00FA2A78">
          <w:rPr>
            <w:rFonts w:cstheme="minorHAnsi"/>
            <w:sz w:val="24"/>
            <w:szCs w:val="24"/>
          </w:rPr>
          <w:delText xml:space="preserve"> </w:delText>
        </w:r>
      </w:del>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t>Literature Cited</w:t>
      </w:r>
    </w:p>
    <w:p w14:paraId="750CE5BA" w14:textId="77777777" w:rsidR="00CB7C3C" w:rsidRPr="00CB7C3C" w:rsidRDefault="00B11042" w:rsidP="00CB7C3C">
      <w:pPr>
        <w:pStyle w:val="Bibliography"/>
        <w:rPr>
          <w:rFonts w:ascii="Calibri" w:hAnsi="Calibri" w:cs="Calibri"/>
        </w:rPr>
      </w:pPr>
      <w:r>
        <w:fldChar w:fldCharType="begin"/>
      </w:r>
      <w:r>
        <w:instrText xml:space="preserve"> ADDIN ZOTERO_BIBL {"uncited":[],"omitted":[],"custom":[]} CSL_BIBLIOGRAPHY </w:instrText>
      </w:r>
      <w:r>
        <w:fldChar w:fldCharType="separate"/>
      </w:r>
      <w:r w:rsidR="00CB7C3C" w:rsidRPr="00CB7C3C">
        <w:rPr>
          <w:rFonts w:ascii="Calibri" w:hAnsi="Calibri" w:cs="Calibri"/>
        </w:rPr>
        <w:t xml:space="preserve">Abernethy, V. J., &amp; Willby, N. J. (1999). Changes along a disturbance gradient in the density and composition of propagule banks in floodplain aquatic habitats. </w:t>
      </w:r>
      <w:r w:rsidR="00CB7C3C" w:rsidRPr="00CB7C3C">
        <w:rPr>
          <w:rFonts w:ascii="Calibri" w:hAnsi="Calibri" w:cs="Calibri"/>
          <w:i/>
          <w:iCs/>
        </w:rPr>
        <w:t>Plant Ecology</w:t>
      </w:r>
      <w:r w:rsidR="00CB7C3C" w:rsidRPr="00CB7C3C">
        <w:rPr>
          <w:rFonts w:ascii="Calibri" w:hAnsi="Calibri" w:cs="Calibri"/>
        </w:rPr>
        <w:t xml:space="preserve">, </w:t>
      </w:r>
      <w:r w:rsidR="00CB7C3C" w:rsidRPr="00CB7C3C">
        <w:rPr>
          <w:rFonts w:ascii="Calibri" w:hAnsi="Calibri" w:cs="Calibri"/>
          <w:i/>
          <w:iCs/>
        </w:rPr>
        <w:t>140</w:t>
      </w:r>
      <w:r w:rsidR="00CB7C3C" w:rsidRPr="00CB7C3C">
        <w:rPr>
          <w:rFonts w:ascii="Calibri" w:hAnsi="Calibri" w:cs="Calibri"/>
        </w:rPr>
        <w:t>(2), 177–190. https://doi.org/10.1023/A:1009779411686</w:t>
      </w:r>
    </w:p>
    <w:p w14:paraId="0AD5F8A6" w14:textId="77777777" w:rsidR="00CB7C3C" w:rsidRPr="00CB7C3C" w:rsidRDefault="00CB7C3C" w:rsidP="00CB7C3C">
      <w:pPr>
        <w:pStyle w:val="Bibliography"/>
        <w:rPr>
          <w:rFonts w:ascii="Calibri" w:hAnsi="Calibri" w:cs="Calibri"/>
        </w:rPr>
      </w:pPr>
      <w:r w:rsidRPr="00CB7C3C">
        <w:rPr>
          <w:rFonts w:ascii="Calibri" w:hAnsi="Calibri" w:cs="Calibri"/>
        </w:rPr>
        <w:t xml:space="preserve">Aicher, R. J., Larios, L., &amp; Suding, K. N. (2011). Seed Supply, Recruitment, and Assembly: Quantifying Relative Seed and Establishment Limitation in a Plant Community Context. </w:t>
      </w:r>
      <w:r w:rsidRPr="00CB7C3C">
        <w:rPr>
          <w:rFonts w:ascii="Calibri" w:hAnsi="Calibri" w:cs="Calibri"/>
          <w:i/>
          <w:iCs/>
        </w:rPr>
        <w:t>The American Naturalist</w:t>
      </w:r>
      <w:r w:rsidRPr="00CB7C3C">
        <w:rPr>
          <w:rFonts w:ascii="Calibri" w:hAnsi="Calibri" w:cs="Calibri"/>
        </w:rPr>
        <w:t xml:space="preserve">, </w:t>
      </w:r>
      <w:r w:rsidRPr="00CB7C3C">
        <w:rPr>
          <w:rFonts w:ascii="Calibri" w:hAnsi="Calibri" w:cs="Calibri"/>
          <w:i/>
          <w:iCs/>
        </w:rPr>
        <w:t>178</w:t>
      </w:r>
      <w:r w:rsidRPr="00CB7C3C">
        <w:rPr>
          <w:rFonts w:ascii="Calibri" w:hAnsi="Calibri" w:cs="Calibri"/>
        </w:rPr>
        <w:t>(4), 464–477. https://doi.org/10.1086/661900</w:t>
      </w:r>
    </w:p>
    <w:p w14:paraId="4DB0B752" w14:textId="77777777" w:rsidR="00CB7C3C" w:rsidRPr="00CB7C3C" w:rsidRDefault="00CB7C3C" w:rsidP="00CB7C3C">
      <w:pPr>
        <w:pStyle w:val="Bibliography"/>
        <w:rPr>
          <w:rFonts w:ascii="Calibri" w:hAnsi="Calibri" w:cs="Calibri"/>
        </w:rPr>
      </w:pPr>
      <w:r w:rsidRPr="00CB7C3C">
        <w:rPr>
          <w:rFonts w:ascii="Calibri" w:hAnsi="Calibri" w:cs="Calibri"/>
        </w:rPr>
        <w:t xml:space="preserve">Balke, T., Herman, P. M. J., &amp; Bouma, T. J. (2014). Critical transitions in disturbance-driven ecosystems: Identifying Windows of Opportunity for recovery.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102</w:t>
      </w:r>
      <w:r w:rsidRPr="00CB7C3C">
        <w:rPr>
          <w:rFonts w:ascii="Calibri" w:hAnsi="Calibri" w:cs="Calibri"/>
        </w:rPr>
        <w:t>(3), 700–708. https://doi.org/10.1111/1365-2745.12241</w:t>
      </w:r>
    </w:p>
    <w:p w14:paraId="0F75956A" w14:textId="77777777" w:rsidR="00CB7C3C" w:rsidRPr="00CB7C3C" w:rsidRDefault="00CB7C3C" w:rsidP="00CB7C3C">
      <w:pPr>
        <w:pStyle w:val="Bibliography"/>
        <w:rPr>
          <w:rFonts w:ascii="Calibri" w:hAnsi="Calibri" w:cs="Calibri"/>
        </w:rPr>
      </w:pPr>
      <w:r w:rsidRPr="00CB7C3C">
        <w:rPr>
          <w:rFonts w:ascii="Calibri" w:hAnsi="Calibri" w:cs="Calibri"/>
        </w:rPr>
        <w:t xml:space="preserve">Bertness, M. D. (1991). Interspecific Interactions among High Marsh Perennials in a New England Salt Marsh.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72</w:t>
      </w:r>
      <w:r w:rsidRPr="00CB7C3C">
        <w:rPr>
          <w:rFonts w:ascii="Calibri" w:hAnsi="Calibri" w:cs="Calibri"/>
        </w:rPr>
        <w:t>(1), 125–137. JSTOR. https://doi.org/10.2307/1938908</w:t>
      </w:r>
    </w:p>
    <w:p w14:paraId="2CF1C812"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Borde, A. B., Diefenderfer, H. L., Cullinan, V. I., Zimmerman, S. A., &amp; Thom, R. M. (2020). Ecohydrology of wetland plant communities along an estuarine to tidal river gradient.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11</w:t>
      </w:r>
      <w:r w:rsidRPr="00CB7C3C">
        <w:rPr>
          <w:rFonts w:ascii="Calibri" w:hAnsi="Calibri" w:cs="Calibri"/>
        </w:rPr>
        <w:t>(9), e03185. https://doi.org/10.1002/ecs2.3185</w:t>
      </w:r>
    </w:p>
    <w:p w14:paraId="529515BB" w14:textId="77777777" w:rsidR="00CB7C3C" w:rsidRPr="00CB7C3C" w:rsidRDefault="00CB7C3C" w:rsidP="00CB7C3C">
      <w:pPr>
        <w:pStyle w:val="Bibliography"/>
        <w:rPr>
          <w:rFonts w:ascii="Calibri" w:hAnsi="Calibri" w:cs="Calibri"/>
        </w:rPr>
      </w:pPr>
      <w:r w:rsidRPr="00CB7C3C">
        <w:rPr>
          <w:rFonts w:ascii="Calibri" w:hAnsi="Calibri" w:cs="Calibri"/>
        </w:rPr>
        <w:t xml:space="preserve">Bruno, J. F. (2000). Facilitation of Cobble Beach Plant Communities Through Habitat Modification by Spartina Alterniflora.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81</w:t>
      </w:r>
      <w:r w:rsidRPr="00CB7C3C">
        <w:rPr>
          <w:rFonts w:ascii="Calibri" w:hAnsi="Calibri" w:cs="Calibri"/>
        </w:rPr>
        <w:t>(5), 1179–1192. https://doi.org/10.1890/0012-9658(2000)081[1179:FOCBPC]2.0.CO;2</w:t>
      </w:r>
    </w:p>
    <w:p w14:paraId="3C6F93CE" w14:textId="77777777" w:rsidR="00CB7C3C" w:rsidRPr="00CB7C3C" w:rsidRDefault="00CB7C3C" w:rsidP="00CB7C3C">
      <w:pPr>
        <w:pStyle w:val="Bibliography"/>
        <w:rPr>
          <w:rFonts w:ascii="Calibri" w:hAnsi="Calibri" w:cs="Calibri"/>
        </w:rPr>
      </w:pPr>
      <w:r w:rsidRPr="00CB7C3C">
        <w:rPr>
          <w:rFonts w:ascii="Calibri" w:hAnsi="Calibri" w:cs="Calibri"/>
        </w:rPr>
        <w:t xml:space="preserve">Clermont, H. (2010). </w:t>
      </w:r>
      <w:r w:rsidRPr="00CB7C3C">
        <w:rPr>
          <w:rFonts w:ascii="Calibri" w:hAnsi="Calibri" w:cs="Calibri"/>
          <w:i/>
          <w:iCs/>
        </w:rPr>
        <w:t>Little Qualicum River Estuary Regional Conservation Area Guardian of the Estuary 2010-2019 Management Plan</w:t>
      </w:r>
      <w:r w:rsidRPr="00CB7C3C">
        <w:rPr>
          <w:rFonts w:ascii="Calibri" w:hAnsi="Calibri" w:cs="Calibri"/>
        </w:rPr>
        <w:t>. Regional District of Nanaimo. https://www.rdn.bc.ca/cms/wpattachments/wpID2040atID3337.pdf</w:t>
      </w:r>
    </w:p>
    <w:p w14:paraId="1F861CC1"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Boyd, S., Buechert, R., &amp; Stewart, A. (2011). Recent, significant changes to the native marsh vegetation of the Little Qualicum River estuary, British Columbia; a case of too many Canada Geese (Branta canadensis)? </w:t>
      </w:r>
      <w:r w:rsidRPr="00CB7C3C">
        <w:rPr>
          <w:rFonts w:ascii="Calibri" w:hAnsi="Calibri" w:cs="Calibri"/>
          <w:i/>
          <w:iCs/>
        </w:rPr>
        <w:t>Journal of the British Columbia Field Ornithologists</w:t>
      </w:r>
      <w:r w:rsidRPr="00CB7C3C">
        <w:rPr>
          <w:rFonts w:ascii="Calibri" w:hAnsi="Calibri" w:cs="Calibri"/>
        </w:rPr>
        <w:t xml:space="preserve">, </w:t>
      </w:r>
      <w:r w:rsidRPr="00CB7C3C">
        <w:rPr>
          <w:rFonts w:ascii="Calibri" w:hAnsi="Calibri" w:cs="Calibri"/>
          <w:i/>
          <w:iCs/>
        </w:rPr>
        <w:t>21</w:t>
      </w:r>
      <w:r w:rsidRPr="00CB7C3C">
        <w:rPr>
          <w:rFonts w:ascii="Calibri" w:hAnsi="Calibri" w:cs="Calibri"/>
        </w:rPr>
        <w:t>, 11–31.</w:t>
      </w:r>
    </w:p>
    <w:p w14:paraId="7709E68F"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K., &amp; Stewart, A. C. (2010). The Canada Goose (Branta canadensis) on Vancouver Island, British Columbia. </w:t>
      </w:r>
      <w:r w:rsidRPr="00CB7C3C">
        <w:rPr>
          <w:rFonts w:ascii="Calibri" w:hAnsi="Calibri" w:cs="Calibri"/>
          <w:i/>
          <w:iCs/>
        </w:rPr>
        <w:t>British Columbia Birds</w:t>
      </w:r>
      <w:r w:rsidRPr="00CB7C3C">
        <w:rPr>
          <w:rFonts w:ascii="Calibri" w:hAnsi="Calibri" w:cs="Calibri"/>
        </w:rPr>
        <w:t xml:space="preserve">, </w:t>
      </w:r>
      <w:r w:rsidRPr="00CB7C3C">
        <w:rPr>
          <w:rFonts w:ascii="Calibri" w:hAnsi="Calibri" w:cs="Calibri"/>
          <w:i/>
          <w:iCs/>
        </w:rPr>
        <w:t>20</w:t>
      </w:r>
      <w:r w:rsidRPr="00CB7C3C">
        <w:rPr>
          <w:rFonts w:ascii="Calibri" w:hAnsi="Calibri" w:cs="Calibri"/>
        </w:rPr>
        <w:t>, 18.</w:t>
      </w:r>
    </w:p>
    <w:p w14:paraId="51DF02F8" w14:textId="77777777" w:rsidR="00CB7C3C" w:rsidRPr="00CB7C3C" w:rsidRDefault="00CB7C3C" w:rsidP="00CB7C3C">
      <w:pPr>
        <w:pStyle w:val="Bibliography"/>
        <w:rPr>
          <w:rFonts w:ascii="Calibri" w:hAnsi="Calibri" w:cs="Calibri"/>
        </w:rPr>
      </w:pPr>
      <w:r w:rsidRPr="00CB7C3C">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19</w:t>
      </w:r>
      <w:r w:rsidRPr="00CB7C3C">
        <w:rPr>
          <w:rFonts w:ascii="Calibri" w:hAnsi="Calibri" w:cs="Calibri"/>
        </w:rPr>
        <w:t>(2), 108–117. https://doi.org/10.1002/fee.2274</w:t>
      </w:r>
    </w:p>
    <w:p w14:paraId="7381CA38" w14:textId="77777777" w:rsidR="00CB7C3C" w:rsidRPr="00CB7C3C" w:rsidRDefault="00CB7C3C" w:rsidP="00CB7C3C">
      <w:pPr>
        <w:pStyle w:val="Bibliography"/>
        <w:rPr>
          <w:rFonts w:ascii="Calibri" w:hAnsi="Calibri" w:cs="Calibri"/>
        </w:rPr>
      </w:pPr>
      <w:r w:rsidRPr="00CB7C3C">
        <w:rPr>
          <w:rFonts w:ascii="Calibri" w:hAnsi="Calibri" w:cs="Calibri"/>
        </w:rPr>
        <w:t xml:space="preserve">Douglas, G. W., Meidinger, D., &amp; Pojar, J. (Eds.). (1998). </w:t>
      </w:r>
      <w:r w:rsidRPr="00CB7C3C">
        <w:rPr>
          <w:rFonts w:ascii="Calibri" w:hAnsi="Calibri" w:cs="Calibri"/>
          <w:i/>
          <w:iCs/>
        </w:rPr>
        <w:t>Illustrated flora of British Columbia. Vols. 1-8</w:t>
      </w:r>
      <w:r w:rsidRPr="00CB7C3C">
        <w:rPr>
          <w:rFonts w:ascii="Calibri" w:hAnsi="Calibri" w:cs="Calibri"/>
        </w:rPr>
        <w:t>. B.C. Min. Environ., Lands and Parks, and B.C. Min. For. https://www.cabdirect.org/cabdirect/abstract/20013088729</w:t>
      </w:r>
    </w:p>
    <w:p w14:paraId="5537B649" w14:textId="77777777" w:rsidR="00CB7C3C" w:rsidRPr="00CB7C3C" w:rsidRDefault="00CB7C3C" w:rsidP="00CB7C3C">
      <w:pPr>
        <w:pStyle w:val="Bibliography"/>
        <w:rPr>
          <w:rFonts w:ascii="Calibri" w:hAnsi="Calibri" w:cs="Calibri"/>
        </w:rPr>
      </w:pPr>
      <w:r w:rsidRPr="00CB7C3C">
        <w:rPr>
          <w:rFonts w:ascii="Calibri" w:hAnsi="Calibri" w:cs="Calibri"/>
        </w:rPr>
        <w:t xml:space="preserve">Finn, R. J. R., Chalifour, L., Gergel, S. E., Hinch, S. G., Scott, D. C., &amp; Martin, T. G. (2021). Quantifying lost and inaccessible habitat for Pacific salmon in Canada’s Lower Fraser River.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(7), e03646. https://doi.org/10.1002/ecs2.3646</w:t>
      </w:r>
    </w:p>
    <w:p w14:paraId="5558F6BE"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Fivash, G. S., Temmink, R. J. M., D’Angelo, M., van Dalen, J., Lengkeek, W., Didderen, K., Ballio, F., van der Heide, T., &amp; Bouma, T. J. (2021). Restoration of biogeomorphic systems by creating windows of opportunity to support natural establishment processes.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(5), e02333. https://doi.org/10.1002/eap.2333</w:t>
      </w:r>
    </w:p>
    <w:p w14:paraId="50FECA43" w14:textId="77777777" w:rsidR="00CB7C3C" w:rsidRPr="00CB7C3C" w:rsidRDefault="00CB7C3C" w:rsidP="00CB7C3C">
      <w:pPr>
        <w:pStyle w:val="Bibliography"/>
        <w:rPr>
          <w:rFonts w:ascii="Calibri" w:hAnsi="Calibri" w:cs="Calibri"/>
        </w:rPr>
      </w:pPr>
      <w:r w:rsidRPr="00CB7C3C">
        <w:rPr>
          <w:rFonts w:ascii="Calibri" w:hAnsi="Calibri" w:cs="Calibri"/>
        </w:rPr>
        <w:t xml:space="preserve">Hitchcock, C. L., &amp; Cronquist, A. (2018). </w:t>
      </w:r>
      <w:r w:rsidRPr="00CB7C3C">
        <w:rPr>
          <w:rFonts w:ascii="Calibri" w:hAnsi="Calibri" w:cs="Calibri"/>
          <w:i/>
          <w:iCs/>
        </w:rPr>
        <w:t>Flora of the Pacific Northwest, an illustrated manual</w:t>
      </w:r>
      <w:r w:rsidRPr="00CB7C3C">
        <w:rPr>
          <w:rFonts w:ascii="Calibri" w:hAnsi="Calibri" w:cs="Calibri"/>
        </w:rPr>
        <w:t xml:space="preserve"> (D. E. Giblin, B. S. Legler, P. F. Zika, &amp; R. G. Olmstead, Eds.; 2nd ed.). University of Washington Press.</w:t>
      </w:r>
    </w:p>
    <w:p w14:paraId="59A2541D" w14:textId="77777777" w:rsidR="00CB7C3C" w:rsidRPr="00CB7C3C" w:rsidRDefault="00CB7C3C" w:rsidP="00CB7C3C">
      <w:pPr>
        <w:pStyle w:val="Bibliography"/>
        <w:rPr>
          <w:rFonts w:ascii="Calibri" w:hAnsi="Calibri" w:cs="Calibri"/>
        </w:rPr>
      </w:pPr>
      <w:r w:rsidRPr="00CB7C3C">
        <w:rPr>
          <w:rFonts w:ascii="Calibri" w:hAnsi="Calibri" w:cs="Calibri"/>
        </w:rPr>
        <w:t xml:space="preserve">Johnstone, J. F., Allen, C. D., Franklin, J. F., Frelich, L. E., Harvey, B. J., Higuera, P. E., Mack, M. C., Meentemeyer, R. K., Metz, M. R., Perry, G. L., Schoennagel, T., &amp; Turner, M. G. (2016). Changing disturbance regimes, ecological memory, and forest resilience.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(7), 369–378. https://doi.org/10.1002/fee.1311</w:t>
      </w:r>
    </w:p>
    <w:p w14:paraId="4381CC54" w14:textId="77777777" w:rsidR="00CB7C3C" w:rsidRPr="00CB7C3C" w:rsidRDefault="00CB7C3C" w:rsidP="00CB7C3C">
      <w:pPr>
        <w:pStyle w:val="Bibliography"/>
        <w:rPr>
          <w:rFonts w:ascii="Calibri" w:hAnsi="Calibri" w:cs="Calibri"/>
        </w:rPr>
      </w:pPr>
      <w:r w:rsidRPr="00CB7C3C">
        <w:rPr>
          <w:rFonts w:ascii="Calibri" w:hAnsi="Calibri" w:cs="Calibri"/>
        </w:rPr>
        <w:t xml:space="preserve">Kettenring, K. M., &amp; Galatowitsch, S. M. (2011). Seed Rain of Restored and Natural Prairie Wetlands. </w:t>
      </w:r>
      <w:r w:rsidRPr="00CB7C3C">
        <w:rPr>
          <w:rFonts w:ascii="Calibri" w:hAnsi="Calibri" w:cs="Calibri"/>
          <w:i/>
          <w:iCs/>
        </w:rPr>
        <w:t>Wetlands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(2), 283–294. https://doi.org/10.1007/s13157-011-0159-6</w:t>
      </w:r>
    </w:p>
    <w:p w14:paraId="65888CA7" w14:textId="77777777" w:rsidR="00CB7C3C" w:rsidRPr="00CB7C3C" w:rsidRDefault="00CB7C3C" w:rsidP="00CB7C3C">
      <w:pPr>
        <w:pStyle w:val="Bibliography"/>
        <w:rPr>
          <w:rFonts w:ascii="Calibri" w:hAnsi="Calibri" w:cs="Calibri"/>
        </w:rPr>
      </w:pPr>
      <w:r w:rsidRPr="00CB7C3C">
        <w:rPr>
          <w:rFonts w:ascii="Calibri" w:hAnsi="Calibri" w:cs="Calibri"/>
        </w:rPr>
        <w:t xml:space="preserve">Lavorel, S., &amp; Lebreton, J. D. (1992). Evidence for lottery recruitment in Mediterranean old fields. </w:t>
      </w:r>
      <w:r w:rsidRPr="00CB7C3C">
        <w:rPr>
          <w:rFonts w:ascii="Calibri" w:hAnsi="Calibri" w:cs="Calibri"/>
          <w:i/>
          <w:iCs/>
        </w:rPr>
        <w:t>Journal of Vegetation Science</w:t>
      </w:r>
      <w:r w:rsidRPr="00CB7C3C">
        <w:rPr>
          <w:rFonts w:ascii="Calibri" w:hAnsi="Calibri" w:cs="Calibri"/>
        </w:rPr>
        <w:t xml:space="preserve">, </w:t>
      </w:r>
      <w:r w:rsidRPr="00CB7C3C">
        <w:rPr>
          <w:rFonts w:ascii="Calibri" w:hAnsi="Calibri" w:cs="Calibri"/>
          <w:i/>
          <w:iCs/>
        </w:rPr>
        <w:t>3</w:t>
      </w:r>
      <w:r w:rsidRPr="00CB7C3C">
        <w:rPr>
          <w:rFonts w:ascii="Calibri" w:hAnsi="Calibri" w:cs="Calibri"/>
        </w:rPr>
        <w:t>(1), 91–100. https://doi.org/10.2307/3236002</w:t>
      </w:r>
    </w:p>
    <w:p w14:paraId="4288D037" w14:textId="77777777" w:rsidR="00CB7C3C" w:rsidRPr="00CB7C3C" w:rsidRDefault="00CB7C3C" w:rsidP="00CB7C3C">
      <w:pPr>
        <w:pStyle w:val="Bibliography"/>
        <w:rPr>
          <w:rFonts w:ascii="Calibri" w:hAnsi="Calibri" w:cs="Calibri"/>
        </w:rPr>
      </w:pPr>
      <w:r w:rsidRPr="00CB7C3C">
        <w:rPr>
          <w:rFonts w:ascii="Calibri" w:hAnsi="Calibri" w:cs="Calibri"/>
        </w:rPr>
        <w:t xml:space="preserve">Mack, R. N., Simberloff, D., Mark Lonsdale, W., Evans, H., Clout, M., &amp; Bazzaz, F. A. (2000). Biotic Invasions: Causes, Epidemiology, Global Consequences, and Control.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10</w:t>
      </w:r>
      <w:r w:rsidRPr="00CB7C3C">
        <w:rPr>
          <w:rFonts w:ascii="Calibri" w:hAnsi="Calibri" w:cs="Calibri"/>
        </w:rPr>
        <w:t>(3), 689–710. https://doi.org/10.1890/1051-0761(2000)010[0689:BICEGC]2.0.CO;2</w:t>
      </w:r>
    </w:p>
    <w:p w14:paraId="15A896E3" w14:textId="77777777" w:rsidR="00CB7C3C" w:rsidRPr="00CB7C3C" w:rsidRDefault="00CB7C3C" w:rsidP="00CB7C3C">
      <w:pPr>
        <w:pStyle w:val="Bibliography"/>
        <w:rPr>
          <w:rFonts w:ascii="Calibri" w:hAnsi="Calibri" w:cs="Calibri"/>
        </w:rPr>
      </w:pPr>
      <w:r w:rsidRPr="00CB7C3C">
        <w:rPr>
          <w:rFonts w:ascii="Calibri" w:hAnsi="Calibri" w:cs="Calibri"/>
        </w:rPr>
        <w:t xml:space="preserve">Meli, P., Holl, K. D., Benayas, J. M. R., Jones, H. P., Jones, P. C., Montoya, D., &amp; Mateos, D. M. (2017). A global review of past land use, climate, and active vs. Passive restoration effects on forest recovery. </w:t>
      </w:r>
      <w:r w:rsidRPr="00CB7C3C">
        <w:rPr>
          <w:rFonts w:ascii="Calibri" w:hAnsi="Calibri" w:cs="Calibri"/>
          <w:i/>
          <w:iCs/>
        </w:rPr>
        <w:t>PLOS ONE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(2), e0171368. https://doi.org/10.1371/journal.pone.0171368</w:t>
      </w:r>
    </w:p>
    <w:p w14:paraId="7FB1522F" w14:textId="77777777" w:rsidR="00CB7C3C" w:rsidRPr="00CB7C3C" w:rsidRDefault="00CB7C3C" w:rsidP="00CB7C3C">
      <w:pPr>
        <w:pStyle w:val="Bibliography"/>
        <w:rPr>
          <w:rFonts w:ascii="Calibri" w:hAnsi="Calibri" w:cs="Calibri"/>
        </w:rPr>
      </w:pPr>
      <w:r w:rsidRPr="00CB7C3C">
        <w:rPr>
          <w:rFonts w:ascii="Calibri" w:hAnsi="Calibri" w:cs="Calibri"/>
        </w:rPr>
        <w:t xml:space="preserve">Pasternack, G. B. (2009). Chapter 3. Hydrogeomorphology and sedimentation in tidal freshwater wetlands. In A. Barendregt, D. F. Whigham, &amp; A. H. Baldwin (Eds.), </w:t>
      </w:r>
      <w:r w:rsidRPr="00CB7C3C">
        <w:rPr>
          <w:rFonts w:ascii="Calibri" w:hAnsi="Calibri" w:cs="Calibri"/>
          <w:i/>
          <w:iCs/>
        </w:rPr>
        <w:t>Tidal Freshwater Wetlands</w:t>
      </w:r>
      <w:r w:rsidRPr="00CB7C3C">
        <w:rPr>
          <w:rFonts w:ascii="Calibri" w:hAnsi="Calibri" w:cs="Calibri"/>
        </w:rPr>
        <w:t xml:space="preserve"> (pp. 31–40). Backhuys Publishers.</w:t>
      </w:r>
    </w:p>
    <w:p w14:paraId="50AADF77" w14:textId="77777777" w:rsidR="00CB7C3C" w:rsidRPr="00CB7C3C" w:rsidRDefault="00CB7C3C" w:rsidP="00CB7C3C">
      <w:pPr>
        <w:pStyle w:val="Bibliography"/>
        <w:rPr>
          <w:rFonts w:ascii="Calibri" w:hAnsi="Calibri" w:cs="Calibri"/>
        </w:rPr>
      </w:pPr>
      <w:bookmarkStart w:id="181" w:name="_Hlk135401579"/>
      <w:r w:rsidRPr="00CB7C3C">
        <w:rPr>
          <w:rFonts w:ascii="Calibri" w:hAnsi="Calibri" w:cs="Calibri"/>
        </w:rPr>
        <w:lastRenderedPageBreak/>
        <w:t xml:space="preserve">Price, E. P. F., Spyreas, G., &amp; Matthews, J. W. (2020). Biotic homogenization of wetland vegetation in the conterminous United States driven by Phalaris arundinacea and anthropogenic disturbance. </w:t>
      </w:r>
      <w:r w:rsidRPr="00CB7C3C">
        <w:rPr>
          <w:rFonts w:ascii="Calibri" w:hAnsi="Calibri" w:cs="Calibri"/>
          <w:i/>
          <w:iCs/>
        </w:rPr>
        <w:t>Landscape Ecology</w:t>
      </w:r>
      <w:r w:rsidRPr="00CB7C3C">
        <w:rPr>
          <w:rFonts w:ascii="Calibri" w:hAnsi="Calibri" w:cs="Calibri"/>
        </w:rPr>
        <w:t xml:space="preserve">, </w:t>
      </w:r>
      <w:r w:rsidRPr="00CB7C3C">
        <w:rPr>
          <w:rFonts w:ascii="Calibri" w:hAnsi="Calibri" w:cs="Calibri"/>
          <w:i/>
          <w:iCs/>
        </w:rPr>
        <w:t>35</w:t>
      </w:r>
      <w:r w:rsidRPr="00CB7C3C">
        <w:rPr>
          <w:rFonts w:ascii="Calibri" w:hAnsi="Calibri" w:cs="Calibri"/>
        </w:rPr>
        <w:t>(3), 779–792. https://doi.org/10.1007/s10980-020-00978-x</w:t>
      </w:r>
      <w:bookmarkEnd w:id="181"/>
    </w:p>
    <w:p w14:paraId="464BC4F4" w14:textId="77777777" w:rsidR="00CB7C3C" w:rsidRPr="00CB7C3C" w:rsidRDefault="00CB7C3C" w:rsidP="00CB7C3C">
      <w:pPr>
        <w:pStyle w:val="Bibliography"/>
        <w:rPr>
          <w:rFonts w:ascii="Calibri" w:hAnsi="Calibri" w:cs="Calibri"/>
        </w:rPr>
      </w:pPr>
      <w:r w:rsidRPr="00CB7C3C">
        <w:rPr>
          <w:rFonts w:ascii="Calibri" w:hAnsi="Calibri" w:cs="Calibri"/>
        </w:rPr>
        <w:t xml:space="preserve">Rosbakh, S., Hülsmann, L., Weinberger, I., Bleicher, M., &amp; Poschlod, P. (2019). Bleaching and cold stratification can break dormancy and improve seed germination in Cyperaceae. </w:t>
      </w:r>
      <w:r w:rsidRPr="00CB7C3C">
        <w:rPr>
          <w:rFonts w:ascii="Calibri" w:hAnsi="Calibri" w:cs="Calibri"/>
          <w:i/>
          <w:iCs/>
        </w:rPr>
        <w:t>Aquatic Botany</w:t>
      </w:r>
      <w:r w:rsidRPr="00CB7C3C">
        <w:rPr>
          <w:rFonts w:ascii="Calibri" w:hAnsi="Calibri" w:cs="Calibri"/>
        </w:rPr>
        <w:t xml:space="preserve">, </w:t>
      </w:r>
      <w:r w:rsidRPr="00CB7C3C">
        <w:rPr>
          <w:rFonts w:ascii="Calibri" w:hAnsi="Calibri" w:cs="Calibri"/>
          <w:i/>
          <w:iCs/>
        </w:rPr>
        <w:t>158</w:t>
      </w:r>
      <w:r w:rsidRPr="00CB7C3C">
        <w:rPr>
          <w:rFonts w:ascii="Calibri" w:hAnsi="Calibri" w:cs="Calibri"/>
        </w:rPr>
        <w:t>, 103128. https://doi.org/10.1016/j.aquabot.2019.103128</w:t>
      </w:r>
    </w:p>
    <w:p w14:paraId="63CF8D9E" w14:textId="77777777" w:rsidR="00CB7C3C" w:rsidRPr="00CB7C3C" w:rsidRDefault="00CB7C3C" w:rsidP="00CB7C3C">
      <w:pPr>
        <w:pStyle w:val="Bibliography"/>
        <w:rPr>
          <w:rFonts w:ascii="Calibri" w:hAnsi="Calibri" w:cs="Calibri"/>
        </w:rPr>
      </w:pPr>
      <w:r w:rsidRPr="00CB7C3C">
        <w:rPr>
          <w:rFonts w:ascii="Calibri" w:hAnsi="Calibri" w:cs="Calibri"/>
        </w:rPr>
        <w:t xml:space="preserve">Schaefer, V. H. (2011). Remembering our roots: A possible connection between loss of ecological memory, alien invasions and ecological restoration. </w:t>
      </w:r>
      <w:r w:rsidRPr="00CB7C3C">
        <w:rPr>
          <w:rFonts w:ascii="Calibri" w:hAnsi="Calibri" w:cs="Calibri"/>
          <w:i/>
          <w:iCs/>
        </w:rPr>
        <w:t>Urban Ecosystems</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(1), 35–44. https://doi.org/10.1007/s11252-010-0138-3</w:t>
      </w:r>
    </w:p>
    <w:p w14:paraId="2C78E375" w14:textId="77777777" w:rsidR="00CB7C3C" w:rsidRPr="00CB7C3C" w:rsidRDefault="00CB7C3C" w:rsidP="00CB7C3C">
      <w:pPr>
        <w:pStyle w:val="Bibliography"/>
        <w:rPr>
          <w:rFonts w:ascii="Calibri" w:hAnsi="Calibri" w:cs="Calibri"/>
        </w:rPr>
      </w:pPr>
      <w:r w:rsidRPr="00CB7C3C">
        <w:rPr>
          <w:rFonts w:ascii="Calibri" w:hAnsi="Calibri" w:cs="Calibri"/>
        </w:rPr>
        <w:t xml:space="preserve">Shackelford, N., Murray, S. M., Bennett, J. R., Lilley, P. L., Starzomski, B. M., &amp; Standish, R. J. (2019). Ten years of pulling: Ecosystem recovery after long-term weed management in Garry oak savanna. </w:t>
      </w:r>
      <w:r w:rsidRPr="00CB7C3C">
        <w:rPr>
          <w:rFonts w:ascii="Calibri" w:hAnsi="Calibri" w:cs="Calibri"/>
          <w:i/>
          <w:iCs/>
        </w:rPr>
        <w:t>Conservation Science and Practice</w:t>
      </w:r>
      <w:r w:rsidRPr="00CB7C3C">
        <w:rPr>
          <w:rFonts w:ascii="Calibri" w:hAnsi="Calibri" w:cs="Calibri"/>
        </w:rPr>
        <w:t xml:space="preserve">, </w:t>
      </w:r>
      <w:r w:rsidRPr="00CB7C3C">
        <w:rPr>
          <w:rFonts w:ascii="Calibri" w:hAnsi="Calibri" w:cs="Calibri"/>
          <w:i/>
          <w:iCs/>
        </w:rPr>
        <w:t>1</w:t>
      </w:r>
      <w:r w:rsidRPr="00CB7C3C">
        <w:rPr>
          <w:rFonts w:ascii="Calibri" w:hAnsi="Calibri" w:cs="Calibri"/>
        </w:rPr>
        <w:t>(10), e92. https://doi.org/10.1111/csp2.92</w:t>
      </w:r>
    </w:p>
    <w:p w14:paraId="34BAB90D" w14:textId="77777777" w:rsidR="00CB7C3C" w:rsidRPr="00CB7C3C" w:rsidRDefault="00CB7C3C" w:rsidP="00CB7C3C">
      <w:pPr>
        <w:pStyle w:val="Bibliography"/>
        <w:rPr>
          <w:rFonts w:ascii="Calibri" w:hAnsi="Calibri" w:cs="Calibri"/>
        </w:rPr>
      </w:pPr>
      <w:r w:rsidRPr="00CB7C3C">
        <w:rPr>
          <w:rFonts w:ascii="Calibri" w:hAnsi="Calibri" w:cs="Calibri"/>
        </w:rPr>
        <w:t xml:space="preserve">Silinski, A., van Belzen, J., Fransen, E., Bouma, T. J., Troch, P., Meire, P., &amp; Temmerman, S. (2016). Quantifying critical conditions for seaward expansion of tidal marshes: A transplantation experiment. </w:t>
      </w:r>
      <w:r w:rsidRPr="00CB7C3C">
        <w:rPr>
          <w:rFonts w:ascii="Calibri" w:hAnsi="Calibri" w:cs="Calibri"/>
          <w:i/>
          <w:iCs/>
        </w:rPr>
        <w:t>Estuarine, Coastal and Shelf Science</w:t>
      </w:r>
      <w:r w:rsidRPr="00CB7C3C">
        <w:rPr>
          <w:rFonts w:ascii="Calibri" w:hAnsi="Calibri" w:cs="Calibri"/>
        </w:rPr>
        <w:t xml:space="preserve">, </w:t>
      </w:r>
      <w:r w:rsidRPr="00CB7C3C">
        <w:rPr>
          <w:rFonts w:ascii="Calibri" w:hAnsi="Calibri" w:cs="Calibri"/>
          <w:i/>
          <w:iCs/>
        </w:rPr>
        <w:t>169</w:t>
      </w:r>
      <w:r w:rsidRPr="00CB7C3C">
        <w:rPr>
          <w:rFonts w:ascii="Calibri" w:hAnsi="Calibri" w:cs="Calibri"/>
        </w:rPr>
        <w:t>, 227–237. https://doi.org/10.1016/j.ecss.2015.12.012</w:t>
      </w:r>
    </w:p>
    <w:p w14:paraId="7A59EE60" w14:textId="77777777" w:rsidR="00CB7C3C" w:rsidRPr="00CB7C3C" w:rsidRDefault="00CB7C3C" w:rsidP="00CB7C3C">
      <w:pPr>
        <w:pStyle w:val="Bibliography"/>
        <w:rPr>
          <w:rFonts w:ascii="Calibri" w:hAnsi="Calibri" w:cs="Calibri"/>
        </w:rPr>
      </w:pPr>
      <w:r w:rsidRPr="00CB7C3C">
        <w:rPr>
          <w:rFonts w:ascii="Calibri" w:hAnsi="Calibri" w:cs="Calibri"/>
        </w:rPr>
        <w:t xml:space="preserve">Simberloff, D., Martin, J.-L., Genovesi, P., Maris, V., Wardle, D. A., Aronson, J., Courchamp, F., Galil, B., García-Berthou, E., Pascal, M., Pyšek, P., Sousa, R., Tabacchi, E., &amp; Vilà, M. (2013). Impacts of biological invasions: What’s what and the way forward. </w:t>
      </w:r>
      <w:r w:rsidRPr="00CB7C3C">
        <w:rPr>
          <w:rFonts w:ascii="Calibri" w:hAnsi="Calibri" w:cs="Calibri"/>
          <w:i/>
          <w:iCs/>
        </w:rPr>
        <w:t>Trends in Ecology &amp; Evolution</w:t>
      </w:r>
      <w:r w:rsidRPr="00CB7C3C">
        <w:rPr>
          <w:rFonts w:ascii="Calibri" w:hAnsi="Calibri" w:cs="Calibri"/>
        </w:rPr>
        <w:t xml:space="preserve">, </w:t>
      </w:r>
      <w:r w:rsidRPr="00CB7C3C">
        <w:rPr>
          <w:rFonts w:ascii="Calibri" w:hAnsi="Calibri" w:cs="Calibri"/>
          <w:i/>
          <w:iCs/>
        </w:rPr>
        <w:t>28</w:t>
      </w:r>
      <w:r w:rsidRPr="00CB7C3C">
        <w:rPr>
          <w:rFonts w:ascii="Calibri" w:hAnsi="Calibri" w:cs="Calibri"/>
        </w:rPr>
        <w:t>(1), 58–66. https://doi.org/10.1016/j.tree.2012.07.013</w:t>
      </w:r>
    </w:p>
    <w:p w14:paraId="671AE417" w14:textId="77777777" w:rsidR="00CB7C3C" w:rsidRPr="00CB7C3C" w:rsidRDefault="00CB7C3C" w:rsidP="00CB7C3C">
      <w:pPr>
        <w:pStyle w:val="Bibliography"/>
        <w:rPr>
          <w:rFonts w:ascii="Calibri" w:hAnsi="Calibri" w:cs="Calibri"/>
        </w:rPr>
      </w:pPr>
      <w:r w:rsidRPr="00CB7C3C">
        <w:rPr>
          <w:rFonts w:ascii="Calibri" w:hAnsi="Calibri" w:cs="Calibri"/>
        </w:rPr>
        <w:t xml:space="preserve">Srivastava, D. S., &amp; Jefferies, R. L. (1996). A Positive Feedback: Herbivory, Plant Growth, Salinity, and the Desertification of an Arctic Salt-Marsh.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84</w:t>
      </w:r>
      <w:r w:rsidRPr="00CB7C3C">
        <w:rPr>
          <w:rFonts w:ascii="Calibri" w:hAnsi="Calibri" w:cs="Calibri"/>
        </w:rPr>
        <w:t>(1), 31–42. JSTOR. https://doi.org/10.2307/2261697</w:t>
      </w:r>
    </w:p>
    <w:p w14:paraId="0DAD3314"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Stewart, D., Hood, W. G., &amp; Martin, T. G. (2023). Undetected but Widespread: The Cryptic Invasion of Non-Native Cattail (Typha) in a Pacific Northwest Estuary. </w:t>
      </w:r>
      <w:r w:rsidRPr="00CB7C3C">
        <w:rPr>
          <w:rFonts w:ascii="Calibri" w:hAnsi="Calibri" w:cs="Calibri"/>
          <w:i/>
          <w:iCs/>
        </w:rPr>
        <w:t>Estuaries and Coasts</w:t>
      </w:r>
      <w:r w:rsidRPr="00CB7C3C">
        <w:rPr>
          <w:rFonts w:ascii="Calibri" w:hAnsi="Calibri" w:cs="Calibri"/>
        </w:rPr>
        <w:t>. https://doi.org/10.1007/s12237-023-01171-4</w:t>
      </w:r>
    </w:p>
    <w:p w14:paraId="488D4F3F" w14:textId="77777777" w:rsidR="00CB7C3C" w:rsidRPr="00CB7C3C" w:rsidRDefault="00CB7C3C" w:rsidP="00CB7C3C">
      <w:pPr>
        <w:pStyle w:val="Bibliography"/>
        <w:rPr>
          <w:rFonts w:ascii="Calibri" w:hAnsi="Calibri" w:cs="Calibri"/>
        </w:rPr>
      </w:pPr>
      <w:r w:rsidRPr="00CB7C3C">
        <w:rPr>
          <w:rFonts w:ascii="Calibri" w:hAnsi="Calibri" w:cs="Calibri"/>
        </w:rPr>
        <w:t xml:space="preserve">Tilman, D. (1990). Constraints and Tradeoffs: Toward a Predictive Theory of Competition and Succession. </w:t>
      </w:r>
      <w:r w:rsidRPr="00CB7C3C">
        <w:rPr>
          <w:rFonts w:ascii="Calibri" w:hAnsi="Calibri" w:cs="Calibri"/>
          <w:i/>
          <w:iCs/>
        </w:rPr>
        <w:t>Oikos</w:t>
      </w:r>
      <w:r w:rsidRPr="00CB7C3C">
        <w:rPr>
          <w:rFonts w:ascii="Calibri" w:hAnsi="Calibri" w:cs="Calibri"/>
        </w:rPr>
        <w:t xml:space="preserve">, </w:t>
      </w:r>
      <w:r w:rsidRPr="00CB7C3C">
        <w:rPr>
          <w:rFonts w:ascii="Calibri" w:hAnsi="Calibri" w:cs="Calibri"/>
          <w:i/>
          <w:iCs/>
        </w:rPr>
        <w:t>58</w:t>
      </w:r>
      <w:r w:rsidRPr="00CB7C3C">
        <w:rPr>
          <w:rFonts w:ascii="Calibri" w:hAnsi="Calibri" w:cs="Calibri"/>
        </w:rPr>
        <w:t>(1), 3–15. JSTOR. https://doi.org/10.2307/3565355</w:t>
      </w:r>
    </w:p>
    <w:p w14:paraId="7025FA93" w14:textId="77777777" w:rsidR="00CB7C3C" w:rsidRPr="00CB7C3C" w:rsidRDefault="00CB7C3C" w:rsidP="00CB7C3C">
      <w:pPr>
        <w:pStyle w:val="Bibliography"/>
        <w:rPr>
          <w:rFonts w:ascii="Calibri" w:hAnsi="Calibri" w:cs="Calibri"/>
        </w:rPr>
      </w:pPr>
      <w:r w:rsidRPr="00CB7C3C">
        <w:rPr>
          <w:rFonts w:ascii="Calibri" w:hAnsi="Calibri" w:cs="Calibri"/>
        </w:rPr>
        <w:t xml:space="preserve">Turner, N. J., Lepofsky, D., &amp; Deur, D. (2013). Plant Management Systems of British Columbia’s First Peoples. </w:t>
      </w:r>
      <w:r w:rsidRPr="00CB7C3C">
        <w:rPr>
          <w:rFonts w:ascii="Calibri" w:hAnsi="Calibri" w:cs="Calibri"/>
          <w:i/>
          <w:iCs/>
        </w:rPr>
        <w:t>BC Studies: The British Columbian Quarterly</w:t>
      </w:r>
      <w:r w:rsidRPr="00CB7C3C">
        <w:rPr>
          <w:rFonts w:ascii="Calibri" w:hAnsi="Calibri" w:cs="Calibri"/>
        </w:rPr>
        <w:t xml:space="preserve">, </w:t>
      </w:r>
      <w:r w:rsidRPr="00CB7C3C">
        <w:rPr>
          <w:rFonts w:ascii="Calibri" w:hAnsi="Calibri" w:cs="Calibri"/>
          <w:i/>
          <w:iCs/>
        </w:rPr>
        <w:t>179</w:t>
      </w:r>
      <w:r w:rsidRPr="00CB7C3C">
        <w:rPr>
          <w:rFonts w:ascii="Calibri" w:hAnsi="Calibri" w:cs="Calibri"/>
        </w:rPr>
        <w:t>, Article 179. https://doi.org/10.14288/bcs.v0i179.184112</w:t>
      </w:r>
    </w:p>
    <w:p w14:paraId="6E7E2619" w14:textId="4EC5109A" w:rsidR="001267F2" w:rsidRPr="001C0EEC" w:rsidRDefault="00B11042" w:rsidP="001C0EEC">
      <w:pPr>
        <w:rPr>
          <w:rFonts w:cstheme="minorHAnsi"/>
          <w:sz w:val="24"/>
          <w:szCs w:val="24"/>
        </w:rPr>
      </w:pPr>
      <w:r>
        <w:fldChar w:fldCharType="end"/>
      </w:r>
    </w:p>
    <w:sectPr w:rsidR="001267F2" w:rsidRPr="001C0EEC" w:rsidSect="00B36141">
      <w:headerReference w:type="default" r:id="rId28"/>
      <w:footerReference w:type="default" r:id="rId2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artin, Tara (Forestry)" w:date="2023-05-19T12:31:00Z" w:initials="MT(">
    <w:p w14:paraId="1D8B031E" w14:textId="61B394DB" w:rsidR="00C97A65" w:rsidRDefault="00C97A65">
      <w:pPr>
        <w:pStyle w:val="CommentText"/>
      </w:pPr>
      <w:r>
        <w:rPr>
          <w:rStyle w:val="CommentReference"/>
        </w:rPr>
        <w:annotationRef/>
      </w:r>
      <w:r>
        <w:t xml:space="preserve">You already introduce temporal variation in the next sentence. </w:t>
      </w:r>
    </w:p>
  </w:comment>
  <w:comment w:id="52" w:author="Martin, Tara (Forestry)" w:date="2023-05-21T20:22:00Z" w:initials="MT(">
    <w:p w14:paraId="6C763B11" w14:textId="2999EA24" w:rsidR="00C97A65" w:rsidRDefault="00C97A65">
      <w:pPr>
        <w:pStyle w:val="CommentText"/>
      </w:pPr>
      <w:r>
        <w:rPr>
          <w:rStyle w:val="CommentReference"/>
        </w:rPr>
        <w:annotationRef/>
      </w:r>
      <w:r>
        <w:t>Consider making the images the same size and deleting black boundary on E and F</w:t>
      </w:r>
    </w:p>
  </w:comment>
  <w:comment w:id="59" w:author="Martin, Tara (Forestry)" w:date="2023-05-22T07:49:00Z" w:initials="MT(">
    <w:p w14:paraId="5AB0619E" w14:textId="66F4FD2F" w:rsidR="008A507B" w:rsidRDefault="008A507B">
      <w:pPr>
        <w:pStyle w:val="CommentText"/>
      </w:pPr>
      <w:r>
        <w:rPr>
          <w:rStyle w:val="CommentReference"/>
        </w:rPr>
        <w:annotationRef/>
      </w:r>
      <w:r>
        <w:t>There is no reference to this table in the text, yet this table is key as it lays out your study design</w:t>
      </w:r>
    </w:p>
  </w:comment>
  <w:comment w:id="67" w:author="Martin, Tara (Forestry)" w:date="2023-05-22T07:50:00Z" w:initials="MT(">
    <w:p w14:paraId="5FA1EB6F" w14:textId="5A916B56" w:rsidR="008A507B" w:rsidRDefault="008A507B">
      <w:pPr>
        <w:pStyle w:val="CommentText"/>
      </w:pPr>
      <w:r>
        <w:rPr>
          <w:rStyle w:val="CommentReference"/>
        </w:rPr>
        <w:annotationRef/>
      </w:r>
      <w:r>
        <w:t xml:space="preserve">Start by describing the study design </w:t>
      </w:r>
      <w:r w:rsidR="0080202D">
        <w:t xml:space="preserve">(what ae your treatments) </w:t>
      </w:r>
      <w:r>
        <w:t>and link to Table 1 (there is currently no link to this table</w:t>
      </w:r>
      <w:r w:rsidR="0080202D">
        <w:t xml:space="preserve"> in the text or the values within. </w:t>
      </w:r>
    </w:p>
  </w:comment>
  <w:comment w:id="68" w:author="Martin, Tara (Forestry)" w:date="2023-05-21T20:28:00Z" w:initials="MT(">
    <w:p w14:paraId="60A0F971" w14:textId="34D43746" w:rsidR="00C97A65" w:rsidRDefault="00C97A65">
      <w:pPr>
        <w:pStyle w:val="CommentText"/>
      </w:pPr>
      <w:r>
        <w:rPr>
          <w:rStyle w:val="CommentReference"/>
        </w:rPr>
        <w:annotationRef/>
      </w:r>
      <w:r>
        <w:t>This is confusing because in Table 1 above it gives total plots numbers as 16, 8, 8, and 16 and here you are saying there was only 2 1m2 plots at each of 4 sites</w:t>
      </w:r>
      <w:r w:rsidR="0080202D">
        <w:t xml:space="preserve">.  Connect the text to the Table. </w:t>
      </w:r>
      <w:r>
        <w:t xml:space="preserve"> </w:t>
      </w:r>
    </w:p>
  </w:comment>
  <w:comment w:id="72" w:author="Martin, Tara (Forestry)" w:date="2023-05-21T20:31:00Z" w:initials="MT(">
    <w:p w14:paraId="5127BADD" w14:textId="6FB529E7" w:rsidR="00C97A65" w:rsidRDefault="00C97A65">
      <w:pPr>
        <w:pStyle w:val="CommentText"/>
      </w:pPr>
      <w:r>
        <w:rPr>
          <w:rStyle w:val="CommentReference"/>
        </w:rPr>
        <w:annotationRef/>
      </w:r>
      <w:r>
        <w:t>Why 1/32m2?   Where does the 32m2 come from?</w:t>
      </w:r>
    </w:p>
  </w:comment>
  <w:comment w:id="76" w:author="Martin, Tara (Forestry)" w:date="2023-05-21T20:35:00Z" w:initials="MT(">
    <w:p w14:paraId="4A67336C" w14:textId="6B12D4CC" w:rsidR="00C97A65" w:rsidRDefault="00C97A65">
      <w:pPr>
        <w:pStyle w:val="CommentText"/>
      </w:pPr>
      <w:r>
        <w:rPr>
          <w:rStyle w:val="CommentReference"/>
        </w:rPr>
        <w:annotationRef/>
      </w:r>
      <w:r>
        <w:t>Fix reference</w:t>
      </w:r>
    </w:p>
  </w:comment>
  <w:comment w:id="77" w:author="Martin, Tara (Forestry)" w:date="2023-05-21T20:37:00Z" w:initials="MT(">
    <w:p w14:paraId="1A03015C" w14:textId="4599DADD" w:rsidR="00C97A65" w:rsidRDefault="00C97A65">
      <w:pPr>
        <w:pStyle w:val="CommentText"/>
      </w:pPr>
      <w:r>
        <w:rPr>
          <w:rStyle w:val="CommentReference"/>
        </w:rPr>
        <w:annotationRef/>
      </w:r>
      <w:r>
        <w:t>?</w:t>
      </w:r>
    </w:p>
  </w:comment>
  <w:comment w:id="81" w:author="Martin, Tara (Forestry)" w:date="2023-05-21T20:39:00Z" w:initials="MT(">
    <w:p w14:paraId="09B34386" w14:textId="482CA455" w:rsidR="00C97A65" w:rsidRDefault="00C97A65">
      <w:pPr>
        <w:pStyle w:val="CommentText"/>
      </w:pPr>
      <w:r>
        <w:rPr>
          <w:rStyle w:val="CommentReference"/>
        </w:rPr>
        <w:annotationRef/>
      </w:r>
      <w:r>
        <w:t>?</w:t>
      </w:r>
    </w:p>
  </w:comment>
  <w:comment w:id="82" w:author="n" w:date="2023-03-09T12:10:00Z" w:initials="n">
    <w:p w14:paraId="69752944" w14:textId="4A9F67DC" w:rsidR="00C97A65" w:rsidRDefault="00C97A65">
      <w:pPr>
        <w:pStyle w:val="CommentText"/>
      </w:pPr>
      <w:r>
        <w:rPr>
          <w:rStyle w:val="CommentReference"/>
        </w:rPr>
        <w:annotationRef/>
      </w:r>
      <w:r>
        <w:t>You need more development here. Ask me when you see me on Friday</w:t>
      </w:r>
    </w:p>
  </w:comment>
  <w:comment w:id="83" w:author="Lane, Stefanie" w:date="2023-04-24T09:37:00Z" w:initials="LS">
    <w:p w14:paraId="3BD9B740" w14:textId="77777777" w:rsidR="00C97A65" w:rsidRDefault="00C97A65" w:rsidP="00C97A65">
      <w:pPr>
        <w:pStyle w:val="CommentText"/>
      </w:pPr>
      <w:r>
        <w:rPr>
          <w:rStyle w:val="CommentReference"/>
        </w:rPr>
        <w:annotationRef/>
      </w:r>
      <w:r>
        <w:rPr>
          <w:lang w:val="en-CA"/>
        </w:rPr>
        <w:t>Should explain how you looked at residuals; see Erin's text</w:t>
      </w:r>
    </w:p>
  </w:comment>
  <w:comment w:id="84" w:author="Lane, Stefanie" w:date="2023-04-25T08:42:00Z" w:initials="LS">
    <w:p w14:paraId="39EAF9CA" w14:textId="77777777" w:rsidR="00C97A65" w:rsidRDefault="00C97A65" w:rsidP="00C97A65">
      <w:pPr>
        <w:pStyle w:val="CommentText"/>
      </w:pPr>
      <w:r>
        <w:rPr>
          <w:rStyle w:val="CommentReference"/>
        </w:rPr>
        <w:annotationRef/>
      </w:r>
      <w:r>
        <w:rPr>
          <w:lang w:val="en-CA"/>
        </w:rPr>
        <w:t xml:space="preserve">Ck residuals for normality, spread across variables - ask Erin to send supplement w/ model validation -&gt; want to "fit something that actually fits", model outputs are means, but want to know if there's patterns in residuals. Tight residuals = good predictor; (*what is a residual -&gt; error not expl by model); (+) residual  = underpredicting. Peek at residulas around random effect to look at depednency. Qq plot is testing for normality of residuals. </w:t>
      </w:r>
    </w:p>
  </w:comment>
  <w:comment w:id="85" w:author="Martin, Tara (Forestry)" w:date="2023-05-22T07:53:00Z" w:initials="MT(">
    <w:p w14:paraId="17CFA23A" w14:textId="0B8D3A0E" w:rsidR="0080202D" w:rsidRDefault="0080202D">
      <w:pPr>
        <w:pStyle w:val="CommentText"/>
      </w:pPr>
      <w:r>
        <w:rPr>
          <w:rStyle w:val="CommentReference"/>
        </w:rPr>
        <w:annotationRef/>
      </w:r>
      <w:r>
        <w:t>Add text to explain how you validated the models. Add appendix of residuals if needed</w:t>
      </w:r>
    </w:p>
  </w:comment>
  <w:comment w:id="89" w:author="Martin, Tara (Forestry)" w:date="2023-05-23T08:51:00Z" w:initials="MT(">
    <w:p w14:paraId="401FF387" w14:textId="281E35B5" w:rsidR="00037616" w:rsidRDefault="00037616">
      <w:pPr>
        <w:pStyle w:val="CommentText"/>
      </w:pPr>
      <w:r>
        <w:rPr>
          <w:rStyle w:val="CommentReference"/>
        </w:rPr>
        <w:annotationRef/>
      </w:r>
      <w:r>
        <w:t xml:space="preserve">Why no indicator species for below ground 1-year </w:t>
      </w:r>
      <w:r>
        <w:t xml:space="preserve">exclosure? </w:t>
      </w:r>
    </w:p>
  </w:comment>
  <w:comment w:id="93" w:author="Martin, Tara (Forestry)" w:date="2023-05-23T08:26:00Z" w:initials="MT(">
    <w:p w14:paraId="72B78BF9" w14:textId="149CD416" w:rsidR="00941888" w:rsidRDefault="00941888">
      <w:pPr>
        <w:pStyle w:val="CommentText"/>
      </w:pPr>
      <w:r>
        <w:rPr>
          <w:rStyle w:val="CommentReference"/>
        </w:rPr>
        <w:annotationRef/>
      </w:r>
      <w:r w:rsidR="00206F33">
        <w:t xml:space="preserve">See comments in email on this figure. </w:t>
      </w:r>
      <w:r>
        <w:t xml:space="preserve"> </w:t>
      </w:r>
    </w:p>
  </w:comment>
  <w:comment w:id="95" w:author="Lane, Stefanie" w:date="2023-03-04T16:54:00Z" w:initials="LS">
    <w:p w14:paraId="45EA61BC" w14:textId="54FBCFB9" w:rsidR="00C97A65" w:rsidRDefault="00C97A65" w:rsidP="00C97A65">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97" w:author="Lane, Stefanie" w:date="2023-03-04T16:30:00Z" w:initials="LS">
    <w:p w14:paraId="5F92CA61" w14:textId="79C2CAB7" w:rsidR="00C97A65" w:rsidRDefault="00C97A65" w:rsidP="00C97A65">
      <w:pPr>
        <w:pStyle w:val="CommentText"/>
      </w:pPr>
      <w:r>
        <w:rPr>
          <w:rStyle w:val="CommentReference"/>
        </w:rPr>
        <w:annotationRef/>
      </w:r>
      <w:r>
        <w:rPr>
          <w:lang w:val="en-CA"/>
        </w:rPr>
        <w:t>Ggplot: I can position_dodge the errorbars, but same position_dodge doesn't work for geom_point to show estimated means (black points); working on it...</w:t>
      </w:r>
    </w:p>
  </w:comment>
  <w:comment w:id="100" w:author="Martin, Tara (Forestry)" w:date="2023-05-23T08:56:00Z" w:initials="MT(">
    <w:p w14:paraId="729C2550" w14:textId="5F72ED9C" w:rsidR="00124E48" w:rsidRDefault="00124E48">
      <w:pPr>
        <w:pStyle w:val="CommentText"/>
      </w:pPr>
      <w:r>
        <w:rPr>
          <w:rStyle w:val="CommentReference"/>
        </w:rPr>
        <w:annotationRef/>
      </w:r>
      <w:r>
        <w:t xml:space="preserve">Did or did not?  Something missing here. </w:t>
      </w:r>
    </w:p>
  </w:comment>
  <w:comment w:id="144" w:author="Martin, Tara (Forestry)" w:date="2023-05-23T11:53:00Z" w:initials="MT(">
    <w:p w14:paraId="4DAB6F4E" w14:textId="77777777" w:rsidR="00CE104B" w:rsidRDefault="00CE104B" w:rsidP="00CE104B">
      <w:pPr>
        <w:autoSpaceDE w:val="0"/>
        <w:autoSpaceDN w:val="0"/>
        <w:adjustRightInd w:val="0"/>
        <w:spacing w:after="0" w:line="240" w:lineRule="auto"/>
        <w:ind w:left="720" w:hanging="720"/>
        <w:rPr>
          <w:rFonts w:ascii="Segoe UI" w:hAnsi="Segoe UI" w:cs="Segoe UI"/>
          <w:sz w:val="18"/>
          <w:szCs w:val="18"/>
        </w:rPr>
      </w:pPr>
      <w:r>
        <w:rPr>
          <w:rStyle w:val="CommentReference"/>
        </w:rPr>
        <w:annotationRef/>
      </w:r>
      <w:r>
        <w:rPr>
          <w:rFonts w:ascii="Segoe UI" w:hAnsi="Segoe UI" w:cs="Segoe UI"/>
          <w:sz w:val="18"/>
          <w:szCs w:val="18"/>
        </w:rPr>
        <w:t xml:space="preserve">Buckley, Y. M., B. M. </w:t>
      </w:r>
      <w:r>
        <w:rPr>
          <w:rFonts w:ascii="Segoe UI" w:hAnsi="Segoe UI" w:cs="Segoe UI"/>
          <w:sz w:val="18"/>
          <w:szCs w:val="18"/>
        </w:rPr>
        <w:t xml:space="preserve">Bolker, and M. Rees. 2007. Disturbance, invasion and re-invasion: managing the weed-shaped hole in disturbed ecosystems. Ecology Letters </w:t>
      </w:r>
      <w:r>
        <w:rPr>
          <w:rFonts w:ascii="Segoe UI" w:hAnsi="Segoe UI" w:cs="Segoe UI"/>
          <w:b/>
          <w:bCs/>
          <w:sz w:val="18"/>
          <w:szCs w:val="18"/>
        </w:rPr>
        <w:t>10</w:t>
      </w:r>
      <w:r>
        <w:rPr>
          <w:rFonts w:ascii="Segoe UI" w:hAnsi="Segoe UI" w:cs="Segoe UI"/>
          <w:sz w:val="18"/>
          <w:szCs w:val="18"/>
        </w:rPr>
        <w:t>:809-817.</w:t>
      </w:r>
    </w:p>
    <w:p w14:paraId="311A61C2" w14:textId="5C251C6D" w:rsidR="00CE104B" w:rsidRDefault="00CE104B">
      <w:pPr>
        <w:pStyle w:val="CommentText"/>
      </w:pPr>
    </w:p>
  </w:comment>
  <w:comment w:id="163" w:author="Martin, Tara (Forestry)" w:date="2023-05-23T12:14:00Z" w:initials="MT(">
    <w:p w14:paraId="546F12BF" w14:textId="5DE2F3FA" w:rsidR="00FA2A78" w:rsidRDefault="00FA2A78">
      <w:pPr>
        <w:pStyle w:val="CommentText"/>
      </w:pPr>
      <w:r>
        <w:rPr>
          <w:rStyle w:val="CommentReference"/>
        </w:rPr>
        <w:annotationRef/>
      </w:r>
      <w:r>
        <w:rPr>
          <w:rFonts w:ascii="Segoe UI" w:hAnsi="Segoe UI" w:cs="Segoe UI"/>
          <w:sz w:val="18"/>
          <w:szCs w:val="18"/>
        </w:rPr>
        <w:t xml:space="preserve">Douglas </w:t>
      </w:r>
      <w:r>
        <w:rPr>
          <w:rFonts w:ascii="Segoe UI" w:hAnsi="Segoe UI" w:cs="Segoe UI"/>
          <w:sz w:val="18"/>
          <w:szCs w:val="18"/>
        </w:rPr>
        <w:t xml:space="preserve">Deur, Nancy J Turner, Clan Chief Adam Dick (Kwaxsistalla), Daisy Sewid-Smith (Mayanilth), and K. R.-C. O. Owgwa). 2013. Subsitence and resistence on the British Columbia coast: Kingcome villages's estuarine gardens as contested space. BC Studies </w:t>
      </w:r>
      <w:r>
        <w:rPr>
          <w:rFonts w:ascii="Segoe UI" w:hAnsi="Segoe UI" w:cs="Segoe UI"/>
          <w:b/>
          <w:bCs/>
          <w:sz w:val="18"/>
          <w:szCs w:val="18"/>
        </w:rPr>
        <w:t>179</w:t>
      </w:r>
      <w:r>
        <w:rPr>
          <w:rFonts w:ascii="Segoe UI" w:hAnsi="Segoe UI" w:cs="Segoe UI"/>
          <w:sz w:val="18"/>
          <w:szCs w:val="18"/>
        </w:rPr>
        <w:t xml:space="preserve">:13-37.  </w:t>
      </w:r>
      <w:hyperlink r:id="rId1" w:history="1">
        <w:r>
          <w:rPr>
            <w:rStyle w:val="whyltd"/>
            <w:color w:val="0000FF"/>
            <w:u w:val="single"/>
          </w:rPr>
          <w:t>https://ojs.library.ubc.ca/index.php/bcstudies/article/download/184182/184173/189071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8B031E" w15:done="0"/>
  <w15:commentEx w15:paraId="6C763B11" w15:done="1"/>
  <w15:commentEx w15:paraId="5AB0619E" w15:done="0"/>
  <w15:commentEx w15:paraId="5FA1EB6F" w15:done="0"/>
  <w15:commentEx w15:paraId="60A0F971" w15:done="0"/>
  <w15:commentEx w15:paraId="5127BADD" w15:done="0"/>
  <w15:commentEx w15:paraId="4A67336C" w15:done="0"/>
  <w15:commentEx w15:paraId="1A03015C" w15:done="0"/>
  <w15:commentEx w15:paraId="09B34386" w15:done="0"/>
  <w15:commentEx w15:paraId="69752944" w15:done="0"/>
  <w15:commentEx w15:paraId="3BD9B740" w15:paraIdParent="69752944" w15:done="0"/>
  <w15:commentEx w15:paraId="39EAF9CA" w15:paraIdParent="69752944" w15:done="0"/>
  <w15:commentEx w15:paraId="17CFA23A" w15:paraIdParent="69752944" w15:done="0"/>
  <w15:commentEx w15:paraId="401FF387" w15:done="0"/>
  <w15:commentEx w15:paraId="72B78BF9" w15:done="0"/>
  <w15:commentEx w15:paraId="45EA61BC" w15:done="0"/>
  <w15:commentEx w15:paraId="5F92CA61" w15:done="0"/>
  <w15:commentEx w15:paraId="729C2550" w15:done="0"/>
  <w15:commentEx w15:paraId="311A61C2" w15:done="0"/>
  <w15:commentEx w15:paraId="546F12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44B1C" w16cex:dateUtc="2023-03-09T20:10:00Z"/>
  <w16cex:commentExtensible w16cex:durableId="27F0CC74" w16cex:dateUtc="2023-04-24T16:37:00Z"/>
  <w16cex:commentExtensible w16cex:durableId="27F210FB" w16cex:dateUtc="2023-04-25T15:42:00Z"/>
  <w16cex:commentExtensible w16cex:durableId="27ADF650" w16cex:dateUtc="2023-03-05T00:54:00Z"/>
  <w16cex:commentExtensible w16cex:durableId="27ADF0B6" w16cex:dateUtc="2023-03-05T0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8B031E" w16cid:durableId="2811EA96"/>
  <w16cid:commentId w16cid:paraId="6C763B11" w16cid:durableId="2814FC02"/>
  <w16cid:commentId w16cid:paraId="5AB0619E" w16cid:durableId="28159CF4"/>
  <w16cid:commentId w16cid:paraId="5FA1EB6F" w16cid:durableId="28159D2C"/>
  <w16cid:commentId w16cid:paraId="60A0F971" w16cid:durableId="2814FD81"/>
  <w16cid:commentId w16cid:paraId="5127BADD" w16cid:durableId="2814FE25"/>
  <w16cid:commentId w16cid:paraId="4A67336C" w16cid:durableId="2814FEFA"/>
  <w16cid:commentId w16cid:paraId="1A03015C" w16cid:durableId="2814FF9F"/>
  <w16cid:commentId w16cid:paraId="09B34386" w16cid:durableId="2814FFF1"/>
  <w16cid:commentId w16cid:paraId="69752944" w16cid:durableId="27B44B1C"/>
  <w16cid:commentId w16cid:paraId="3BD9B740" w16cid:durableId="27F0CC74"/>
  <w16cid:commentId w16cid:paraId="39EAF9CA" w16cid:durableId="27F210FB"/>
  <w16cid:commentId w16cid:paraId="17CFA23A" w16cid:durableId="28159DF7"/>
  <w16cid:commentId w16cid:paraId="401FF387" w16cid:durableId="2816FD2D"/>
  <w16cid:commentId w16cid:paraId="72B78BF9" w16cid:durableId="2816F71D"/>
  <w16cid:commentId w16cid:paraId="45EA61BC" w16cid:durableId="27ADF650"/>
  <w16cid:commentId w16cid:paraId="5F92CA61" w16cid:durableId="27ADF0B6"/>
  <w16cid:commentId w16cid:paraId="729C2550" w16cid:durableId="2816FE50"/>
  <w16cid:commentId w16cid:paraId="311A61C2" w16cid:durableId="281727A4"/>
  <w16cid:commentId w16cid:paraId="546F12BF" w16cid:durableId="28172C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E4A7B" w14:textId="77777777" w:rsidR="00426565" w:rsidRDefault="00426565" w:rsidP="008F473E">
      <w:pPr>
        <w:spacing w:after="0" w:line="240" w:lineRule="auto"/>
      </w:pPr>
      <w:r>
        <w:separator/>
      </w:r>
    </w:p>
  </w:endnote>
  <w:endnote w:type="continuationSeparator" w:id="0">
    <w:p w14:paraId="7A0D14C4" w14:textId="77777777" w:rsidR="00426565" w:rsidRDefault="00426565"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C97A65" w:rsidRDefault="00C97A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C97A65" w:rsidRDefault="00C97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62839" w14:textId="77777777" w:rsidR="00426565" w:rsidRDefault="00426565" w:rsidP="008F473E">
      <w:pPr>
        <w:spacing w:after="0" w:line="240" w:lineRule="auto"/>
      </w:pPr>
      <w:r>
        <w:separator/>
      </w:r>
    </w:p>
  </w:footnote>
  <w:footnote w:type="continuationSeparator" w:id="0">
    <w:p w14:paraId="1D86270E" w14:textId="77777777" w:rsidR="00426565" w:rsidRDefault="00426565"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C97A65" w:rsidRDefault="00C97A65">
    <w:pPr>
      <w:pStyle w:val="Header"/>
    </w:pPr>
    <w:r>
      <w:t>Lane, S. L. Dissertation Ch. 4: post-grazing habitat recovery in two Vancouver Island estuaries</w:t>
    </w:r>
  </w:p>
  <w:p w14:paraId="6104384E" w14:textId="77777777" w:rsidR="00C97A65" w:rsidRDefault="00C97A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0"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6"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414008637">
    <w:abstractNumId w:val="26"/>
  </w:num>
  <w:num w:numId="2" w16cid:durableId="16200693">
    <w:abstractNumId w:val="11"/>
  </w:num>
  <w:num w:numId="3" w16cid:durableId="987712802">
    <w:abstractNumId w:val="17"/>
  </w:num>
  <w:num w:numId="4" w16cid:durableId="380977959">
    <w:abstractNumId w:val="19"/>
  </w:num>
  <w:num w:numId="5" w16cid:durableId="707335460">
    <w:abstractNumId w:val="2"/>
  </w:num>
  <w:num w:numId="6" w16cid:durableId="1220439441">
    <w:abstractNumId w:val="11"/>
  </w:num>
  <w:num w:numId="7" w16cid:durableId="1797991850">
    <w:abstractNumId w:val="27"/>
  </w:num>
  <w:num w:numId="8" w16cid:durableId="1145705716">
    <w:abstractNumId w:val="6"/>
  </w:num>
  <w:num w:numId="9" w16cid:durableId="2069985647">
    <w:abstractNumId w:val="4"/>
  </w:num>
  <w:num w:numId="10" w16cid:durableId="1331566753">
    <w:abstractNumId w:val="0"/>
  </w:num>
  <w:num w:numId="11" w16cid:durableId="1161850796">
    <w:abstractNumId w:val="8"/>
  </w:num>
  <w:num w:numId="12" w16cid:durableId="1363094894">
    <w:abstractNumId w:val="15"/>
  </w:num>
  <w:num w:numId="13" w16cid:durableId="1125123805">
    <w:abstractNumId w:val="13"/>
  </w:num>
  <w:num w:numId="14" w16cid:durableId="1447655946">
    <w:abstractNumId w:val="24"/>
  </w:num>
  <w:num w:numId="15" w16cid:durableId="1853373387">
    <w:abstractNumId w:val="23"/>
  </w:num>
  <w:num w:numId="16" w16cid:durableId="1017005524">
    <w:abstractNumId w:val="30"/>
  </w:num>
  <w:num w:numId="17" w16cid:durableId="1118765125">
    <w:abstractNumId w:val="3"/>
  </w:num>
  <w:num w:numId="18" w16cid:durableId="768158717">
    <w:abstractNumId w:val="22"/>
  </w:num>
  <w:num w:numId="19" w16cid:durableId="1143546499">
    <w:abstractNumId w:val="16"/>
  </w:num>
  <w:num w:numId="20" w16cid:durableId="266429489">
    <w:abstractNumId w:val="14"/>
  </w:num>
  <w:num w:numId="21" w16cid:durableId="1468164307">
    <w:abstractNumId w:val="20"/>
  </w:num>
  <w:num w:numId="22" w16cid:durableId="140737585">
    <w:abstractNumId w:val="12"/>
  </w:num>
  <w:num w:numId="23" w16cid:durableId="96828832">
    <w:abstractNumId w:val="10"/>
  </w:num>
  <w:num w:numId="24" w16cid:durableId="1969432030">
    <w:abstractNumId w:val="21"/>
  </w:num>
  <w:num w:numId="25" w16cid:durableId="1401946907">
    <w:abstractNumId w:val="9"/>
  </w:num>
  <w:num w:numId="26" w16cid:durableId="1317107406">
    <w:abstractNumId w:val="25"/>
  </w:num>
  <w:num w:numId="27" w16cid:durableId="1252197513">
    <w:abstractNumId w:val="28"/>
  </w:num>
  <w:num w:numId="28" w16cid:durableId="734663930">
    <w:abstractNumId w:val="18"/>
  </w:num>
  <w:num w:numId="29" w16cid:durableId="1412505665">
    <w:abstractNumId w:val="1"/>
  </w:num>
  <w:num w:numId="30" w16cid:durableId="1435663021">
    <w:abstractNumId w:val="5"/>
  </w:num>
  <w:num w:numId="31" w16cid:durableId="1134297726">
    <w:abstractNumId w:val="7"/>
  </w:num>
  <w:num w:numId="32" w16cid:durableId="1303148931">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in, Tara (Forestry)">
    <w15:presenceInfo w15:providerId="AD" w15:userId="S-1-5-21-3458574638-2780845101-4193349012-41469"/>
  </w15:person>
  <w15:person w15:author="n">
    <w15:presenceInfo w15:providerId="Windows Live" w15:userId="81f6a45a1744a32d"/>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056FA"/>
    <w:rsid w:val="00011B03"/>
    <w:rsid w:val="0001359E"/>
    <w:rsid w:val="00013F5A"/>
    <w:rsid w:val="000212B2"/>
    <w:rsid w:val="00022EEC"/>
    <w:rsid w:val="0002354C"/>
    <w:rsid w:val="00025A3C"/>
    <w:rsid w:val="000303BC"/>
    <w:rsid w:val="00030C7F"/>
    <w:rsid w:val="00031FD8"/>
    <w:rsid w:val="00032608"/>
    <w:rsid w:val="00037616"/>
    <w:rsid w:val="00040092"/>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2958"/>
    <w:rsid w:val="00065F7C"/>
    <w:rsid w:val="0006616C"/>
    <w:rsid w:val="00070254"/>
    <w:rsid w:val="00070281"/>
    <w:rsid w:val="00070FDE"/>
    <w:rsid w:val="00071A40"/>
    <w:rsid w:val="00073DBD"/>
    <w:rsid w:val="000768F3"/>
    <w:rsid w:val="000777EE"/>
    <w:rsid w:val="00082EC6"/>
    <w:rsid w:val="00083F19"/>
    <w:rsid w:val="0008400C"/>
    <w:rsid w:val="00085483"/>
    <w:rsid w:val="000857EC"/>
    <w:rsid w:val="000861AA"/>
    <w:rsid w:val="0008623A"/>
    <w:rsid w:val="00086577"/>
    <w:rsid w:val="00086B8B"/>
    <w:rsid w:val="0008769E"/>
    <w:rsid w:val="0008778C"/>
    <w:rsid w:val="00092F75"/>
    <w:rsid w:val="00094EEB"/>
    <w:rsid w:val="000A4573"/>
    <w:rsid w:val="000A4678"/>
    <w:rsid w:val="000A4F7D"/>
    <w:rsid w:val="000A55A3"/>
    <w:rsid w:val="000A5C23"/>
    <w:rsid w:val="000A6B59"/>
    <w:rsid w:val="000A72FC"/>
    <w:rsid w:val="000A7400"/>
    <w:rsid w:val="000B0B3B"/>
    <w:rsid w:val="000B2A5D"/>
    <w:rsid w:val="000B47F3"/>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FBA"/>
    <w:rsid w:val="00113F1C"/>
    <w:rsid w:val="00115521"/>
    <w:rsid w:val="001155A2"/>
    <w:rsid w:val="00120C39"/>
    <w:rsid w:val="00122EFB"/>
    <w:rsid w:val="00123193"/>
    <w:rsid w:val="00124E48"/>
    <w:rsid w:val="001251B6"/>
    <w:rsid w:val="001258FF"/>
    <w:rsid w:val="001267F2"/>
    <w:rsid w:val="00126C67"/>
    <w:rsid w:val="001273D4"/>
    <w:rsid w:val="00127B39"/>
    <w:rsid w:val="001309E7"/>
    <w:rsid w:val="00130A6F"/>
    <w:rsid w:val="001316E4"/>
    <w:rsid w:val="00131C53"/>
    <w:rsid w:val="00133593"/>
    <w:rsid w:val="00135624"/>
    <w:rsid w:val="00136B78"/>
    <w:rsid w:val="00137052"/>
    <w:rsid w:val="00140D08"/>
    <w:rsid w:val="001422C8"/>
    <w:rsid w:val="00144C1B"/>
    <w:rsid w:val="00144EBD"/>
    <w:rsid w:val="00145EC1"/>
    <w:rsid w:val="00146D99"/>
    <w:rsid w:val="00147125"/>
    <w:rsid w:val="00152FF8"/>
    <w:rsid w:val="00153D17"/>
    <w:rsid w:val="001559B1"/>
    <w:rsid w:val="001574FB"/>
    <w:rsid w:val="001614B9"/>
    <w:rsid w:val="001668C2"/>
    <w:rsid w:val="00167726"/>
    <w:rsid w:val="001730B9"/>
    <w:rsid w:val="00173593"/>
    <w:rsid w:val="00174B60"/>
    <w:rsid w:val="00176CAB"/>
    <w:rsid w:val="00177D71"/>
    <w:rsid w:val="00182AFE"/>
    <w:rsid w:val="00183D75"/>
    <w:rsid w:val="00184321"/>
    <w:rsid w:val="00185B0D"/>
    <w:rsid w:val="00185E2F"/>
    <w:rsid w:val="00187F40"/>
    <w:rsid w:val="00190393"/>
    <w:rsid w:val="00191266"/>
    <w:rsid w:val="00191761"/>
    <w:rsid w:val="00193148"/>
    <w:rsid w:val="00194508"/>
    <w:rsid w:val="0019474A"/>
    <w:rsid w:val="001979D2"/>
    <w:rsid w:val="001A4AD4"/>
    <w:rsid w:val="001B048F"/>
    <w:rsid w:val="001B123E"/>
    <w:rsid w:val="001B7032"/>
    <w:rsid w:val="001B7043"/>
    <w:rsid w:val="001C0EEC"/>
    <w:rsid w:val="001C1207"/>
    <w:rsid w:val="001C20A6"/>
    <w:rsid w:val="001C25CE"/>
    <w:rsid w:val="001C2CE2"/>
    <w:rsid w:val="001C36C1"/>
    <w:rsid w:val="001C5589"/>
    <w:rsid w:val="001C720C"/>
    <w:rsid w:val="001C77CE"/>
    <w:rsid w:val="001D0038"/>
    <w:rsid w:val="001D2DBB"/>
    <w:rsid w:val="001D41FC"/>
    <w:rsid w:val="001D6BC9"/>
    <w:rsid w:val="001E0BC3"/>
    <w:rsid w:val="001E233E"/>
    <w:rsid w:val="001E25F1"/>
    <w:rsid w:val="001E50D1"/>
    <w:rsid w:val="001E61C3"/>
    <w:rsid w:val="001E7E4D"/>
    <w:rsid w:val="001F54D2"/>
    <w:rsid w:val="002025E0"/>
    <w:rsid w:val="00202D47"/>
    <w:rsid w:val="002051B7"/>
    <w:rsid w:val="00206F33"/>
    <w:rsid w:val="002112B2"/>
    <w:rsid w:val="00215489"/>
    <w:rsid w:val="00223C80"/>
    <w:rsid w:val="00224B5C"/>
    <w:rsid w:val="002252DF"/>
    <w:rsid w:val="0022576B"/>
    <w:rsid w:val="002260B2"/>
    <w:rsid w:val="00226195"/>
    <w:rsid w:val="002263F5"/>
    <w:rsid w:val="002266AC"/>
    <w:rsid w:val="00226C38"/>
    <w:rsid w:val="002304ED"/>
    <w:rsid w:val="0023130C"/>
    <w:rsid w:val="0023181E"/>
    <w:rsid w:val="00232440"/>
    <w:rsid w:val="00236898"/>
    <w:rsid w:val="00240400"/>
    <w:rsid w:val="0024127B"/>
    <w:rsid w:val="0024134E"/>
    <w:rsid w:val="00241581"/>
    <w:rsid w:val="00242073"/>
    <w:rsid w:val="002457B8"/>
    <w:rsid w:val="002457F2"/>
    <w:rsid w:val="00246F7C"/>
    <w:rsid w:val="00247D28"/>
    <w:rsid w:val="002525E1"/>
    <w:rsid w:val="002535D8"/>
    <w:rsid w:val="00253821"/>
    <w:rsid w:val="002552F2"/>
    <w:rsid w:val="00255B6D"/>
    <w:rsid w:val="002562E1"/>
    <w:rsid w:val="00256F87"/>
    <w:rsid w:val="00257694"/>
    <w:rsid w:val="002600BF"/>
    <w:rsid w:val="00260929"/>
    <w:rsid w:val="0026331A"/>
    <w:rsid w:val="00265305"/>
    <w:rsid w:val="00265D87"/>
    <w:rsid w:val="002661E6"/>
    <w:rsid w:val="00271C64"/>
    <w:rsid w:val="00272999"/>
    <w:rsid w:val="00273149"/>
    <w:rsid w:val="00273A4A"/>
    <w:rsid w:val="00276208"/>
    <w:rsid w:val="00283734"/>
    <w:rsid w:val="00286475"/>
    <w:rsid w:val="00287744"/>
    <w:rsid w:val="00290150"/>
    <w:rsid w:val="00290F7D"/>
    <w:rsid w:val="002921CF"/>
    <w:rsid w:val="002963E1"/>
    <w:rsid w:val="002966C0"/>
    <w:rsid w:val="002A07DE"/>
    <w:rsid w:val="002A1853"/>
    <w:rsid w:val="002A1DA2"/>
    <w:rsid w:val="002A2666"/>
    <w:rsid w:val="002A2C89"/>
    <w:rsid w:val="002A470E"/>
    <w:rsid w:val="002A57B5"/>
    <w:rsid w:val="002B0494"/>
    <w:rsid w:val="002B16FA"/>
    <w:rsid w:val="002B2491"/>
    <w:rsid w:val="002B33BE"/>
    <w:rsid w:val="002B3AE9"/>
    <w:rsid w:val="002B4878"/>
    <w:rsid w:val="002B5073"/>
    <w:rsid w:val="002B6881"/>
    <w:rsid w:val="002B6BC1"/>
    <w:rsid w:val="002C0CA4"/>
    <w:rsid w:val="002C27FB"/>
    <w:rsid w:val="002C33D3"/>
    <w:rsid w:val="002C4019"/>
    <w:rsid w:val="002C40AF"/>
    <w:rsid w:val="002C5BE2"/>
    <w:rsid w:val="002D0B2B"/>
    <w:rsid w:val="002D5B8F"/>
    <w:rsid w:val="002D6809"/>
    <w:rsid w:val="002D6905"/>
    <w:rsid w:val="002E0D44"/>
    <w:rsid w:val="002E4C29"/>
    <w:rsid w:val="002F0442"/>
    <w:rsid w:val="002F04E0"/>
    <w:rsid w:val="002F2A4D"/>
    <w:rsid w:val="002F3D3C"/>
    <w:rsid w:val="002F52C5"/>
    <w:rsid w:val="002F63E2"/>
    <w:rsid w:val="002F67E5"/>
    <w:rsid w:val="00301660"/>
    <w:rsid w:val="00302A6A"/>
    <w:rsid w:val="003038AF"/>
    <w:rsid w:val="00303C13"/>
    <w:rsid w:val="00306915"/>
    <w:rsid w:val="00307EE4"/>
    <w:rsid w:val="00313323"/>
    <w:rsid w:val="00313344"/>
    <w:rsid w:val="00315863"/>
    <w:rsid w:val="00320428"/>
    <w:rsid w:val="00322616"/>
    <w:rsid w:val="00325E99"/>
    <w:rsid w:val="00326415"/>
    <w:rsid w:val="0033072F"/>
    <w:rsid w:val="00330817"/>
    <w:rsid w:val="0033208A"/>
    <w:rsid w:val="00332178"/>
    <w:rsid w:val="00332266"/>
    <w:rsid w:val="0033396C"/>
    <w:rsid w:val="00333A41"/>
    <w:rsid w:val="0033444D"/>
    <w:rsid w:val="003363C6"/>
    <w:rsid w:val="0033780E"/>
    <w:rsid w:val="0034006D"/>
    <w:rsid w:val="00340277"/>
    <w:rsid w:val="00341521"/>
    <w:rsid w:val="00342401"/>
    <w:rsid w:val="00343370"/>
    <w:rsid w:val="003442F8"/>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C6E"/>
    <w:rsid w:val="00370F1C"/>
    <w:rsid w:val="0037157D"/>
    <w:rsid w:val="003722BD"/>
    <w:rsid w:val="003732D4"/>
    <w:rsid w:val="003741EF"/>
    <w:rsid w:val="00375884"/>
    <w:rsid w:val="003767A5"/>
    <w:rsid w:val="00380A22"/>
    <w:rsid w:val="0038178D"/>
    <w:rsid w:val="0038182E"/>
    <w:rsid w:val="0038329F"/>
    <w:rsid w:val="00383A3A"/>
    <w:rsid w:val="0038499B"/>
    <w:rsid w:val="00386ED4"/>
    <w:rsid w:val="00390AB9"/>
    <w:rsid w:val="003919C9"/>
    <w:rsid w:val="003928BF"/>
    <w:rsid w:val="003933D8"/>
    <w:rsid w:val="00395536"/>
    <w:rsid w:val="003A068C"/>
    <w:rsid w:val="003A3A58"/>
    <w:rsid w:val="003A434F"/>
    <w:rsid w:val="003A482B"/>
    <w:rsid w:val="003A684B"/>
    <w:rsid w:val="003A6D4C"/>
    <w:rsid w:val="003A6F69"/>
    <w:rsid w:val="003B0067"/>
    <w:rsid w:val="003B6CC3"/>
    <w:rsid w:val="003C50F4"/>
    <w:rsid w:val="003C657D"/>
    <w:rsid w:val="003C6838"/>
    <w:rsid w:val="003C7125"/>
    <w:rsid w:val="003D008C"/>
    <w:rsid w:val="003D0E43"/>
    <w:rsid w:val="003D1A6F"/>
    <w:rsid w:val="003D3263"/>
    <w:rsid w:val="003D51F6"/>
    <w:rsid w:val="003E186E"/>
    <w:rsid w:val="003E3596"/>
    <w:rsid w:val="003E3B02"/>
    <w:rsid w:val="003E4E8D"/>
    <w:rsid w:val="003E6242"/>
    <w:rsid w:val="003F13CF"/>
    <w:rsid w:val="003F42FF"/>
    <w:rsid w:val="003F7510"/>
    <w:rsid w:val="00402F05"/>
    <w:rsid w:val="00404422"/>
    <w:rsid w:val="00405077"/>
    <w:rsid w:val="0040550E"/>
    <w:rsid w:val="00406736"/>
    <w:rsid w:val="00412C49"/>
    <w:rsid w:val="00413FF2"/>
    <w:rsid w:val="004155E8"/>
    <w:rsid w:val="00417EB7"/>
    <w:rsid w:val="00421B23"/>
    <w:rsid w:val="0042382D"/>
    <w:rsid w:val="00424941"/>
    <w:rsid w:val="00425D40"/>
    <w:rsid w:val="00426565"/>
    <w:rsid w:val="00426D39"/>
    <w:rsid w:val="00426D70"/>
    <w:rsid w:val="004270C5"/>
    <w:rsid w:val="00427FED"/>
    <w:rsid w:val="004338E0"/>
    <w:rsid w:val="00434972"/>
    <w:rsid w:val="0043779B"/>
    <w:rsid w:val="00440E7F"/>
    <w:rsid w:val="00443E2E"/>
    <w:rsid w:val="0044662D"/>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9140F"/>
    <w:rsid w:val="00491916"/>
    <w:rsid w:val="00493A58"/>
    <w:rsid w:val="00495F0D"/>
    <w:rsid w:val="00496080"/>
    <w:rsid w:val="004A1BEE"/>
    <w:rsid w:val="004A4B2A"/>
    <w:rsid w:val="004A514C"/>
    <w:rsid w:val="004A5E76"/>
    <w:rsid w:val="004A6776"/>
    <w:rsid w:val="004B0AA9"/>
    <w:rsid w:val="004B12FA"/>
    <w:rsid w:val="004B344D"/>
    <w:rsid w:val="004B67F7"/>
    <w:rsid w:val="004C0048"/>
    <w:rsid w:val="004C0762"/>
    <w:rsid w:val="004C4682"/>
    <w:rsid w:val="004C5824"/>
    <w:rsid w:val="004C643C"/>
    <w:rsid w:val="004C6A31"/>
    <w:rsid w:val="004C72CD"/>
    <w:rsid w:val="004D2705"/>
    <w:rsid w:val="004D3F62"/>
    <w:rsid w:val="004D4636"/>
    <w:rsid w:val="004D5541"/>
    <w:rsid w:val="004D7763"/>
    <w:rsid w:val="004E1365"/>
    <w:rsid w:val="004E1CD3"/>
    <w:rsid w:val="004E1ED4"/>
    <w:rsid w:val="004E2424"/>
    <w:rsid w:val="004E547D"/>
    <w:rsid w:val="004F466C"/>
    <w:rsid w:val="004F52F4"/>
    <w:rsid w:val="00501916"/>
    <w:rsid w:val="005036DE"/>
    <w:rsid w:val="005038F6"/>
    <w:rsid w:val="00505FE8"/>
    <w:rsid w:val="0051190A"/>
    <w:rsid w:val="00511A18"/>
    <w:rsid w:val="00514074"/>
    <w:rsid w:val="00514177"/>
    <w:rsid w:val="00514861"/>
    <w:rsid w:val="00514E5D"/>
    <w:rsid w:val="00520798"/>
    <w:rsid w:val="00522F3C"/>
    <w:rsid w:val="00523127"/>
    <w:rsid w:val="00525813"/>
    <w:rsid w:val="00530C48"/>
    <w:rsid w:val="00533441"/>
    <w:rsid w:val="0053353A"/>
    <w:rsid w:val="00533878"/>
    <w:rsid w:val="00536447"/>
    <w:rsid w:val="00536694"/>
    <w:rsid w:val="00543BEE"/>
    <w:rsid w:val="00543F7B"/>
    <w:rsid w:val="005442F2"/>
    <w:rsid w:val="00547E40"/>
    <w:rsid w:val="0055147A"/>
    <w:rsid w:val="00551D3F"/>
    <w:rsid w:val="00551DA4"/>
    <w:rsid w:val="00552329"/>
    <w:rsid w:val="0055274A"/>
    <w:rsid w:val="00555E00"/>
    <w:rsid w:val="00564E73"/>
    <w:rsid w:val="00566604"/>
    <w:rsid w:val="00573AA5"/>
    <w:rsid w:val="00574304"/>
    <w:rsid w:val="00575433"/>
    <w:rsid w:val="00575B3E"/>
    <w:rsid w:val="00580B58"/>
    <w:rsid w:val="00580DC8"/>
    <w:rsid w:val="00580E55"/>
    <w:rsid w:val="00581E0C"/>
    <w:rsid w:val="0058799A"/>
    <w:rsid w:val="0059045C"/>
    <w:rsid w:val="00591927"/>
    <w:rsid w:val="00591E00"/>
    <w:rsid w:val="0059420D"/>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869"/>
    <w:rsid w:val="005B46D0"/>
    <w:rsid w:val="005B479F"/>
    <w:rsid w:val="005B5A29"/>
    <w:rsid w:val="005B658D"/>
    <w:rsid w:val="005B6CAA"/>
    <w:rsid w:val="005B7D05"/>
    <w:rsid w:val="005C09F0"/>
    <w:rsid w:val="005C223C"/>
    <w:rsid w:val="005C3E4C"/>
    <w:rsid w:val="005D158E"/>
    <w:rsid w:val="005E1E0C"/>
    <w:rsid w:val="005E659C"/>
    <w:rsid w:val="005E78B9"/>
    <w:rsid w:val="005F0196"/>
    <w:rsid w:val="005F2276"/>
    <w:rsid w:val="005F26AF"/>
    <w:rsid w:val="005F3649"/>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7E48"/>
    <w:rsid w:val="00633052"/>
    <w:rsid w:val="00633B00"/>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5008"/>
    <w:rsid w:val="00666D1A"/>
    <w:rsid w:val="006674B0"/>
    <w:rsid w:val="00667BF2"/>
    <w:rsid w:val="00673322"/>
    <w:rsid w:val="00674B0F"/>
    <w:rsid w:val="00675ED5"/>
    <w:rsid w:val="00676886"/>
    <w:rsid w:val="00676AF1"/>
    <w:rsid w:val="00677B90"/>
    <w:rsid w:val="00677CB3"/>
    <w:rsid w:val="0068405B"/>
    <w:rsid w:val="00684068"/>
    <w:rsid w:val="0068461A"/>
    <w:rsid w:val="00684D84"/>
    <w:rsid w:val="0068505A"/>
    <w:rsid w:val="006855B8"/>
    <w:rsid w:val="00687C93"/>
    <w:rsid w:val="006918A5"/>
    <w:rsid w:val="00694225"/>
    <w:rsid w:val="006945D4"/>
    <w:rsid w:val="0069522A"/>
    <w:rsid w:val="006954A9"/>
    <w:rsid w:val="00696503"/>
    <w:rsid w:val="00697A89"/>
    <w:rsid w:val="006A0844"/>
    <w:rsid w:val="006A1927"/>
    <w:rsid w:val="006A2150"/>
    <w:rsid w:val="006A396C"/>
    <w:rsid w:val="006A3D55"/>
    <w:rsid w:val="006A52D7"/>
    <w:rsid w:val="006A6923"/>
    <w:rsid w:val="006A73FB"/>
    <w:rsid w:val="006A7E5E"/>
    <w:rsid w:val="006B13C5"/>
    <w:rsid w:val="006B2068"/>
    <w:rsid w:val="006B3566"/>
    <w:rsid w:val="006B365A"/>
    <w:rsid w:val="006B65BA"/>
    <w:rsid w:val="006C7E5D"/>
    <w:rsid w:val="006D0500"/>
    <w:rsid w:val="006D0618"/>
    <w:rsid w:val="006D4699"/>
    <w:rsid w:val="006D5383"/>
    <w:rsid w:val="006D5720"/>
    <w:rsid w:val="006D6BBA"/>
    <w:rsid w:val="006E2846"/>
    <w:rsid w:val="006E2881"/>
    <w:rsid w:val="006E4433"/>
    <w:rsid w:val="006E59E5"/>
    <w:rsid w:val="006E713B"/>
    <w:rsid w:val="006E71E4"/>
    <w:rsid w:val="006E7985"/>
    <w:rsid w:val="006F095B"/>
    <w:rsid w:val="006F1121"/>
    <w:rsid w:val="006F5948"/>
    <w:rsid w:val="006F7B92"/>
    <w:rsid w:val="00704033"/>
    <w:rsid w:val="00704C45"/>
    <w:rsid w:val="00705C79"/>
    <w:rsid w:val="007069F2"/>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2106A"/>
    <w:rsid w:val="0072301F"/>
    <w:rsid w:val="00724E2F"/>
    <w:rsid w:val="00726789"/>
    <w:rsid w:val="00727466"/>
    <w:rsid w:val="0073401C"/>
    <w:rsid w:val="007406C1"/>
    <w:rsid w:val="00741257"/>
    <w:rsid w:val="00742399"/>
    <w:rsid w:val="00744885"/>
    <w:rsid w:val="00747CFE"/>
    <w:rsid w:val="007511F0"/>
    <w:rsid w:val="007523A3"/>
    <w:rsid w:val="00753783"/>
    <w:rsid w:val="007547EC"/>
    <w:rsid w:val="00765AD7"/>
    <w:rsid w:val="00771527"/>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92D"/>
    <w:rsid w:val="00796090"/>
    <w:rsid w:val="007A19A8"/>
    <w:rsid w:val="007A4C63"/>
    <w:rsid w:val="007A57C3"/>
    <w:rsid w:val="007A69F5"/>
    <w:rsid w:val="007B2AB9"/>
    <w:rsid w:val="007B3A3D"/>
    <w:rsid w:val="007B6F00"/>
    <w:rsid w:val="007B734A"/>
    <w:rsid w:val="007B7B7D"/>
    <w:rsid w:val="007C04F1"/>
    <w:rsid w:val="007C21F9"/>
    <w:rsid w:val="007C629D"/>
    <w:rsid w:val="007D21A0"/>
    <w:rsid w:val="007D2805"/>
    <w:rsid w:val="007D776C"/>
    <w:rsid w:val="007D7ADB"/>
    <w:rsid w:val="007E003F"/>
    <w:rsid w:val="007E0237"/>
    <w:rsid w:val="007E1E14"/>
    <w:rsid w:val="007E44B8"/>
    <w:rsid w:val="007E5A8E"/>
    <w:rsid w:val="007E6C2F"/>
    <w:rsid w:val="007E6C3F"/>
    <w:rsid w:val="007F08E2"/>
    <w:rsid w:val="007F43F0"/>
    <w:rsid w:val="007F6B24"/>
    <w:rsid w:val="007F7BF3"/>
    <w:rsid w:val="00800523"/>
    <w:rsid w:val="00800DE9"/>
    <w:rsid w:val="00801E89"/>
    <w:rsid w:val="0080202D"/>
    <w:rsid w:val="00803440"/>
    <w:rsid w:val="0080359A"/>
    <w:rsid w:val="00803AE6"/>
    <w:rsid w:val="00806D54"/>
    <w:rsid w:val="00810775"/>
    <w:rsid w:val="00812A70"/>
    <w:rsid w:val="00814506"/>
    <w:rsid w:val="00815237"/>
    <w:rsid w:val="0081688E"/>
    <w:rsid w:val="0082018D"/>
    <w:rsid w:val="00830DCC"/>
    <w:rsid w:val="008312A0"/>
    <w:rsid w:val="0083142E"/>
    <w:rsid w:val="00834D17"/>
    <w:rsid w:val="00835DBA"/>
    <w:rsid w:val="00837076"/>
    <w:rsid w:val="008400C5"/>
    <w:rsid w:val="00842AD8"/>
    <w:rsid w:val="008443DF"/>
    <w:rsid w:val="00845F70"/>
    <w:rsid w:val="008463BE"/>
    <w:rsid w:val="00850DA1"/>
    <w:rsid w:val="00850DC3"/>
    <w:rsid w:val="00850FD8"/>
    <w:rsid w:val="00854542"/>
    <w:rsid w:val="008545CE"/>
    <w:rsid w:val="00856EBF"/>
    <w:rsid w:val="0086006A"/>
    <w:rsid w:val="008602E8"/>
    <w:rsid w:val="00860506"/>
    <w:rsid w:val="00860D31"/>
    <w:rsid w:val="00861668"/>
    <w:rsid w:val="00863284"/>
    <w:rsid w:val="008667DF"/>
    <w:rsid w:val="00867E8C"/>
    <w:rsid w:val="00871DFD"/>
    <w:rsid w:val="00872CCD"/>
    <w:rsid w:val="0087346D"/>
    <w:rsid w:val="00873C5C"/>
    <w:rsid w:val="008757D6"/>
    <w:rsid w:val="008773C8"/>
    <w:rsid w:val="00877DF7"/>
    <w:rsid w:val="00880096"/>
    <w:rsid w:val="0088050F"/>
    <w:rsid w:val="00881A63"/>
    <w:rsid w:val="00881B92"/>
    <w:rsid w:val="00881C91"/>
    <w:rsid w:val="00882789"/>
    <w:rsid w:val="00883536"/>
    <w:rsid w:val="00883D71"/>
    <w:rsid w:val="00884B38"/>
    <w:rsid w:val="008852E8"/>
    <w:rsid w:val="00887A66"/>
    <w:rsid w:val="0089082A"/>
    <w:rsid w:val="0089212F"/>
    <w:rsid w:val="0089488E"/>
    <w:rsid w:val="00894DD1"/>
    <w:rsid w:val="00896B98"/>
    <w:rsid w:val="008975C7"/>
    <w:rsid w:val="008A17CE"/>
    <w:rsid w:val="008A445D"/>
    <w:rsid w:val="008A47BA"/>
    <w:rsid w:val="008A507B"/>
    <w:rsid w:val="008A7CB3"/>
    <w:rsid w:val="008B0923"/>
    <w:rsid w:val="008B0948"/>
    <w:rsid w:val="008B0ADA"/>
    <w:rsid w:val="008B239E"/>
    <w:rsid w:val="008B5B03"/>
    <w:rsid w:val="008C17BD"/>
    <w:rsid w:val="008C2E73"/>
    <w:rsid w:val="008C5FC3"/>
    <w:rsid w:val="008C7F5C"/>
    <w:rsid w:val="008D2543"/>
    <w:rsid w:val="008D3E70"/>
    <w:rsid w:val="008D4152"/>
    <w:rsid w:val="008D6801"/>
    <w:rsid w:val="008D6BD5"/>
    <w:rsid w:val="008D7EF2"/>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15BB"/>
    <w:rsid w:val="00901FCA"/>
    <w:rsid w:val="00903E22"/>
    <w:rsid w:val="00905539"/>
    <w:rsid w:val="00906BC0"/>
    <w:rsid w:val="00906E78"/>
    <w:rsid w:val="00907E9D"/>
    <w:rsid w:val="009142E6"/>
    <w:rsid w:val="00915F55"/>
    <w:rsid w:val="009225DD"/>
    <w:rsid w:val="00923318"/>
    <w:rsid w:val="0092650F"/>
    <w:rsid w:val="009267FC"/>
    <w:rsid w:val="00927C26"/>
    <w:rsid w:val="00930EEA"/>
    <w:rsid w:val="00932A47"/>
    <w:rsid w:val="0093324D"/>
    <w:rsid w:val="0093331D"/>
    <w:rsid w:val="00935B93"/>
    <w:rsid w:val="00937352"/>
    <w:rsid w:val="0093744F"/>
    <w:rsid w:val="009379D3"/>
    <w:rsid w:val="00941888"/>
    <w:rsid w:val="00957BE7"/>
    <w:rsid w:val="00960E2B"/>
    <w:rsid w:val="00963C69"/>
    <w:rsid w:val="00964A73"/>
    <w:rsid w:val="009659E5"/>
    <w:rsid w:val="0097123D"/>
    <w:rsid w:val="00971FE2"/>
    <w:rsid w:val="0098308B"/>
    <w:rsid w:val="00984443"/>
    <w:rsid w:val="0098684A"/>
    <w:rsid w:val="009876AB"/>
    <w:rsid w:val="00990C08"/>
    <w:rsid w:val="00991310"/>
    <w:rsid w:val="00991B6F"/>
    <w:rsid w:val="00996888"/>
    <w:rsid w:val="009A02B4"/>
    <w:rsid w:val="009A269C"/>
    <w:rsid w:val="009A27DC"/>
    <w:rsid w:val="009A35C7"/>
    <w:rsid w:val="009A6B41"/>
    <w:rsid w:val="009A7DF1"/>
    <w:rsid w:val="009B26E6"/>
    <w:rsid w:val="009B2722"/>
    <w:rsid w:val="009B408A"/>
    <w:rsid w:val="009B6598"/>
    <w:rsid w:val="009B7525"/>
    <w:rsid w:val="009C1848"/>
    <w:rsid w:val="009C3822"/>
    <w:rsid w:val="009C61C3"/>
    <w:rsid w:val="009C62AD"/>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015F"/>
    <w:rsid w:val="009F2B6E"/>
    <w:rsid w:val="009F4793"/>
    <w:rsid w:val="009F4A30"/>
    <w:rsid w:val="009F6892"/>
    <w:rsid w:val="00A00AFB"/>
    <w:rsid w:val="00A04824"/>
    <w:rsid w:val="00A076B2"/>
    <w:rsid w:val="00A11076"/>
    <w:rsid w:val="00A14BDA"/>
    <w:rsid w:val="00A235BF"/>
    <w:rsid w:val="00A25667"/>
    <w:rsid w:val="00A263B2"/>
    <w:rsid w:val="00A276BB"/>
    <w:rsid w:val="00A276F1"/>
    <w:rsid w:val="00A30340"/>
    <w:rsid w:val="00A318B8"/>
    <w:rsid w:val="00A33B24"/>
    <w:rsid w:val="00A33EB0"/>
    <w:rsid w:val="00A41143"/>
    <w:rsid w:val="00A42C1D"/>
    <w:rsid w:val="00A44AAA"/>
    <w:rsid w:val="00A5089C"/>
    <w:rsid w:val="00A50F01"/>
    <w:rsid w:val="00A522AE"/>
    <w:rsid w:val="00A53CCD"/>
    <w:rsid w:val="00A53D33"/>
    <w:rsid w:val="00A5429E"/>
    <w:rsid w:val="00A54908"/>
    <w:rsid w:val="00A54A21"/>
    <w:rsid w:val="00A552CD"/>
    <w:rsid w:val="00A5687E"/>
    <w:rsid w:val="00A6145F"/>
    <w:rsid w:val="00A65180"/>
    <w:rsid w:val="00A67C1D"/>
    <w:rsid w:val="00A704CA"/>
    <w:rsid w:val="00A70C9C"/>
    <w:rsid w:val="00A71B30"/>
    <w:rsid w:val="00A743F1"/>
    <w:rsid w:val="00A74C34"/>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14AE"/>
    <w:rsid w:val="00A94394"/>
    <w:rsid w:val="00A95C07"/>
    <w:rsid w:val="00A95DB6"/>
    <w:rsid w:val="00AA1321"/>
    <w:rsid w:val="00AA19B8"/>
    <w:rsid w:val="00AA1D3B"/>
    <w:rsid w:val="00AA2148"/>
    <w:rsid w:val="00AA27CE"/>
    <w:rsid w:val="00AA4350"/>
    <w:rsid w:val="00AA45BF"/>
    <w:rsid w:val="00AB22C0"/>
    <w:rsid w:val="00AB3386"/>
    <w:rsid w:val="00AB4860"/>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790A"/>
    <w:rsid w:val="00AF1330"/>
    <w:rsid w:val="00AF1D6F"/>
    <w:rsid w:val="00AF2951"/>
    <w:rsid w:val="00AF62B7"/>
    <w:rsid w:val="00AF6A41"/>
    <w:rsid w:val="00B017BD"/>
    <w:rsid w:val="00B01903"/>
    <w:rsid w:val="00B04F1B"/>
    <w:rsid w:val="00B11042"/>
    <w:rsid w:val="00B12AA4"/>
    <w:rsid w:val="00B13615"/>
    <w:rsid w:val="00B14E27"/>
    <w:rsid w:val="00B15CCD"/>
    <w:rsid w:val="00B15DB9"/>
    <w:rsid w:val="00B16767"/>
    <w:rsid w:val="00B16C94"/>
    <w:rsid w:val="00B16F75"/>
    <w:rsid w:val="00B17142"/>
    <w:rsid w:val="00B244AD"/>
    <w:rsid w:val="00B24D82"/>
    <w:rsid w:val="00B30D8D"/>
    <w:rsid w:val="00B31995"/>
    <w:rsid w:val="00B3597D"/>
    <w:rsid w:val="00B36141"/>
    <w:rsid w:val="00B36981"/>
    <w:rsid w:val="00B37B5C"/>
    <w:rsid w:val="00B43426"/>
    <w:rsid w:val="00B45100"/>
    <w:rsid w:val="00B47B71"/>
    <w:rsid w:val="00B50899"/>
    <w:rsid w:val="00B51AFF"/>
    <w:rsid w:val="00B53524"/>
    <w:rsid w:val="00B54387"/>
    <w:rsid w:val="00B56635"/>
    <w:rsid w:val="00B61682"/>
    <w:rsid w:val="00B62184"/>
    <w:rsid w:val="00B62FD7"/>
    <w:rsid w:val="00B642A9"/>
    <w:rsid w:val="00B64AE5"/>
    <w:rsid w:val="00B67C56"/>
    <w:rsid w:val="00B71055"/>
    <w:rsid w:val="00B715FF"/>
    <w:rsid w:val="00B71C6D"/>
    <w:rsid w:val="00B73547"/>
    <w:rsid w:val="00B738DF"/>
    <w:rsid w:val="00B73D5F"/>
    <w:rsid w:val="00B74EDA"/>
    <w:rsid w:val="00B750A7"/>
    <w:rsid w:val="00B7588F"/>
    <w:rsid w:val="00B75D79"/>
    <w:rsid w:val="00B75F02"/>
    <w:rsid w:val="00B761D0"/>
    <w:rsid w:val="00B76F0F"/>
    <w:rsid w:val="00B80B3B"/>
    <w:rsid w:val="00B80FC4"/>
    <w:rsid w:val="00B83545"/>
    <w:rsid w:val="00B91AE7"/>
    <w:rsid w:val="00B92C82"/>
    <w:rsid w:val="00B93A74"/>
    <w:rsid w:val="00B93F44"/>
    <w:rsid w:val="00BA136A"/>
    <w:rsid w:val="00BA3FA1"/>
    <w:rsid w:val="00BA485C"/>
    <w:rsid w:val="00BA77BF"/>
    <w:rsid w:val="00BB158D"/>
    <w:rsid w:val="00BB1A84"/>
    <w:rsid w:val="00BB2ABF"/>
    <w:rsid w:val="00BB3749"/>
    <w:rsid w:val="00BB4CCC"/>
    <w:rsid w:val="00BB5D25"/>
    <w:rsid w:val="00BB7EDB"/>
    <w:rsid w:val="00BC291E"/>
    <w:rsid w:val="00BC4901"/>
    <w:rsid w:val="00BC4A20"/>
    <w:rsid w:val="00BC4B30"/>
    <w:rsid w:val="00BC58FC"/>
    <w:rsid w:val="00BC7835"/>
    <w:rsid w:val="00BC784D"/>
    <w:rsid w:val="00BC79C1"/>
    <w:rsid w:val="00BD0978"/>
    <w:rsid w:val="00BD0A99"/>
    <w:rsid w:val="00BD0CC1"/>
    <w:rsid w:val="00BD2458"/>
    <w:rsid w:val="00BD4225"/>
    <w:rsid w:val="00BD6CEF"/>
    <w:rsid w:val="00BE0B29"/>
    <w:rsid w:val="00BE24E4"/>
    <w:rsid w:val="00BE373C"/>
    <w:rsid w:val="00BE3DE6"/>
    <w:rsid w:val="00BE4B6F"/>
    <w:rsid w:val="00BE6533"/>
    <w:rsid w:val="00BE67D7"/>
    <w:rsid w:val="00BE6988"/>
    <w:rsid w:val="00BE7A09"/>
    <w:rsid w:val="00BF2D48"/>
    <w:rsid w:val="00BF2FF8"/>
    <w:rsid w:val="00BF4B21"/>
    <w:rsid w:val="00BF5B6C"/>
    <w:rsid w:val="00BF6D8B"/>
    <w:rsid w:val="00C02077"/>
    <w:rsid w:val="00C05ECD"/>
    <w:rsid w:val="00C076E5"/>
    <w:rsid w:val="00C138F5"/>
    <w:rsid w:val="00C14D35"/>
    <w:rsid w:val="00C152AF"/>
    <w:rsid w:val="00C1568B"/>
    <w:rsid w:val="00C15B67"/>
    <w:rsid w:val="00C161E7"/>
    <w:rsid w:val="00C17395"/>
    <w:rsid w:val="00C20B35"/>
    <w:rsid w:val="00C21320"/>
    <w:rsid w:val="00C21FDB"/>
    <w:rsid w:val="00C23335"/>
    <w:rsid w:val="00C2459D"/>
    <w:rsid w:val="00C26729"/>
    <w:rsid w:val="00C26F86"/>
    <w:rsid w:val="00C27637"/>
    <w:rsid w:val="00C27F8B"/>
    <w:rsid w:val="00C31E4D"/>
    <w:rsid w:val="00C324A2"/>
    <w:rsid w:val="00C33C1F"/>
    <w:rsid w:val="00C34119"/>
    <w:rsid w:val="00C3412A"/>
    <w:rsid w:val="00C354FD"/>
    <w:rsid w:val="00C35667"/>
    <w:rsid w:val="00C369EC"/>
    <w:rsid w:val="00C372C0"/>
    <w:rsid w:val="00C37BF1"/>
    <w:rsid w:val="00C40905"/>
    <w:rsid w:val="00C41AB9"/>
    <w:rsid w:val="00C43C6E"/>
    <w:rsid w:val="00C47100"/>
    <w:rsid w:val="00C511BE"/>
    <w:rsid w:val="00C54F83"/>
    <w:rsid w:val="00C5678B"/>
    <w:rsid w:val="00C60709"/>
    <w:rsid w:val="00C6231C"/>
    <w:rsid w:val="00C63DFB"/>
    <w:rsid w:val="00C6438E"/>
    <w:rsid w:val="00C66264"/>
    <w:rsid w:val="00C6765A"/>
    <w:rsid w:val="00C72708"/>
    <w:rsid w:val="00C77F81"/>
    <w:rsid w:val="00C80920"/>
    <w:rsid w:val="00C843D7"/>
    <w:rsid w:val="00C8454C"/>
    <w:rsid w:val="00C84C40"/>
    <w:rsid w:val="00C84D06"/>
    <w:rsid w:val="00C84DF8"/>
    <w:rsid w:val="00C8747F"/>
    <w:rsid w:val="00C91326"/>
    <w:rsid w:val="00C91356"/>
    <w:rsid w:val="00C9178E"/>
    <w:rsid w:val="00C94023"/>
    <w:rsid w:val="00C9417F"/>
    <w:rsid w:val="00C957AB"/>
    <w:rsid w:val="00C960CC"/>
    <w:rsid w:val="00C97A65"/>
    <w:rsid w:val="00CA0326"/>
    <w:rsid w:val="00CA167A"/>
    <w:rsid w:val="00CA218F"/>
    <w:rsid w:val="00CA3EFE"/>
    <w:rsid w:val="00CA5E92"/>
    <w:rsid w:val="00CA64B6"/>
    <w:rsid w:val="00CA6BA0"/>
    <w:rsid w:val="00CA7ED3"/>
    <w:rsid w:val="00CB10CD"/>
    <w:rsid w:val="00CB13BF"/>
    <w:rsid w:val="00CB21A0"/>
    <w:rsid w:val="00CB2CE0"/>
    <w:rsid w:val="00CB4609"/>
    <w:rsid w:val="00CB578C"/>
    <w:rsid w:val="00CB751D"/>
    <w:rsid w:val="00CB7C3C"/>
    <w:rsid w:val="00CC014E"/>
    <w:rsid w:val="00CC12B5"/>
    <w:rsid w:val="00CC36D0"/>
    <w:rsid w:val="00CC5FE8"/>
    <w:rsid w:val="00CD00D5"/>
    <w:rsid w:val="00CD165C"/>
    <w:rsid w:val="00CD197E"/>
    <w:rsid w:val="00CD68BF"/>
    <w:rsid w:val="00CE104B"/>
    <w:rsid w:val="00CE1FD3"/>
    <w:rsid w:val="00CE2C42"/>
    <w:rsid w:val="00CE62E2"/>
    <w:rsid w:val="00CE63A5"/>
    <w:rsid w:val="00CF18DC"/>
    <w:rsid w:val="00CF3D40"/>
    <w:rsid w:val="00CF456D"/>
    <w:rsid w:val="00D002A6"/>
    <w:rsid w:val="00D018EB"/>
    <w:rsid w:val="00D01D9B"/>
    <w:rsid w:val="00D0322B"/>
    <w:rsid w:val="00D04BBD"/>
    <w:rsid w:val="00D05CB1"/>
    <w:rsid w:val="00D0685C"/>
    <w:rsid w:val="00D06E4F"/>
    <w:rsid w:val="00D070BE"/>
    <w:rsid w:val="00D10130"/>
    <w:rsid w:val="00D10499"/>
    <w:rsid w:val="00D13FE3"/>
    <w:rsid w:val="00D14AF5"/>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53E3C"/>
    <w:rsid w:val="00D55862"/>
    <w:rsid w:val="00D573BA"/>
    <w:rsid w:val="00D57510"/>
    <w:rsid w:val="00D63C8F"/>
    <w:rsid w:val="00D6429E"/>
    <w:rsid w:val="00D652D3"/>
    <w:rsid w:val="00D657DC"/>
    <w:rsid w:val="00D6626A"/>
    <w:rsid w:val="00D71C80"/>
    <w:rsid w:val="00D73070"/>
    <w:rsid w:val="00D73803"/>
    <w:rsid w:val="00D746FE"/>
    <w:rsid w:val="00D7509E"/>
    <w:rsid w:val="00D75109"/>
    <w:rsid w:val="00D762B7"/>
    <w:rsid w:val="00D80A9F"/>
    <w:rsid w:val="00D81F58"/>
    <w:rsid w:val="00D82D90"/>
    <w:rsid w:val="00D83834"/>
    <w:rsid w:val="00D84658"/>
    <w:rsid w:val="00D84FE9"/>
    <w:rsid w:val="00D8531C"/>
    <w:rsid w:val="00D90200"/>
    <w:rsid w:val="00D92DB1"/>
    <w:rsid w:val="00D92E42"/>
    <w:rsid w:val="00D934D9"/>
    <w:rsid w:val="00D93F95"/>
    <w:rsid w:val="00D951BA"/>
    <w:rsid w:val="00DA26C3"/>
    <w:rsid w:val="00DA5582"/>
    <w:rsid w:val="00DA5DB1"/>
    <w:rsid w:val="00DA5FF0"/>
    <w:rsid w:val="00DA67B2"/>
    <w:rsid w:val="00DB1175"/>
    <w:rsid w:val="00DB18C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601F"/>
    <w:rsid w:val="00DE0BCE"/>
    <w:rsid w:val="00DE1F42"/>
    <w:rsid w:val="00DE2297"/>
    <w:rsid w:val="00DE27F6"/>
    <w:rsid w:val="00DE3E24"/>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2B2B"/>
    <w:rsid w:val="00E233CD"/>
    <w:rsid w:val="00E253D0"/>
    <w:rsid w:val="00E25A30"/>
    <w:rsid w:val="00E25C35"/>
    <w:rsid w:val="00E27519"/>
    <w:rsid w:val="00E30159"/>
    <w:rsid w:val="00E311F8"/>
    <w:rsid w:val="00E3276E"/>
    <w:rsid w:val="00E327B5"/>
    <w:rsid w:val="00E33F20"/>
    <w:rsid w:val="00E34245"/>
    <w:rsid w:val="00E342E5"/>
    <w:rsid w:val="00E347A8"/>
    <w:rsid w:val="00E34F3B"/>
    <w:rsid w:val="00E3553E"/>
    <w:rsid w:val="00E36434"/>
    <w:rsid w:val="00E37158"/>
    <w:rsid w:val="00E379C5"/>
    <w:rsid w:val="00E41E85"/>
    <w:rsid w:val="00E43294"/>
    <w:rsid w:val="00E44B0D"/>
    <w:rsid w:val="00E46B19"/>
    <w:rsid w:val="00E47682"/>
    <w:rsid w:val="00E51528"/>
    <w:rsid w:val="00E51BE7"/>
    <w:rsid w:val="00E54DE7"/>
    <w:rsid w:val="00E55A0D"/>
    <w:rsid w:val="00E570FC"/>
    <w:rsid w:val="00E618C1"/>
    <w:rsid w:val="00E63431"/>
    <w:rsid w:val="00E6379F"/>
    <w:rsid w:val="00E640A8"/>
    <w:rsid w:val="00E641B8"/>
    <w:rsid w:val="00E673A1"/>
    <w:rsid w:val="00E67AC6"/>
    <w:rsid w:val="00E713FB"/>
    <w:rsid w:val="00E7148C"/>
    <w:rsid w:val="00E71BC2"/>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A6A83"/>
    <w:rsid w:val="00EB017E"/>
    <w:rsid w:val="00EB3322"/>
    <w:rsid w:val="00EB4833"/>
    <w:rsid w:val="00EB6829"/>
    <w:rsid w:val="00EB6DE2"/>
    <w:rsid w:val="00EB7A7A"/>
    <w:rsid w:val="00EC0B1B"/>
    <w:rsid w:val="00EC1C01"/>
    <w:rsid w:val="00EC1CA5"/>
    <w:rsid w:val="00EC270C"/>
    <w:rsid w:val="00EC2DBA"/>
    <w:rsid w:val="00EC4D61"/>
    <w:rsid w:val="00EC7921"/>
    <w:rsid w:val="00ED1FBF"/>
    <w:rsid w:val="00ED2912"/>
    <w:rsid w:val="00ED2D0B"/>
    <w:rsid w:val="00ED2FFE"/>
    <w:rsid w:val="00ED58D7"/>
    <w:rsid w:val="00ED5B5E"/>
    <w:rsid w:val="00EE1A92"/>
    <w:rsid w:val="00EE2116"/>
    <w:rsid w:val="00EE2956"/>
    <w:rsid w:val="00EE2A91"/>
    <w:rsid w:val="00EE2B90"/>
    <w:rsid w:val="00EE7A77"/>
    <w:rsid w:val="00EF2057"/>
    <w:rsid w:val="00EF252E"/>
    <w:rsid w:val="00EF350B"/>
    <w:rsid w:val="00EF38D1"/>
    <w:rsid w:val="00EF78BB"/>
    <w:rsid w:val="00F01870"/>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31F8"/>
    <w:rsid w:val="00F33F39"/>
    <w:rsid w:val="00F35B78"/>
    <w:rsid w:val="00F35D50"/>
    <w:rsid w:val="00F36B49"/>
    <w:rsid w:val="00F36D96"/>
    <w:rsid w:val="00F4401C"/>
    <w:rsid w:val="00F46F2F"/>
    <w:rsid w:val="00F51501"/>
    <w:rsid w:val="00F51BCA"/>
    <w:rsid w:val="00F523D7"/>
    <w:rsid w:val="00F5298D"/>
    <w:rsid w:val="00F55425"/>
    <w:rsid w:val="00F55D0F"/>
    <w:rsid w:val="00F5651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9048A"/>
    <w:rsid w:val="00F90CF9"/>
    <w:rsid w:val="00F90F03"/>
    <w:rsid w:val="00F966DC"/>
    <w:rsid w:val="00F970AE"/>
    <w:rsid w:val="00F97114"/>
    <w:rsid w:val="00FA00D6"/>
    <w:rsid w:val="00FA12DB"/>
    <w:rsid w:val="00FA2A78"/>
    <w:rsid w:val="00FA35A8"/>
    <w:rsid w:val="00FA4CBD"/>
    <w:rsid w:val="00FA6CB7"/>
    <w:rsid w:val="00FA7569"/>
    <w:rsid w:val="00FB053E"/>
    <w:rsid w:val="00FB24A3"/>
    <w:rsid w:val="00FB3468"/>
    <w:rsid w:val="00FB34CC"/>
    <w:rsid w:val="00FB3E8E"/>
    <w:rsid w:val="00FB542C"/>
    <w:rsid w:val="00FB5497"/>
    <w:rsid w:val="00FC2BCD"/>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 w:type="character" w:customStyle="1" w:styleId="hgkelc">
    <w:name w:val="hgkelc"/>
    <w:basedOn w:val="DefaultParagraphFont"/>
    <w:rsid w:val="003D0E43"/>
  </w:style>
  <w:style w:type="character" w:customStyle="1" w:styleId="jpfdse">
    <w:name w:val="jpfdse"/>
    <w:basedOn w:val="DefaultParagraphFont"/>
    <w:rsid w:val="003D0E43"/>
  </w:style>
  <w:style w:type="character" w:customStyle="1" w:styleId="whyltd">
    <w:name w:val="whyltd"/>
    <w:basedOn w:val="DefaultParagraphFont"/>
    <w:rsid w:val="00FA2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google.com/url?sa=i&amp;rct=j&amp;q=&amp;esrc=s&amp;source=web&amp;cd=&amp;ved=0CAIQw7AJahcKEwioy7ygkoz_AhUAAAAAHQAAAAAQAg&amp;url=https%3A%2F%2Fojs.library.ubc.ca%2Findex.php%2Fbcstudies%2Farticle%2Fdownload%2F184182%2F184173%2F189071&amp;psig=AOvVaw0zf3HWCC_ljq04aEIoMZaX&amp;ust=1684954774843380"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svg"/><Relationship Id="rId23" Type="http://schemas.openxmlformats.org/officeDocument/2006/relationships/image" Target="media/image6.jpe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6.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microsoft.com/office/2018/08/relationships/commentsExtensible" Target="commentsExtensible.xml"/><Relationship Id="rId27" Type="http://schemas.openxmlformats.org/officeDocument/2006/relationships/image" Target="media/image12.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2.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B8D980-E6B1-4277-80FD-6E3D8DBA9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22</Pages>
  <Words>18649</Words>
  <Characters>106301</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3</cp:revision>
  <dcterms:created xsi:type="dcterms:W3CDTF">2023-05-24T22:20:00Z</dcterms:created>
  <dcterms:modified xsi:type="dcterms:W3CDTF">2023-05-24T23:07:00Z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zotero-version="6.0.25"&gt;&lt;session id="8hXIOavb"/&gt;&lt;style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