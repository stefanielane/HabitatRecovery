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20DC9FF1"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 which may occur</w:t>
      </w:r>
      <w:r w:rsidR="00A8597B" w:rsidRPr="001C0EEC">
        <w:rPr>
          <w:rFonts w:cstheme="minorHAnsi"/>
          <w:sz w:val="24"/>
          <w:szCs w:val="24"/>
        </w:rPr>
        <w:t xml:space="preserve"> </w:t>
      </w:r>
      <w:r w:rsidR="006559D5" w:rsidRPr="001C0EEC">
        <w:rPr>
          <w:rFonts w:cstheme="minorHAnsi"/>
          <w:sz w:val="24"/>
          <w:szCs w:val="24"/>
        </w:rPr>
        <w:t>over</w:t>
      </w:r>
      <w:r w:rsidR="00A8597B" w:rsidRPr="001C0EEC">
        <w:rPr>
          <w:rFonts w:cstheme="minorHAnsi"/>
          <w:sz w:val="24"/>
          <w:szCs w:val="24"/>
        </w:rPr>
        <w:t xml:space="preserve"> short or sustained periods</w:t>
      </w:r>
      <w:r w:rsidR="006559D5" w:rsidRPr="001C0EEC">
        <w:rPr>
          <w:rFonts w:cstheme="minorHAnsi"/>
          <w:sz w:val="24"/>
          <w:szCs w:val="24"/>
        </w:rPr>
        <w:t xml:space="preserve"> of time</w:t>
      </w:r>
      <w:ins w:id="0" w:author="n" w:date="2023-03-09T08:18:00Z">
        <w:r w:rsidR="0038499B">
          <w:rPr>
            <w:rFonts w:cstheme="minorHAnsi"/>
            <w:sz w:val="24"/>
            <w:szCs w:val="24"/>
          </w:rPr>
          <w:t xml:space="preserve">. </w:t>
        </w:r>
      </w:ins>
      <w:del w:id="1" w:author="n" w:date="2023-03-09T08:18:00Z">
        <w:r w:rsidR="00226195" w:rsidDel="0038499B">
          <w:rPr>
            <w:rFonts w:cstheme="minorHAnsi"/>
            <w:sz w:val="24"/>
            <w:szCs w:val="24"/>
          </w:rPr>
          <w:delText xml:space="preserve"> </w:delText>
        </w:r>
        <w:r w:rsidR="0086006A" w:rsidDel="0038499B">
          <w:rPr>
            <w:rFonts w:cstheme="minorHAnsi"/>
            <w:sz w:val="24"/>
            <w:szCs w:val="24"/>
          </w:rPr>
          <w:delText>and</w:delText>
        </w:r>
      </w:del>
      <w:del w:id="2" w:author="n" w:date="2023-03-09T08:31:00Z">
        <w:r w:rsidR="0086006A" w:rsidDel="00710D21">
          <w:rPr>
            <w:rFonts w:cstheme="minorHAnsi"/>
            <w:sz w:val="24"/>
            <w:szCs w:val="24"/>
          </w:rPr>
          <w:delText xml:space="preserve"> </w:delText>
        </w:r>
      </w:del>
      <w:del w:id="3" w:author="n" w:date="2023-03-09T08:18:00Z">
        <w:r w:rsidR="00440E7F" w:rsidDel="0038499B">
          <w:rPr>
            <w:rFonts w:cstheme="minorHAnsi"/>
            <w:sz w:val="24"/>
            <w:szCs w:val="24"/>
          </w:rPr>
          <w:delText>contribute to reduced</w:delText>
        </w:r>
      </w:del>
      <w:del w:id="4" w:author="n" w:date="2023-03-09T08:31:00Z">
        <w:r w:rsidR="0086006A" w:rsidDel="00710D21">
          <w:rPr>
            <w:rFonts w:cstheme="minorHAnsi"/>
            <w:sz w:val="24"/>
            <w:szCs w:val="24"/>
          </w:rPr>
          <w:delText xml:space="preserve"> ecosystem resistance</w:delText>
        </w:r>
        <w:r w:rsidR="0097123D" w:rsidDel="00710D21">
          <w:rPr>
            <w:rFonts w:cstheme="minorHAnsi"/>
            <w:sz w:val="24"/>
            <w:szCs w:val="24"/>
          </w:rPr>
          <w:delText xml:space="preserve"> to </w:delText>
        </w:r>
      </w:del>
      <w:del w:id="5" w:author="n" w:date="2023-03-09T08:18:00Z">
        <w:r w:rsidR="00C15B67" w:rsidDel="0038499B">
          <w:rPr>
            <w:rFonts w:cstheme="minorHAnsi"/>
            <w:sz w:val="24"/>
            <w:szCs w:val="24"/>
          </w:rPr>
          <w:delText>new</w:delText>
        </w:r>
      </w:del>
      <w:del w:id="6" w:author="n" w:date="2023-03-09T08:31:00Z">
        <w:r w:rsidR="00C15B67" w:rsidDel="00710D21">
          <w:rPr>
            <w:rFonts w:cstheme="minorHAnsi"/>
            <w:sz w:val="24"/>
            <w:szCs w:val="24"/>
          </w:rPr>
          <w:delText xml:space="preserve"> disturbance</w:delText>
        </w:r>
        <w:r w:rsidR="0086006A" w:rsidDel="00710D21">
          <w:rPr>
            <w:rFonts w:cstheme="minorHAnsi"/>
            <w:sz w:val="24"/>
            <w:szCs w:val="24"/>
          </w:rPr>
          <w:delText xml:space="preserve"> </w:delText>
        </w:r>
        <w:r w:rsidR="00226195" w:rsidDel="00710D21">
          <w:rPr>
            <w:rFonts w:cstheme="minorHAnsi"/>
            <w:sz w:val="24"/>
            <w:szCs w:val="24"/>
          </w:rPr>
          <w:fldChar w:fldCharType="begin"/>
        </w:r>
        <w:r w:rsidR="00CD197E" w:rsidDel="00710D21">
          <w:rPr>
            <w:rFonts w:cstheme="minorHAnsi"/>
            <w:sz w:val="24"/>
            <w:szCs w:val="24"/>
          </w:rPr>
          <w:delInstrText xml:space="preserve"> ADDIN ZOTERO_ITEM CSL_CITATION {"citationID":"Z9cd4Ayd","properties":{"formattedCitation":"(Diefenderfer et al., 2021; Megonigal &amp; Neubauer, 2019; Pasternack, 2009)","plainCitation":"(Diefenderfer et al., 2021; Megonigal &amp; Neubauer, 2019; Pasternack, 2009)","noteIndex":0},"citationItems":[{"id":1889,"uris":["http://zotero.org/users/6092945/items/DUR3QWGC"],"itemData":{"id":1889,"type":"article-journal","abstract":"International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R"}],"issued":{"date-parts":[["2021"]]}}},{"id":2943,"uris":["http://zotero.org/users/6092945/items/5BZNVEUS"],"itemData":{"id":2943,"type":"book","abstract":"Second","ISBN":"978-0-444-63893-9","note":"Accepted: 2019-05-02T02:04:18Z\nDOI: 10.1016/B978-0-444-63893-9.00019-8","publisher":"Elsevier","source":"repository.si.edu","title":"Biogeochemistry of Tidal Freshwater Wetlands","URL":"http://repository.si.edu/xmlui/handle/10088/96484","author":[{"family":"Megonigal","given":"J. Patrick"},{"family":"Neubauer","given":"Scott C."}],"accessed":{"date-parts":[["2023",3,3]]},"issued":{"date-parts":[["2019"]]}}},{"id":396,"uris":["http://zotero.org/users/6092945/items/S2AD5CNH"],"itemData":{"id":396,"type":"chapter","abstract":"Tidal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delInstrText>
        </w:r>
        <w:r w:rsidR="00226195" w:rsidDel="00710D21">
          <w:rPr>
            <w:rFonts w:cstheme="minorHAnsi"/>
            <w:sz w:val="24"/>
            <w:szCs w:val="24"/>
          </w:rPr>
          <w:fldChar w:fldCharType="separate"/>
        </w:r>
        <w:r w:rsidR="00CD197E" w:rsidRPr="00CD197E" w:rsidDel="00710D21">
          <w:rPr>
            <w:rFonts w:ascii="Calibri" w:hAnsi="Calibri" w:cs="Calibri"/>
            <w:sz w:val="24"/>
          </w:rPr>
          <w:delText>(Diefenderfer et al., 2021; Megonigal &amp; Neubauer, 2019; Pasternack, 2009)</w:delText>
        </w:r>
        <w:r w:rsidR="00226195" w:rsidDel="00710D21">
          <w:rPr>
            <w:rFonts w:cstheme="minorHAnsi"/>
            <w:sz w:val="24"/>
            <w:szCs w:val="24"/>
          </w:rPr>
          <w:fldChar w:fldCharType="end"/>
        </w:r>
        <w:r w:rsidR="00A8597B" w:rsidRPr="001C0EEC" w:rsidDel="00710D21">
          <w:rPr>
            <w:rFonts w:cstheme="minorHAnsi"/>
            <w:sz w:val="24"/>
            <w:szCs w:val="24"/>
          </w:rPr>
          <w:delText>.</w:delText>
        </w:r>
        <w:r w:rsidR="008F2B50" w:rsidDel="00710D21">
          <w:rPr>
            <w:rFonts w:cstheme="minorHAnsi"/>
            <w:sz w:val="24"/>
            <w:szCs w:val="24"/>
          </w:rPr>
          <w:delText xml:space="preserve"> </w:delText>
        </w:r>
      </w:del>
      <w:r w:rsidR="008F2B50">
        <w:rPr>
          <w:rFonts w:cstheme="minorHAnsi"/>
          <w:sz w:val="24"/>
          <w:szCs w:val="24"/>
        </w:rPr>
        <w:t xml:space="preserve">Sources of </w:t>
      </w:r>
      <w:del w:id="7" w:author="n" w:date="2023-03-09T08:31:00Z">
        <w:r w:rsidR="008F2B50" w:rsidDel="00710D21">
          <w:rPr>
            <w:rFonts w:cstheme="minorHAnsi"/>
            <w:sz w:val="24"/>
            <w:szCs w:val="24"/>
          </w:rPr>
          <w:delText xml:space="preserve">cumulative </w:delText>
        </w:r>
      </w:del>
      <w:ins w:id="8" w:author="n" w:date="2023-03-09T08:31:00Z">
        <w:r w:rsidR="00710D21">
          <w:rPr>
            <w:rFonts w:cstheme="minorHAnsi"/>
            <w:sz w:val="24"/>
            <w:szCs w:val="24"/>
          </w:rPr>
          <w:t xml:space="preserve">these </w:t>
        </w:r>
      </w:ins>
      <w:r w:rsidR="008F2B50">
        <w:rPr>
          <w:rFonts w:cstheme="minorHAnsi"/>
          <w:sz w:val="24"/>
          <w:szCs w:val="24"/>
        </w:rPr>
        <w:t xml:space="preserve">stressors may </w:t>
      </w:r>
      <w:del w:id="9" w:author="n" w:date="2023-03-09T08:38:00Z">
        <w:r w:rsidR="008F2B50" w:rsidDel="00D312BF">
          <w:rPr>
            <w:rFonts w:cstheme="minorHAnsi"/>
            <w:sz w:val="24"/>
            <w:szCs w:val="24"/>
          </w:rPr>
          <w:delText>come from</w:delText>
        </w:r>
      </w:del>
      <w:ins w:id="10" w:author="n" w:date="2023-03-09T08:38:00Z">
        <w:r w:rsidR="00D312BF">
          <w:rPr>
            <w:rFonts w:cstheme="minorHAnsi"/>
            <w:sz w:val="24"/>
            <w:szCs w:val="24"/>
          </w:rPr>
          <w:t>occur on</w:t>
        </w:r>
      </w:ins>
      <w:ins w:id="11" w:author="n" w:date="2023-03-09T08:19:00Z">
        <w:r w:rsidR="0038499B">
          <w:rPr>
            <w:rFonts w:cstheme="minorHAnsi"/>
            <w:sz w:val="24"/>
            <w:szCs w:val="24"/>
          </w:rPr>
          <w:t xml:space="preserve"> </w:t>
        </w:r>
      </w:ins>
      <w:ins w:id="12" w:author="n" w:date="2023-03-09T08:21:00Z">
        <w:r w:rsidR="0038499B">
          <w:rPr>
            <w:rFonts w:cstheme="minorHAnsi"/>
            <w:sz w:val="24"/>
            <w:szCs w:val="24"/>
          </w:rPr>
          <w:t>a variety of</w:t>
        </w:r>
      </w:ins>
      <w:r w:rsidR="008F2B50">
        <w:rPr>
          <w:rFonts w:cstheme="minorHAnsi"/>
          <w:sz w:val="24"/>
          <w:szCs w:val="24"/>
        </w:rPr>
        <w:t xml:space="preserve"> </w:t>
      </w:r>
      <w:del w:id="13" w:author="n" w:date="2023-03-09T08:21:00Z">
        <w:r w:rsidR="00E87175" w:rsidRPr="001C0EEC" w:rsidDel="0038499B">
          <w:rPr>
            <w:rFonts w:cstheme="minorHAnsi"/>
            <w:sz w:val="24"/>
            <w:szCs w:val="24"/>
          </w:rPr>
          <w:delText xml:space="preserve">ecosystem </w:delText>
        </w:r>
      </w:del>
      <w:ins w:id="14" w:author="n" w:date="2023-03-09T08:21:00Z">
        <w:r w:rsidR="0038499B">
          <w:rPr>
            <w:rFonts w:cstheme="minorHAnsi"/>
            <w:sz w:val="24"/>
            <w:szCs w:val="24"/>
          </w:rPr>
          <w:t xml:space="preserve">spatial and temporal </w:t>
        </w:r>
      </w:ins>
      <w:r w:rsidR="00E87175" w:rsidRPr="001C0EEC">
        <w:rPr>
          <w:rFonts w:cstheme="minorHAnsi"/>
          <w:sz w:val="24"/>
          <w:szCs w:val="24"/>
        </w:rPr>
        <w:t xml:space="preserve">scales, </w:t>
      </w:r>
      <w:del w:id="15" w:author="n" w:date="2023-03-09T08:21:00Z">
        <w:r w:rsidR="00E87175" w:rsidRPr="001C0EEC" w:rsidDel="0038499B">
          <w:rPr>
            <w:rFonts w:cstheme="minorHAnsi"/>
            <w:sz w:val="24"/>
            <w:szCs w:val="24"/>
          </w:rPr>
          <w:delText>such as</w:delText>
        </w:r>
      </w:del>
      <w:ins w:id="16" w:author="n" w:date="2023-03-09T08:21:00Z">
        <w:r w:rsidR="0038499B">
          <w:rPr>
            <w:rFonts w:cstheme="minorHAnsi"/>
            <w:sz w:val="24"/>
            <w:szCs w:val="24"/>
          </w:rPr>
          <w:t>from</w:t>
        </w:r>
      </w:ins>
      <w:r w:rsidR="00013F5A" w:rsidRPr="001C0EEC">
        <w:rPr>
          <w:rFonts w:cstheme="minorHAnsi"/>
          <w:sz w:val="24"/>
          <w:szCs w:val="24"/>
        </w:rPr>
        <w:t xml:space="preserve"> extensive conversion of estuarine floodplain </w:t>
      </w:r>
      <w:del w:id="17" w:author="n" w:date="2023-03-09T08:24:00Z">
        <w:r w:rsidR="00013F5A" w:rsidRPr="001C0EEC" w:rsidDel="0038499B">
          <w:rPr>
            <w:rFonts w:cstheme="minorHAnsi"/>
            <w:sz w:val="24"/>
            <w:szCs w:val="24"/>
          </w:rPr>
          <w:delText xml:space="preserve">to </w:delText>
        </w:r>
      </w:del>
      <w:ins w:id="18" w:author="n" w:date="2023-03-09T08:24:00Z">
        <w:r w:rsidR="0038499B">
          <w:rPr>
            <w:rFonts w:cstheme="minorHAnsi"/>
            <w:sz w:val="24"/>
            <w:szCs w:val="24"/>
          </w:rPr>
          <w:t>for</w:t>
        </w:r>
        <w:r w:rsidR="0038499B" w:rsidRPr="001C0EEC">
          <w:rPr>
            <w:rFonts w:cstheme="minorHAnsi"/>
            <w:sz w:val="24"/>
            <w:szCs w:val="24"/>
          </w:rPr>
          <w:t xml:space="preserve"> </w:t>
        </w:r>
      </w:ins>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del w:id="19" w:author="n" w:date="2023-03-09T08:21:00Z">
        <w:r w:rsidR="008F2B50" w:rsidDel="0038499B">
          <w:rPr>
            <w:rFonts w:cstheme="minorHAnsi"/>
            <w:sz w:val="24"/>
            <w:szCs w:val="24"/>
          </w:rPr>
          <w:delText>or</w:delText>
        </w:r>
      </w:del>
      <w:ins w:id="20" w:author="n" w:date="2023-03-09T08:21:00Z">
        <w:r w:rsidR="0038499B">
          <w:rPr>
            <w:rFonts w:cstheme="minorHAnsi"/>
            <w:sz w:val="24"/>
            <w:szCs w:val="24"/>
          </w:rPr>
          <w:t>to</w:t>
        </w:r>
      </w:ins>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del w:id="21" w:author="Lane, Stefanie" w:date="2023-04-09T16:44:00Z">
        <w:r w:rsidR="00306915" w:rsidRPr="00CD00D5" w:rsidDel="00B16F75">
          <w:rPr>
            <w:rFonts w:cstheme="minorHAnsi"/>
            <w:sz w:val="24"/>
            <w:szCs w:val="24"/>
          </w:rPr>
          <w:delText>(</w:delText>
        </w:r>
      </w:del>
      <w:del w:id="22" w:author="Lane, Stefanie" w:date="2023-04-09T16:43:00Z">
        <w:r w:rsidR="00306915" w:rsidRPr="00CD00D5" w:rsidDel="00C31E4D">
          <w:rPr>
            <w:rFonts w:cstheme="minorHAnsi"/>
            <w:sz w:val="24"/>
            <w:szCs w:val="24"/>
            <w:rPrChange w:id="23" w:author="Lane, Stefanie" w:date="2023-04-10T09:58:00Z">
              <w:rPr>
                <w:rFonts w:cstheme="minorHAnsi"/>
                <w:sz w:val="24"/>
                <w:szCs w:val="24"/>
                <w:highlight w:val="lightGray"/>
              </w:rPr>
            </w:rPrChange>
          </w:rPr>
          <w:delText>CITE</w:delText>
        </w:r>
      </w:del>
      <w:r w:rsidR="00C31E4D" w:rsidRPr="00CD00D5">
        <w:rPr>
          <w:rFonts w:cstheme="minorHAnsi"/>
          <w:sz w:val="24"/>
          <w:szCs w:val="24"/>
          <w:rPrChange w:id="24" w:author="Lane, Stefanie" w:date="2023-04-10T09:58:00Z">
            <w:rPr>
              <w:rFonts w:cstheme="minorHAnsi"/>
              <w:sz w:val="24"/>
              <w:szCs w:val="24"/>
              <w:highlight w:val="lightGray"/>
            </w:rPr>
          </w:rPrChange>
        </w:rPr>
        <w:fldChar w:fldCharType="begin"/>
      </w:r>
      <w:r w:rsidR="00C31E4D" w:rsidRPr="00CD00D5">
        <w:rPr>
          <w:rFonts w:cstheme="minorHAnsi"/>
          <w:sz w:val="24"/>
          <w:szCs w:val="24"/>
          <w:rPrChange w:id="25" w:author="Lane, Stefanie" w:date="2023-04-10T09:58:00Z">
            <w:rPr>
              <w:rFonts w:cstheme="minorHAnsi"/>
              <w:sz w:val="24"/>
              <w:szCs w:val="24"/>
              <w:highlight w:val="lightGray"/>
            </w:rPr>
          </w:rPrChange>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CD00D5">
        <w:rPr>
          <w:rFonts w:cstheme="minorHAnsi"/>
          <w:sz w:val="24"/>
          <w:szCs w:val="24"/>
          <w:rPrChange w:id="26" w:author="Lane, Stefanie" w:date="2023-04-10T09:58:00Z">
            <w:rPr>
              <w:rFonts w:cstheme="minorHAnsi"/>
              <w:sz w:val="24"/>
              <w:szCs w:val="24"/>
              <w:highlight w:val="lightGray"/>
            </w:rPr>
          </w:rPrChange>
        </w:rPr>
        <w:fldChar w:fldCharType="separate"/>
      </w:r>
      <w:r w:rsidR="00C31E4D" w:rsidRPr="00CD00D5">
        <w:rPr>
          <w:rFonts w:ascii="Calibri" w:hAnsi="Calibri" w:cs="Calibri"/>
          <w:sz w:val="24"/>
          <w:rPrChange w:id="27" w:author="Lane, Stefanie" w:date="2023-04-10T09:58:00Z">
            <w:rPr>
              <w:rFonts w:ascii="Calibri" w:hAnsi="Calibri" w:cs="Calibri"/>
              <w:sz w:val="24"/>
              <w:highlight w:val="lightGray"/>
            </w:rPr>
          </w:rPrChange>
        </w:rPr>
        <w:t>(Pasternack, 2009)</w:t>
      </w:r>
      <w:r w:rsidR="00C31E4D" w:rsidRPr="00CD00D5">
        <w:rPr>
          <w:rFonts w:cstheme="minorHAnsi"/>
          <w:sz w:val="24"/>
          <w:szCs w:val="24"/>
          <w:rPrChange w:id="28" w:author="Lane, Stefanie" w:date="2023-04-10T09:58:00Z">
            <w:rPr>
              <w:rFonts w:cstheme="minorHAnsi"/>
              <w:sz w:val="24"/>
              <w:szCs w:val="24"/>
              <w:highlight w:val="lightGray"/>
            </w:rPr>
          </w:rPrChange>
        </w:rPr>
        <w:fldChar w:fldCharType="end"/>
      </w:r>
      <w:del w:id="29" w:author="Lane, Stefanie" w:date="2023-04-09T16:43:00Z">
        <w:r w:rsidR="00306915" w:rsidRPr="00CD00D5" w:rsidDel="00C31E4D">
          <w:rPr>
            <w:rFonts w:cstheme="minorHAnsi"/>
            <w:sz w:val="24"/>
            <w:szCs w:val="24"/>
          </w:rPr>
          <w:delText>)</w:delText>
        </w:r>
      </w:del>
      <w:r w:rsidR="001422C8" w:rsidRPr="00CD00D5">
        <w:rPr>
          <w:rFonts w:cstheme="minorHAnsi"/>
          <w:sz w:val="24"/>
          <w:szCs w:val="24"/>
        </w:rPr>
        <w:t>.</w:t>
      </w:r>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ins w:id="30" w:author="Lane, Stefanie" w:date="2023-04-15T10:34:00Z">
        <w:r w:rsidR="006423F3">
          <w:rPr>
            <w:rFonts w:cstheme="minorHAnsi"/>
            <w:sz w:val="24"/>
            <w:szCs w:val="24"/>
          </w:rPr>
          <w:t xml:space="preserve"> negative</w:t>
        </w:r>
      </w:ins>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ins w:id="31" w:author="Lane, Stefanie" w:date="2023-04-14T11:47:00Z">
        <w:r w:rsidR="001E25F1">
          <w:rPr>
            <w:rFonts w:cstheme="minorHAnsi"/>
            <w:sz w:val="24"/>
            <w:szCs w:val="24"/>
          </w:rPr>
          <w:t xml:space="preserve">native species </w:t>
        </w:r>
      </w:ins>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del w:id="32" w:author="Lane, Stefanie" w:date="2023-04-15T10:34:00Z">
        <w:r w:rsidR="00A70C9C" w:rsidRPr="001C0EEC" w:rsidDel="0008623A">
          <w:rPr>
            <w:rFonts w:cstheme="minorHAnsi"/>
            <w:sz w:val="24"/>
            <w:szCs w:val="24"/>
          </w:rPr>
          <w:delText>,</w:delText>
        </w:r>
      </w:del>
      <w:ins w:id="33" w:author="Lane, Stefanie" w:date="2023-04-15T10:34:00Z">
        <w:r w:rsidR="0008623A">
          <w:rPr>
            <w:rFonts w:cstheme="minorHAnsi"/>
            <w:sz w:val="24"/>
            <w:szCs w:val="24"/>
          </w:rPr>
          <w:t xml:space="preserve"> or</w:t>
        </w:r>
      </w:ins>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del w:id="34" w:author="Lane, Stefanie" w:date="2023-04-15T10:35:00Z">
        <w:r w:rsidR="009F4A30" w:rsidDel="0008623A">
          <w:rPr>
            <w:rFonts w:cstheme="minorHAnsi"/>
            <w:sz w:val="24"/>
            <w:szCs w:val="24"/>
          </w:rPr>
          <w:delText>or</w:delText>
        </w:r>
        <w:r w:rsidR="00AA27CE" w:rsidRPr="001C0EEC" w:rsidDel="0008623A">
          <w:rPr>
            <w:rFonts w:cstheme="minorHAnsi"/>
            <w:sz w:val="24"/>
            <w:szCs w:val="24"/>
          </w:rPr>
          <w:delText xml:space="preserve"> </w:delText>
        </w:r>
        <w:r w:rsidR="006954A9" w:rsidRPr="001C0EEC" w:rsidDel="0008623A">
          <w:rPr>
            <w:rFonts w:cstheme="minorHAnsi"/>
            <w:sz w:val="24"/>
            <w:szCs w:val="24"/>
          </w:rPr>
          <w:delText xml:space="preserve">increased </w:delText>
        </w:r>
        <w:r w:rsidR="00AA27CE" w:rsidRPr="001C0EEC" w:rsidDel="0008623A">
          <w:rPr>
            <w:rFonts w:cstheme="minorHAnsi"/>
            <w:sz w:val="24"/>
            <w:szCs w:val="24"/>
          </w:rPr>
          <w:delText xml:space="preserve">non-native invasive </w:delText>
        </w:r>
        <w:r w:rsidR="009F4A30" w:rsidDel="0008623A">
          <w:rPr>
            <w:rFonts w:cstheme="minorHAnsi"/>
            <w:sz w:val="24"/>
            <w:szCs w:val="24"/>
          </w:rPr>
          <w:delText>species</w:delText>
        </w:r>
      </w:del>
      <w:ins w:id="35" w:author="Lane, Stefanie" w:date="2023-04-15T10:35:00Z">
        <w:r w:rsidR="0008623A">
          <w:rPr>
            <w:rFonts w:cstheme="minorHAnsi"/>
            <w:sz w:val="24"/>
            <w:szCs w:val="24"/>
          </w:rPr>
          <w:t>leading to altered community structure and functional processes</w:t>
        </w:r>
      </w:ins>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(Price et al., 2020; Simberloff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ins w:id="36" w:author="n" w:date="2023-03-09T08:31:00Z">
        <w:r w:rsidR="00710D21">
          <w:rPr>
            <w:rFonts w:cstheme="minorHAnsi"/>
            <w:sz w:val="24"/>
            <w:szCs w:val="24"/>
          </w:rPr>
          <w:t>Not only does this directly impact the biodiversity and function</w:t>
        </w:r>
        <w:del w:id="37" w:author="Lane, Stefanie" w:date="2023-04-15T10:35:00Z">
          <w:r w:rsidR="00710D21" w:rsidDel="00C5678B">
            <w:rPr>
              <w:rFonts w:cstheme="minorHAnsi"/>
              <w:sz w:val="24"/>
              <w:szCs w:val="24"/>
            </w:rPr>
            <w:delText>ing</w:delText>
          </w:r>
        </w:del>
        <w:r w:rsidR="00710D21">
          <w:rPr>
            <w:rFonts w:cstheme="minorHAnsi"/>
            <w:sz w:val="24"/>
            <w:szCs w:val="24"/>
          </w:rPr>
          <w:t xml:space="preserve"> of an estuary, but it can</w:t>
        </w:r>
      </w:ins>
      <w:ins w:id="38" w:author="n" w:date="2023-03-09T08:34:00Z">
        <w:r w:rsidR="00710D21">
          <w:rPr>
            <w:rFonts w:cstheme="minorHAnsi"/>
            <w:sz w:val="24"/>
            <w:szCs w:val="24"/>
          </w:rPr>
          <w:t xml:space="preserve"> </w:t>
        </w:r>
      </w:ins>
      <w:ins w:id="39" w:author="n" w:date="2023-03-09T08:31:00Z">
        <w:r w:rsidR="00710D21">
          <w:rPr>
            <w:rFonts w:cstheme="minorHAnsi"/>
            <w:sz w:val="24"/>
            <w:szCs w:val="24"/>
          </w:rPr>
          <w:t>erode resistance to subsequent disturbance through</w:t>
        </w:r>
      </w:ins>
      <w:ins w:id="40" w:author="n" w:date="2023-03-09T08:32:00Z">
        <w:r w:rsidR="00710D21">
          <w:rPr>
            <w:rFonts w:cstheme="minorHAnsi"/>
            <w:sz w:val="24"/>
            <w:szCs w:val="24"/>
          </w:rPr>
          <w:t xml:space="preserve"> </w:t>
        </w:r>
      </w:ins>
      <w:del w:id="41" w:author="n" w:date="2023-03-09T08:32:00Z">
        <w:r w:rsidR="002B2491" w:rsidDel="00710D21">
          <w:rPr>
            <w:rFonts w:cstheme="minorHAnsi"/>
            <w:sz w:val="24"/>
            <w:szCs w:val="24"/>
          </w:rPr>
          <w:delText xml:space="preserve">In turn, this </w:delText>
        </w:r>
        <w:r w:rsidR="008D2543" w:rsidRPr="001C0EEC" w:rsidDel="00710D21">
          <w:rPr>
            <w:rFonts w:cstheme="minorHAnsi"/>
            <w:sz w:val="24"/>
            <w:szCs w:val="24"/>
          </w:rPr>
          <w:delText>can lead to</w:delText>
        </w:r>
      </w:del>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historically abundant species become extirpated</w:t>
      </w:r>
      <w:ins w:id="42" w:author="n" w:date="2023-03-09T08:32:00Z">
        <w:r w:rsidR="00710D21">
          <w:rPr>
            <w:rFonts w:cstheme="minorHAnsi"/>
            <w:sz w:val="24"/>
            <w:szCs w:val="24"/>
          </w:rPr>
          <w:t xml:space="preserve"> </w:t>
        </w:r>
        <w:r w:rsidR="00710D21">
          <w:rPr>
            <w:rFonts w:cstheme="minorHAnsi"/>
            <w:sz w:val="24"/>
            <w:szCs w:val="24"/>
          </w:rPr>
          <w:fldChar w:fldCharType="begin"/>
        </w:r>
      </w:ins>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ins w:id="43" w:author="n" w:date="2023-03-09T08:32:00Z">
        <w:r w:rsidR="00710D21">
          <w:rPr>
            <w:rFonts w:cstheme="minorHAnsi"/>
            <w:sz w:val="24"/>
            <w:szCs w:val="24"/>
          </w:rPr>
          <w:fldChar w:fldCharType="separate"/>
        </w:r>
      </w:ins>
      <w:r w:rsidR="00CE63A5" w:rsidRPr="00CE63A5">
        <w:rPr>
          <w:rFonts w:ascii="Calibri" w:hAnsi="Calibri" w:cs="Calibri"/>
          <w:sz w:val="24"/>
        </w:rPr>
        <w:t>(Diefenderfer et al., 2021)</w:t>
      </w:r>
      <w:ins w:id="44" w:author="n" w:date="2023-03-09T08:32:00Z">
        <w:r w:rsidR="00710D21">
          <w:rPr>
            <w:rFonts w:cstheme="minorHAnsi"/>
            <w:sz w:val="24"/>
            <w:szCs w:val="24"/>
          </w:rPr>
          <w:fldChar w:fldCharType="end"/>
        </w:r>
      </w:ins>
      <w:r w:rsidR="00602B52">
        <w:rPr>
          <w:rFonts w:cstheme="minorHAnsi"/>
          <w:sz w:val="24"/>
          <w:szCs w:val="24"/>
        </w:rPr>
        <w:t xml:space="preserve">, </w:t>
      </w:r>
      <w:del w:id="45" w:author="Lane, Stefanie" w:date="2023-04-15T10:36:00Z">
        <w:r w:rsidR="00602B52" w:rsidDel="00F03EF1">
          <w:rPr>
            <w:rFonts w:cstheme="minorHAnsi"/>
            <w:sz w:val="24"/>
            <w:szCs w:val="24"/>
          </w:rPr>
          <w:delText xml:space="preserve">or </w:delText>
        </w:r>
      </w:del>
      <w:ins w:id="46" w:author="n" w:date="2023-03-09T08:39:00Z">
        <w:del w:id="47" w:author="Lane, Stefanie" w:date="2023-04-15T10:36:00Z">
          <w:r w:rsidR="00D312BF" w:rsidDel="00F03EF1">
            <w:rPr>
              <w:rFonts w:cstheme="minorHAnsi"/>
              <w:sz w:val="24"/>
              <w:szCs w:val="24"/>
            </w:rPr>
            <w:delText xml:space="preserve">by </w:delText>
          </w:r>
        </w:del>
      </w:ins>
      <w:ins w:id="48" w:author="n" w:date="2023-03-09T08:35:00Z">
        <w:del w:id="49" w:author="Lane, Stefanie" w:date="2023-04-15T10:36:00Z">
          <w:r w:rsidR="00710D21" w:rsidDel="00F03EF1">
            <w:rPr>
              <w:rFonts w:cstheme="minorHAnsi"/>
              <w:sz w:val="24"/>
              <w:szCs w:val="24"/>
            </w:rPr>
            <w:delText>alter</w:delText>
          </w:r>
        </w:del>
      </w:ins>
      <w:ins w:id="50" w:author="n" w:date="2023-03-09T08:40:00Z">
        <w:del w:id="51" w:author="Lane, Stefanie" w:date="2023-04-15T10:36:00Z">
          <w:r w:rsidR="00D312BF" w:rsidDel="00F03EF1">
            <w:rPr>
              <w:rFonts w:cstheme="minorHAnsi"/>
              <w:sz w:val="24"/>
              <w:szCs w:val="24"/>
            </w:rPr>
            <w:delText>ing</w:delText>
          </w:r>
        </w:del>
      </w:ins>
      <w:ins w:id="52" w:author="n" w:date="2023-03-09T08:35:00Z">
        <w:del w:id="53" w:author="Lane, Stefanie" w:date="2023-04-15T10:36:00Z">
          <w:r w:rsidR="00710D21" w:rsidDel="00F03EF1">
            <w:rPr>
              <w:rFonts w:cstheme="minorHAnsi"/>
              <w:sz w:val="24"/>
              <w:szCs w:val="24"/>
            </w:rPr>
            <w:delText xml:space="preserve"> </w:delText>
          </w:r>
        </w:del>
      </w:ins>
      <w:del w:id="54" w:author="Lane, Stefanie" w:date="2023-04-15T10:36:00Z">
        <w:r w:rsidR="00602B52" w:rsidDel="00F03EF1">
          <w:rPr>
            <w:rFonts w:cstheme="minorHAnsi"/>
            <w:sz w:val="24"/>
            <w:szCs w:val="24"/>
          </w:rPr>
          <w:delText>nutrient</w:delText>
        </w:r>
      </w:del>
      <w:ins w:id="55" w:author="n" w:date="2023-03-09T08:39:00Z">
        <w:del w:id="56" w:author="Lane, Stefanie" w:date="2023-04-15T10:36:00Z">
          <w:r w:rsidR="00D312BF" w:rsidDel="00F03EF1">
            <w:rPr>
              <w:rFonts w:cstheme="minorHAnsi"/>
              <w:sz w:val="24"/>
              <w:szCs w:val="24"/>
            </w:rPr>
            <w:delText xml:space="preserve"> processes</w:delText>
          </w:r>
        </w:del>
      </w:ins>
      <w:del w:id="57" w:author="Lane, Stefanie" w:date="2023-04-15T10:36:00Z">
        <w:r w:rsidR="00602B52" w:rsidDel="00F03EF1">
          <w:rPr>
            <w:rFonts w:cstheme="minorHAnsi"/>
            <w:sz w:val="24"/>
            <w:szCs w:val="24"/>
          </w:rPr>
          <w:delText xml:space="preserve"> and </w:delText>
        </w:r>
      </w:del>
      <w:ins w:id="58" w:author="n" w:date="2023-03-09T08:39:00Z">
        <w:del w:id="59" w:author="Lane, Stefanie" w:date="2023-04-15T10:36:00Z">
          <w:r w:rsidR="00D312BF" w:rsidDel="00F03EF1">
            <w:rPr>
              <w:rFonts w:cstheme="minorHAnsi"/>
              <w:sz w:val="24"/>
              <w:szCs w:val="24"/>
            </w:rPr>
            <w:delText>thus</w:delText>
          </w:r>
        </w:del>
      </w:ins>
      <w:ins w:id="60" w:author="n" w:date="2023-03-09T08:40:00Z">
        <w:del w:id="61" w:author="Lane, Stefanie" w:date="2023-04-15T10:36:00Z">
          <w:r w:rsidR="00D312BF" w:rsidDel="00F03EF1">
            <w:rPr>
              <w:rFonts w:cstheme="minorHAnsi"/>
              <w:sz w:val="24"/>
              <w:szCs w:val="24"/>
            </w:rPr>
            <w:delText xml:space="preserve"> likely</w:delText>
          </w:r>
        </w:del>
      </w:ins>
      <w:ins w:id="62" w:author="Lane, Stefanie" w:date="2023-04-15T10:36:00Z">
        <w:r w:rsidR="00F03EF1">
          <w:rPr>
            <w:rFonts w:cstheme="minorHAnsi"/>
            <w:sz w:val="24"/>
            <w:szCs w:val="24"/>
          </w:rPr>
          <w:t xml:space="preserve">which </w:t>
        </w:r>
        <w:r w:rsidR="004338E0">
          <w:rPr>
            <w:rFonts w:cstheme="minorHAnsi"/>
            <w:sz w:val="24"/>
            <w:szCs w:val="24"/>
          </w:rPr>
          <w:t>may le</w:t>
        </w:r>
      </w:ins>
      <w:ins w:id="63" w:author="Lane, Stefanie" w:date="2023-04-15T10:37:00Z">
        <w:r w:rsidR="004338E0">
          <w:rPr>
            <w:rFonts w:cstheme="minorHAnsi"/>
            <w:sz w:val="24"/>
            <w:szCs w:val="24"/>
          </w:rPr>
          <w:t>ad to alternative</w:t>
        </w:r>
      </w:ins>
      <w:ins w:id="64" w:author="n" w:date="2023-03-09T08:39:00Z">
        <w:r w:rsidR="00D312BF">
          <w:rPr>
            <w:rFonts w:cstheme="minorHAnsi"/>
            <w:sz w:val="24"/>
            <w:szCs w:val="24"/>
          </w:rPr>
          <w:t xml:space="preserve"> </w:t>
        </w:r>
      </w:ins>
      <w:r w:rsidR="00602B52">
        <w:rPr>
          <w:rFonts w:cstheme="minorHAnsi"/>
          <w:sz w:val="24"/>
          <w:szCs w:val="24"/>
        </w:rPr>
        <w:t xml:space="preserve">successional </w:t>
      </w:r>
      <w:del w:id="65" w:author="n" w:date="2023-03-09T08:39:00Z">
        <w:r w:rsidR="00602B52" w:rsidDel="00D312BF">
          <w:rPr>
            <w:rFonts w:cstheme="minorHAnsi"/>
            <w:sz w:val="24"/>
            <w:szCs w:val="24"/>
          </w:rPr>
          <w:delText xml:space="preserve">processes </w:delText>
        </w:r>
      </w:del>
      <w:ins w:id="66" w:author="n" w:date="2023-03-09T08:39:00Z">
        <w:del w:id="67" w:author="Lane, Stefanie" w:date="2023-04-15T10:37:00Z">
          <w:r w:rsidR="00D312BF" w:rsidDel="004338E0">
            <w:rPr>
              <w:rFonts w:cstheme="minorHAnsi"/>
              <w:sz w:val="24"/>
              <w:szCs w:val="24"/>
            </w:rPr>
            <w:delText>pathways</w:delText>
          </w:r>
        </w:del>
      </w:ins>
      <w:ins w:id="68" w:author="Lane, Stefanie" w:date="2023-04-15T10:37:00Z">
        <w:r w:rsidR="004338E0">
          <w:rPr>
            <w:rFonts w:cstheme="minorHAnsi"/>
            <w:sz w:val="24"/>
            <w:szCs w:val="24"/>
          </w:rPr>
          <w:t>trajectories</w:t>
        </w:r>
      </w:ins>
      <w:ins w:id="69" w:author="n" w:date="2023-03-09T08:39:00Z">
        <w:r w:rsidR="00D312BF">
          <w:rPr>
            <w:rFonts w:cstheme="minorHAnsi"/>
            <w:sz w:val="24"/>
            <w:szCs w:val="24"/>
          </w:rPr>
          <w:t xml:space="preserve"> </w:t>
        </w:r>
      </w:ins>
      <w:del w:id="70" w:author="n" w:date="2023-03-09T08:38:00Z">
        <w:r w:rsidR="00602B52" w:rsidDel="00D312BF">
          <w:rPr>
            <w:rFonts w:cstheme="minorHAnsi"/>
            <w:sz w:val="24"/>
            <w:szCs w:val="24"/>
          </w:rPr>
          <w:delText xml:space="preserve">change </w:delText>
        </w:r>
      </w:del>
      <w:r w:rsidR="00602B52">
        <w:rPr>
          <w:rFonts w:cstheme="minorHAnsi"/>
          <w:sz w:val="24"/>
          <w:szCs w:val="24"/>
        </w:rPr>
        <w:fldChar w:fldCharType="begin"/>
      </w:r>
      <w:r w:rsidR="00A81846">
        <w:rPr>
          <w:rFonts w:cstheme="minorHAnsi"/>
          <w:sz w:val="24"/>
          <w:szCs w:val="24"/>
        </w:rPr>
        <w:instrText xml:space="preserve"> ADDIN ZOTERO_ITEM CSL_CITATION {"citationID":"GAHlSnrO","properties":{"formattedCitation":"(Johnstone et al., 2016; Schaefer, 2011; Srivastava &amp; Jefferies, 1996)","plainCitation":"(Johnstone et al., 2016; Schaefer, 2011; Srivastava &amp; Jefferies, 1996)","noteIndex":0},"citationItems":[{"id":2947,"uris":["http://zotero.org/users/6092945/items/C5XXHF86"],"itemData":{"id":2947,"type":"article-journal","abstract":"Ecological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602B52">
        <w:rPr>
          <w:rFonts w:cstheme="minorHAnsi"/>
          <w:sz w:val="24"/>
          <w:szCs w:val="24"/>
        </w:rPr>
        <w:fldChar w:fldCharType="separate"/>
      </w:r>
      <w:r w:rsidR="00A81846" w:rsidRPr="00A81846">
        <w:rPr>
          <w:rFonts w:ascii="Calibri" w:hAnsi="Calibri" w:cs="Calibri"/>
          <w:sz w:val="24"/>
        </w:rPr>
        <w:t>(Johnstone et al., 2016; Schaefer, 2011; Srivastava &amp; Jefferies, 1996)</w:t>
      </w:r>
      <w:r w:rsidR="00602B52">
        <w:rPr>
          <w:rFonts w:cstheme="minorHAnsi"/>
          <w:sz w:val="24"/>
          <w:szCs w:val="24"/>
        </w:rPr>
        <w:fldChar w:fldCharType="end"/>
      </w:r>
      <w:r w:rsidR="00602B52">
        <w:rPr>
          <w:rFonts w:cstheme="minorHAnsi"/>
          <w:sz w:val="24"/>
          <w:szCs w:val="24"/>
        </w:rPr>
        <w:t>.</w:t>
      </w:r>
    </w:p>
    <w:p w14:paraId="60DBFF03" w14:textId="5F15CD90" w:rsidR="00031FD8" w:rsidRPr="00D84FE9" w:rsidDel="00480AAD" w:rsidRDefault="00543BEE" w:rsidP="00687C93">
      <w:pPr>
        <w:ind w:firstLine="720"/>
        <w:rPr>
          <w:del w:id="71" w:author="Lane, Stefanie" w:date="2023-04-10T10:05:00Z"/>
          <w:moveFrom w:id="72" w:author="n" w:date="2023-03-09T08:45:00Z"/>
          <w:rFonts w:cstheme="minorHAnsi"/>
          <w:sz w:val="24"/>
          <w:szCs w:val="24"/>
          <w:rPrChange w:id="73" w:author="Lane, Stefanie" w:date="2023-04-10T11:35:00Z">
            <w:rPr>
              <w:del w:id="74" w:author="Lane, Stefanie" w:date="2023-04-10T10:05:00Z"/>
              <w:moveFrom w:id="75" w:author="n" w:date="2023-03-09T08:45:00Z"/>
            </w:rPr>
          </w:rPrChange>
        </w:rPr>
      </w:pPr>
      <w:ins w:id="76" w:author="Lane, Stefanie" w:date="2023-04-10T10:03:00Z">
        <w:r>
          <w:rPr>
            <w:rFonts w:cstheme="minorHAnsi"/>
            <w:sz w:val="24"/>
            <w:szCs w:val="24"/>
          </w:rPr>
          <w:t xml:space="preserve">Ecological memory is maintained through propagule </w:t>
        </w:r>
      </w:ins>
      <w:ins w:id="77" w:author="Lane, Stefanie" w:date="2023-04-10T10:04:00Z">
        <w:r w:rsidR="00DB1175">
          <w:rPr>
            <w:rFonts w:cstheme="minorHAnsi"/>
            <w:sz w:val="24"/>
            <w:szCs w:val="24"/>
          </w:rPr>
          <w:t>availability</w:t>
        </w:r>
      </w:ins>
      <w:ins w:id="78" w:author="Lane, Stefanie" w:date="2023-04-10T10:03:00Z">
        <w:r>
          <w:rPr>
            <w:rFonts w:cstheme="minorHAnsi"/>
            <w:sz w:val="24"/>
            <w:szCs w:val="24"/>
          </w:rPr>
          <w:t>, which may be</w:t>
        </w:r>
      </w:ins>
      <w:ins w:id="79" w:author="Lane, Stefanie" w:date="2023-04-10T11:16:00Z">
        <w:r w:rsidR="00A81846">
          <w:rPr>
            <w:rFonts w:cstheme="minorHAnsi"/>
            <w:sz w:val="24"/>
            <w:szCs w:val="24"/>
          </w:rPr>
          <w:t xml:space="preserve"> present in the form of</w:t>
        </w:r>
      </w:ins>
      <w:ins w:id="80" w:author="Lane, Stefanie" w:date="2023-04-10T10:03:00Z">
        <w:r>
          <w:rPr>
            <w:rFonts w:cstheme="minorHAnsi"/>
            <w:sz w:val="24"/>
            <w:szCs w:val="24"/>
          </w:rPr>
          <w:t xml:space="preserve"> </w:t>
        </w:r>
        <w:r w:rsidR="00303C13">
          <w:rPr>
            <w:rFonts w:cstheme="minorHAnsi"/>
            <w:sz w:val="24"/>
            <w:szCs w:val="24"/>
          </w:rPr>
          <w:t xml:space="preserve">seeds deposited into the sediment surface (“surface seed bank”), or </w:t>
        </w:r>
      </w:ins>
      <w:ins w:id="81" w:author="Lane, Stefanie" w:date="2023-04-10T10:04:00Z">
        <w:r w:rsidR="00DB1175">
          <w:rPr>
            <w:rFonts w:cstheme="minorHAnsi"/>
            <w:sz w:val="24"/>
            <w:szCs w:val="24"/>
          </w:rPr>
          <w:t>vegetative clonal fragments</w:t>
        </w:r>
      </w:ins>
      <w:ins w:id="82" w:author="Lane, Stefanie" w:date="2023-04-10T11:17:00Z">
        <w:r w:rsidR="00A81846">
          <w:rPr>
            <w:rFonts w:cstheme="minorHAnsi"/>
            <w:sz w:val="24"/>
            <w:szCs w:val="24"/>
          </w:rPr>
          <w:t xml:space="preserve"> retained at or dispersed into the site</w:t>
        </w:r>
      </w:ins>
      <w:ins w:id="83" w:author="Lane, Stefanie" w:date="2023-04-10T10:04:00Z">
        <w:r w:rsidR="00DB1175">
          <w:rPr>
            <w:rFonts w:cstheme="minorHAnsi"/>
            <w:sz w:val="24"/>
            <w:szCs w:val="24"/>
          </w:rPr>
          <w:t>.</w:t>
        </w:r>
      </w:ins>
      <w:ins w:id="84" w:author="Lane, Stefanie" w:date="2023-04-10T11:35:00Z">
        <w:r w:rsidR="00E000A6">
          <w:rPr>
            <w:rFonts w:cstheme="minorHAnsi"/>
            <w:sz w:val="24"/>
            <w:szCs w:val="24"/>
          </w:rPr>
          <w:t xml:space="preserve"> </w:t>
        </w:r>
      </w:ins>
      <w:ins w:id="85" w:author="Lane, Stefanie" w:date="2023-04-10T11:20:00Z">
        <w:r w:rsidR="00340277" w:rsidRPr="00D84FE9">
          <w:rPr>
            <w:rFonts w:cstheme="minorHAnsi"/>
            <w:sz w:val="24"/>
            <w:szCs w:val="24"/>
          </w:rPr>
          <w:t xml:space="preserve">Successful </w:t>
        </w:r>
      </w:ins>
      <w:ins w:id="86" w:author="Lane, Stefanie" w:date="2023-04-10T11:31:00Z">
        <w:r w:rsidR="008443DF" w:rsidRPr="00D84FE9">
          <w:rPr>
            <w:rFonts w:cstheme="minorHAnsi"/>
            <w:sz w:val="24"/>
            <w:szCs w:val="24"/>
          </w:rPr>
          <w:t>recruitment</w:t>
        </w:r>
      </w:ins>
      <w:ins w:id="87" w:author="Lane, Stefanie" w:date="2023-04-10T11:20:00Z">
        <w:r w:rsidR="00340277" w:rsidRPr="00D84FE9">
          <w:rPr>
            <w:rFonts w:cstheme="minorHAnsi"/>
            <w:sz w:val="24"/>
            <w:szCs w:val="24"/>
          </w:rPr>
          <w:t xml:space="preserve"> of species compositional abundance</w:t>
        </w:r>
      </w:ins>
      <w:ins w:id="88" w:author="Lane, Stefanie" w:date="2023-04-10T11:26:00Z">
        <w:r w:rsidR="00EE2B90" w:rsidRPr="00D84FE9">
          <w:rPr>
            <w:rFonts w:cstheme="minorHAnsi"/>
            <w:sz w:val="24"/>
            <w:szCs w:val="24"/>
          </w:rPr>
          <w:t xml:space="preserve"> </w:t>
        </w:r>
      </w:ins>
      <w:ins w:id="89" w:author="Lane, Stefanie" w:date="2023-04-10T12:05:00Z">
        <w:r w:rsidR="0024134E">
          <w:rPr>
            <w:rFonts w:cstheme="minorHAnsi"/>
            <w:sz w:val="24"/>
            <w:szCs w:val="24"/>
          </w:rPr>
          <w:t>resembling pre-disturbance conditions</w:t>
        </w:r>
      </w:ins>
      <w:ins w:id="90" w:author="Lane, Stefanie" w:date="2023-04-10T11:20:00Z">
        <w:r w:rsidR="00340277" w:rsidRPr="00D84FE9">
          <w:rPr>
            <w:rFonts w:cstheme="minorHAnsi"/>
            <w:sz w:val="24"/>
            <w:szCs w:val="24"/>
          </w:rPr>
          <w:t xml:space="preserve"> is dependent upon the</w:t>
        </w:r>
      </w:ins>
      <w:ins w:id="91" w:author="Lane, Stefanie" w:date="2023-04-10T11:32:00Z">
        <w:r w:rsidR="009C62AD" w:rsidRPr="00D84FE9">
          <w:rPr>
            <w:rFonts w:cstheme="minorHAnsi"/>
            <w:sz w:val="24"/>
            <w:szCs w:val="24"/>
          </w:rPr>
          <w:t xml:space="preserve"> richness and abundance of propagules</w:t>
        </w:r>
      </w:ins>
      <w:ins w:id="92" w:author="Lane, Stefanie" w:date="2023-04-10T11:24:00Z">
        <w:r w:rsidR="00073DBD" w:rsidRPr="00D84FE9">
          <w:rPr>
            <w:rFonts w:cstheme="minorHAnsi"/>
            <w:sz w:val="24"/>
            <w:szCs w:val="24"/>
          </w:rPr>
          <w:t xml:space="preserve"> </w:t>
        </w:r>
      </w:ins>
      <w:ins w:id="93" w:author="Lane, Stefanie" w:date="2023-04-10T11:32:00Z">
        <w:r w:rsidR="009C62AD" w:rsidRPr="00D84FE9">
          <w:rPr>
            <w:rFonts w:cstheme="minorHAnsi"/>
            <w:sz w:val="24"/>
            <w:szCs w:val="24"/>
          </w:rPr>
          <w:t>retained at or introduced to the site</w:t>
        </w:r>
      </w:ins>
      <w:ins w:id="94" w:author="Lane, Stefanie" w:date="2023-04-14T11:49:00Z">
        <w:r w:rsidR="00022EEC">
          <w:rPr>
            <w:rFonts w:cstheme="minorHAnsi"/>
            <w:sz w:val="24"/>
            <w:szCs w:val="24"/>
          </w:rPr>
          <w:t>. E</w:t>
        </w:r>
        <w:r w:rsidR="004C0048">
          <w:rPr>
            <w:rFonts w:cstheme="minorHAnsi"/>
            <w:sz w:val="24"/>
            <w:szCs w:val="24"/>
          </w:rPr>
          <w:t>stablishment is</w:t>
        </w:r>
      </w:ins>
      <w:ins w:id="95" w:author="Lane, Stefanie" w:date="2023-04-10T11:32:00Z">
        <w:r w:rsidR="00060EAA" w:rsidRPr="00D84FE9">
          <w:rPr>
            <w:rFonts w:cstheme="minorHAnsi"/>
            <w:sz w:val="24"/>
            <w:szCs w:val="24"/>
          </w:rPr>
          <w:t xml:space="preserve"> constrained by </w:t>
        </w:r>
      </w:ins>
      <w:ins w:id="96" w:author="Lane, Stefanie" w:date="2023-04-10T11:24:00Z">
        <w:r w:rsidR="00073DBD" w:rsidRPr="00D84FE9">
          <w:rPr>
            <w:rFonts w:cstheme="minorHAnsi"/>
            <w:sz w:val="24"/>
            <w:szCs w:val="24"/>
          </w:rPr>
          <w:t xml:space="preserve">environmental </w:t>
        </w:r>
      </w:ins>
      <w:ins w:id="97" w:author="Lane, Stefanie" w:date="2023-04-14T11:49:00Z">
        <w:r w:rsidR="00022EEC">
          <w:rPr>
            <w:rFonts w:cstheme="minorHAnsi"/>
            <w:sz w:val="24"/>
            <w:szCs w:val="24"/>
          </w:rPr>
          <w:t>conditions</w:t>
        </w:r>
      </w:ins>
      <w:ins w:id="98" w:author="Lane, Stefanie" w:date="2023-04-10T11:32:00Z">
        <w:r w:rsidR="00060EAA" w:rsidRPr="00D84FE9">
          <w:rPr>
            <w:rFonts w:cstheme="minorHAnsi"/>
            <w:sz w:val="24"/>
            <w:szCs w:val="24"/>
          </w:rPr>
          <w:t xml:space="preserve"> and</w:t>
        </w:r>
      </w:ins>
      <w:ins w:id="99" w:author="Lane, Stefanie" w:date="2023-04-10T11:24:00Z">
        <w:r w:rsidR="00073DBD" w:rsidRPr="00D84FE9">
          <w:rPr>
            <w:rFonts w:cstheme="minorHAnsi"/>
            <w:sz w:val="24"/>
            <w:szCs w:val="24"/>
          </w:rPr>
          <w:t xml:space="preserve"> species interactions such as competition </w:t>
        </w:r>
      </w:ins>
      <w:ins w:id="100" w:author="Lane, Stefanie" w:date="2023-04-10T11:25:00Z">
        <w:r w:rsidR="0002354C" w:rsidRPr="00D84FE9">
          <w:rPr>
            <w:rFonts w:cstheme="minorHAnsi"/>
            <w:sz w:val="24"/>
            <w:szCs w:val="24"/>
            <w:rPrChange w:id="101" w:author="Lane, Stefanie" w:date="2023-04-10T11:35:00Z">
              <w:rPr>
                <w:rFonts w:cstheme="minorHAnsi"/>
              </w:rPr>
            </w:rPrChange>
          </w:rPr>
          <w:fldChar w:fldCharType="begin"/>
        </w:r>
        <w:r w:rsidR="0002354C" w:rsidRPr="00D84FE9">
          <w:rPr>
            <w:rFonts w:cstheme="minorHAnsi"/>
            <w:sz w:val="24"/>
            <w:szCs w:val="24"/>
            <w:rPrChange w:id="102" w:author="Lane, Stefanie" w:date="2023-04-10T11:35:00Z">
              <w:rPr>
                <w:rFonts w:cstheme="minorHAnsi"/>
              </w:rPr>
            </w:rPrChange>
          </w:rPr>
          <w:instrText xml:space="preserve"> ADDIN ZOTERO_ITEM CSL_CITATION {"citationID":"anIfFjd7","properties":{"formattedCitation":"(Bertness, 1991; Bruno, 2000)","plainCitation":"(Bertness, 1991; Bruno, 2000)","noteIndex":0},"citationItems":[{"id":58,"uris":["http://zotero.org/users/6092945/items/YGFE5RXR"],"itemData":{"id":58,"type":"article-journal","abstract":"[High marsh habitats in New England exhibit conspicuous zonation of vascular plants. Spartina patens and Juncus gerardi dominate the seaward and terrestrial borders of the high marsh, respectively, whereas Distichlis spicata is common in disturbed habitats. In this paper I examine the role of interspecific interactions among these marsh perennials in maintaining marsh plant zonation. Removal and transplant experiments were performed to examine species interactions in dense stands. In both types of experiments J. gerardi competitively dominated S. patens and D. spicata, while S. patens competitively dominated D. spicata. Each of these perennials showed maximum growth when transplanted into the J. gerardi zone without neighbors. J. gerardi appears to dominate the terrestrial border of the marsh by competitively excluding S. patens to lower marsh levels, while D. spicata is competitively restricted to disturbed habitats by boty J. gerardi and S. patens. Species interactions during the colonization of bare patches were strikingly different than those found in dense vegetation. Colonization of bare patches by boty S. patens and D. spicata facilitated the colonization of J. gerardi, the competitive dominant in dense vegetation. Bare patches in the high marsh are typically hypersaline due to increased surface evaporation in the absence of plant cover. Patch colonization by competitive subordinates, which are relatively salt tolerant, appears to reduce substrate salinity by passively shading the substrate and, as a by-product, facilitate the invasion of a superior competitor. With interspecific competition in dense vegetation dictates the zonation of New England perennials in the high marsh, secondary succession in this assemblage may commonly be driven by facilitations. This scenario may not be uncommon among assemblages in harsh physical environments where plants or sessile animals ameliorate their physical environment.]","archive":"JSTOR","container-title":"Ecology","DOI":"10.2307/1938908","ISSN":"0012-9658","issue":"1","page":"125-137","source":"JSTOR","title":"Interspecific Interactions among High Marsh Perennials in a New England Salt Marsh","volume":"72","author":[{"family":"Bertness","given":"Mark D."}],"issued":{"date-parts":[["1991"]]}}},{"id":13,"uris":["http://zotero.org/users/6092945/items/4QGX7QDE"],"itemData":{"id":13,"type":"article-journal","abstract":"Single species can have large effects on entire communities through habitat modification and facilitation. I tested the general hypothesis that the intertidal grass Spartina alterniflora facilitates the establishment and persistence of New England cobble beach plant communities by modifying the shoreline environment. This community is dominated by halophytic forbs and is restricted to estuarine cobble beaches bordered by Spartina. Beds of Spartina can reduce mean water velocity by 50% and maximum velocity by nearly an order of magnitude, and they can substantially stabilize the cobble substrate. Specifically, I determined the importance of five life history stages (seed supply, seed germination, seedling emergence, seedling establishment, and adult survival) and four factors (water velocity, substrate stability, herbivory, and soil quality) in limiting lateral plant distribution. A seed addition experiment demonstrated that seedlings could only emerge behind Spartina, suggesting that seedling emergence is the proximate life history stage limiting adult distribution. Seed germination and adult survival do not appear to be limiting stages, at least in an absolute sense. Although seed supply was much greater (</w:instrText>
        </w:r>
        <w:r w:rsidR="0002354C" w:rsidRPr="00D84FE9">
          <w:rPr>
            <w:rFonts w:ascii="Cambria Math" w:hAnsi="Cambria Math" w:cs="Cambria Math"/>
            <w:sz w:val="24"/>
            <w:szCs w:val="24"/>
            <w:rPrChange w:id="103" w:author="Lane, Stefanie" w:date="2023-04-10T11:35:00Z">
              <w:rPr>
                <w:rFonts w:ascii="Cambria Math" w:hAnsi="Cambria Math" w:cs="Cambria Math"/>
              </w:rPr>
            </w:rPrChange>
          </w:rPr>
          <w:instrText>∼</w:instrText>
        </w:r>
        <w:r w:rsidR="0002354C" w:rsidRPr="00D84FE9">
          <w:rPr>
            <w:rFonts w:cstheme="minorHAnsi"/>
            <w:sz w:val="24"/>
            <w:szCs w:val="24"/>
            <w:rPrChange w:id="104" w:author="Lane, Stefanie" w:date="2023-04-10T11:35:00Z">
              <w:rPr>
                <w:rFonts w:cstheme="minorHAnsi"/>
              </w:rPr>
            </w:rPrChange>
          </w:rPr>
          <w:instrText>10</w:instrText>
        </w:r>
        <w:r w:rsidR="0002354C" w:rsidRPr="00D84FE9">
          <w:rPr>
            <w:rFonts w:cstheme="minorHAnsi"/>
            <w:sz w:val="24"/>
            <w:szCs w:val="24"/>
            <w:rPrChange w:id="105" w:author="Lane, Stefanie" w:date="2023-04-10T11:35:00Z">
              <w:rPr>
                <w:rFonts w:ascii="Calibri" w:hAnsi="Calibri" w:cs="Calibri"/>
              </w:rPr>
            </w:rPrChange>
          </w:rPr>
          <w:instrText>–</w:instrText>
        </w:r>
        <w:r w:rsidR="0002354C" w:rsidRPr="00D84FE9">
          <w:rPr>
            <w:rFonts w:cstheme="minorHAnsi"/>
            <w:sz w:val="24"/>
            <w:szCs w:val="24"/>
            <w:rPrChange w:id="106" w:author="Lane, Stefanie" w:date="2023-04-10T11:35:00Z">
              <w:rPr>
                <w:rFonts w:cstheme="minorHAnsi"/>
              </w:rPr>
            </w:rPrChange>
          </w:rPr>
          <w:instrText>100</w:instrText>
        </w:r>
        <w:r w:rsidR="0002354C" w:rsidRPr="00D84FE9">
          <w:rPr>
            <w:rFonts w:cstheme="minorHAnsi"/>
            <w:sz w:val="24"/>
            <w:szCs w:val="24"/>
            <w:rPrChange w:id="107" w:author="Lane, Stefanie" w:date="2023-04-10T11:35:00Z">
              <w:rPr>
                <w:rFonts w:ascii="Calibri" w:hAnsi="Calibri" w:cs="Calibri"/>
              </w:rPr>
            </w:rPrChange>
          </w:rPr>
          <w:instrText>×</w:instrText>
        </w:r>
        <w:r w:rsidR="0002354C" w:rsidRPr="00D84FE9">
          <w:rPr>
            <w:rFonts w:cstheme="minorHAnsi"/>
            <w:sz w:val="24"/>
            <w:szCs w:val="24"/>
            <w:rPrChange w:id="108" w:author="Lane, Stefanie" w:date="2023-04-10T11:35:00Z">
              <w:rPr>
                <w:rFonts w:cstheme="minorHAnsi"/>
              </w:rPr>
            </w:rPrChange>
          </w:rPr>
          <w:instrText xml:space="preserve">) behind Spartina, a substantial number of seeds were caught in seed traps placed between beds, suggesting that seed supply also does not limit absolute plant distribution. These results are supported by the presence of seedlings buried below the substrate surface between beds at the time when seedlings are naturally emerging behind beds. A manipulative field experiment was performed to test the effects of substrate instability, soil quality, and herbivory on seedling emergence between beds. Seeds of two annual cobble beach species (Suaeda linearis and Salicornia europaea) were added to plots behind Spartina and also between beds with and without substrate stabilization manipulations. This treatment was designed to stabilize the substrate in a manner that would not affect water velocity and soil characteristics or prevent access by potential herbivores. When not buffered by Spartina, seedlings of both species were only able to emerge and survive when the substrate was artificially stabilized. These results indicate that Spartina alterniflora facilitates the establishment and persistence of cobble beach plant communities by stabilizing the substrate and enabling seedlings to emerge and survive.","container-title":"Ecology","DOI":"10.1890/0012-9658(2000)081[1179:FOCBPC]2.0.CO;2","ISSN":"1939-9170","issue":"5","language":"en","license":"© 2000 by the Ecological Society of America","page":"1179-1192","source":"Wiley Online Library","title":"Facilitation of Cobble Beach Plant Communities Through Habitat Modification by Spartina Alterniflora","volume":"81","author":[{"family":"Bruno","given":"John F."}],"issued":{"date-parts":[["2000"]]}}}],"schema":"https://github.com/citation-style-language/schema/raw/master/csl-citation.json"} </w:instrText>
        </w:r>
        <w:r w:rsidR="0002354C" w:rsidRPr="00D84FE9">
          <w:rPr>
            <w:rFonts w:cstheme="minorHAnsi"/>
            <w:sz w:val="24"/>
            <w:szCs w:val="24"/>
            <w:rPrChange w:id="109" w:author="Lane, Stefanie" w:date="2023-04-10T11:35:00Z">
              <w:rPr>
                <w:rFonts w:cstheme="minorHAnsi"/>
              </w:rPr>
            </w:rPrChange>
          </w:rPr>
          <w:fldChar w:fldCharType="separate"/>
        </w:r>
        <w:r w:rsidR="0002354C" w:rsidRPr="00D84FE9">
          <w:rPr>
            <w:rFonts w:cstheme="minorHAnsi"/>
            <w:sz w:val="24"/>
            <w:szCs w:val="24"/>
            <w:rPrChange w:id="110" w:author="Lane, Stefanie" w:date="2023-04-10T11:35:00Z">
              <w:rPr>
                <w:rFonts w:ascii="Calibri" w:hAnsi="Calibri" w:cs="Calibri"/>
              </w:rPr>
            </w:rPrChange>
          </w:rPr>
          <w:t>(Bertness, 1991; Bruno, 2000)</w:t>
        </w:r>
        <w:r w:rsidR="0002354C" w:rsidRPr="00D84FE9">
          <w:rPr>
            <w:rFonts w:cstheme="minorHAnsi"/>
            <w:sz w:val="24"/>
            <w:szCs w:val="24"/>
            <w:rPrChange w:id="111" w:author="Lane, Stefanie" w:date="2023-04-10T11:35:00Z">
              <w:rPr>
                <w:rFonts w:cstheme="minorHAnsi"/>
              </w:rPr>
            </w:rPrChange>
          </w:rPr>
          <w:fldChar w:fldCharType="end"/>
        </w:r>
      </w:ins>
      <w:ins w:id="112" w:author="Lane, Stefanie" w:date="2023-04-10T11:20:00Z">
        <w:r w:rsidR="00340277" w:rsidRPr="00D84FE9">
          <w:rPr>
            <w:rFonts w:cstheme="minorHAnsi"/>
            <w:sz w:val="24"/>
            <w:szCs w:val="24"/>
          </w:rPr>
          <w:t xml:space="preserve">. </w:t>
        </w:r>
      </w:ins>
      <w:moveFromRangeStart w:id="113" w:author="n" w:date="2023-03-09T08:45:00Z" w:name="move129243973"/>
      <w:moveFrom w:id="114" w:author="n" w:date="2023-03-09T08:45:00Z">
        <w:del w:id="115" w:author="Lane, Stefanie" w:date="2023-04-10T10:05:00Z">
          <w:r w:rsidR="00A522AE" w:rsidRPr="00D84FE9" w:rsidDel="00480AAD">
            <w:rPr>
              <w:rFonts w:cstheme="minorHAnsi"/>
              <w:sz w:val="24"/>
              <w:szCs w:val="24"/>
              <w:rPrChange w:id="116" w:author="Lane, Stefanie" w:date="2023-04-10T11:35:00Z">
                <w:rPr/>
              </w:rPrChange>
            </w:rPr>
            <w:delText xml:space="preserve">Disturbance </w:delText>
          </w:r>
          <w:r w:rsidR="00D10130" w:rsidRPr="00D84FE9" w:rsidDel="00480AAD">
            <w:rPr>
              <w:rFonts w:cstheme="minorHAnsi"/>
              <w:sz w:val="24"/>
              <w:szCs w:val="24"/>
              <w:rPrChange w:id="117" w:author="Lane, Stefanie" w:date="2023-04-10T11:35:00Z">
                <w:rPr/>
              </w:rPrChange>
            </w:rPr>
            <w:delText>in estuaries is not inherently negative</w:delText>
          </w:r>
          <w:r w:rsidR="00F80F51" w:rsidRPr="00D84FE9" w:rsidDel="00480AAD">
            <w:rPr>
              <w:rFonts w:cstheme="minorHAnsi"/>
              <w:sz w:val="24"/>
              <w:szCs w:val="24"/>
              <w:rPrChange w:id="118" w:author="Lane, Stefanie" w:date="2023-04-10T11:35:00Z">
                <w:rPr/>
              </w:rPrChange>
            </w:rPr>
            <w:delText xml:space="preserve"> and may have positive impacts on plant communit</w:delText>
          </w:r>
          <w:r w:rsidR="00F62E73" w:rsidRPr="00D84FE9" w:rsidDel="00480AAD">
            <w:rPr>
              <w:rFonts w:cstheme="minorHAnsi"/>
              <w:sz w:val="24"/>
              <w:szCs w:val="24"/>
              <w:rPrChange w:id="119" w:author="Lane, Stefanie" w:date="2023-04-10T11:35:00Z">
                <w:rPr/>
              </w:rPrChange>
            </w:rPr>
            <w:delText>ies</w:delText>
          </w:r>
          <w:r w:rsidR="00B3597D" w:rsidRPr="00D84FE9" w:rsidDel="00480AAD">
            <w:rPr>
              <w:rFonts w:cstheme="minorHAnsi"/>
              <w:sz w:val="24"/>
              <w:szCs w:val="24"/>
              <w:rPrChange w:id="120" w:author="Lane, Stefanie" w:date="2023-04-10T11:35:00Z">
                <w:rPr/>
              </w:rPrChange>
            </w:rPr>
            <w:delText xml:space="preserve">. </w:delText>
          </w:r>
          <w:r w:rsidR="000861AA" w:rsidRPr="00D84FE9" w:rsidDel="00480AAD">
            <w:rPr>
              <w:rFonts w:cstheme="minorHAnsi"/>
              <w:sz w:val="24"/>
              <w:szCs w:val="24"/>
              <w:rPrChange w:id="121" w:author="Lane, Stefanie" w:date="2023-04-10T11:35:00Z">
                <w:rPr/>
              </w:rPrChange>
            </w:rPr>
            <w:delText xml:space="preserve">Grazing is </w:delText>
          </w:r>
          <w:r w:rsidR="00D573BA" w:rsidRPr="00D84FE9" w:rsidDel="00480AAD">
            <w:rPr>
              <w:rFonts w:cstheme="minorHAnsi"/>
              <w:sz w:val="24"/>
              <w:szCs w:val="24"/>
              <w:rPrChange w:id="122" w:author="Lane, Stefanie" w:date="2023-04-10T11:35:00Z">
                <w:rPr/>
              </w:rPrChange>
            </w:rPr>
            <w:delText>one example of natural disturbance</w:delText>
          </w:r>
          <w:r w:rsidR="000861AA" w:rsidRPr="00D84FE9" w:rsidDel="00480AAD">
            <w:rPr>
              <w:rFonts w:cstheme="minorHAnsi"/>
              <w:sz w:val="24"/>
              <w:szCs w:val="24"/>
              <w:rPrChange w:id="123" w:author="Lane, Stefanie" w:date="2023-04-10T11:35:00Z">
                <w:rPr/>
              </w:rPrChange>
            </w:rPr>
            <w:delText xml:space="preserve"> which</w:delText>
          </w:r>
          <w:r w:rsidR="00B3597D" w:rsidRPr="00D84FE9" w:rsidDel="00480AAD">
            <w:rPr>
              <w:rFonts w:cstheme="minorHAnsi"/>
              <w:sz w:val="24"/>
              <w:szCs w:val="24"/>
              <w:rPrChange w:id="124" w:author="Lane, Stefanie" w:date="2023-04-10T11:35:00Z">
                <w:rPr/>
              </w:rPrChange>
            </w:rPr>
            <w:delText xml:space="preserve"> </w:delText>
          </w:r>
          <w:r w:rsidR="008C5FC3" w:rsidRPr="00D84FE9" w:rsidDel="00480AAD">
            <w:rPr>
              <w:rFonts w:cstheme="minorHAnsi"/>
              <w:sz w:val="24"/>
              <w:szCs w:val="24"/>
              <w:rPrChange w:id="125" w:author="Lane, Stefanie" w:date="2023-04-10T11:35:00Z">
                <w:rPr/>
              </w:rPrChange>
            </w:rPr>
            <w:delText xml:space="preserve">may </w:delText>
          </w:r>
          <w:r w:rsidR="002B4878" w:rsidRPr="00D84FE9" w:rsidDel="00480AAD">
            <w:rPr>
              <w:rFonts w:cstheme="minorHAnsi"/>
              <w:sz w:val="24"/>
              <w:szCs w:val="24"/>
              <w:rPrChange w:id="126" w:author="Lane, Stefanie" w:date="2023-04-10T11:35:00Z">
                <w:rPr/>
              </w:rPrChange>
            </w:rPr>
            <w:delText>positively or negatively</w:delText>
          </w:r>
          <w:r w:rsidR="008C5FC3" w:rsidRPr="00D84FE9" w:rsidDel="00480AAD">
            <w:rPr>
              <w:rFonts w:cstheme="minorHAnsi"/>
              <w:sz w:val="24"/>
              <w:szCs w:val="24"/>
              <w:rPrChange w:id="127" w:author="Lane, Stefanie" w:date="2023-04-10T11:35:00Z">
                <w:rPr/>
              </w:rPrChange>
            </w:rPr>
            <w:delText xml:space="preserve"> affect plant community </w:delText>
          </w:r>
          <w:r w:rsidR="00E17931" w:rsidRPr="00D84FE9" w:rsidDel="00480AAD">
            <w:rPr>
              <w:rFonts w:cstheme="minorHAnsi"/>
              <w:sz w:val="24"/>
              <w:szCs w:val="24"/>
              <w:rPrChange w:id="128" w:author="Lane, Stefanie" w:date="2023-04-10T11:35:00Z">
                <w:rPr/>
              </w:rPrChange>
            </w:rPr>
            <w:delText>diversity</w:delText>
          </w:r>
          <w:r w:rsidR="002B4878" w:rsidRPr="00D84FE9" w:rsidDel="00480AAD">
            <w:rPr>
              <w:rFonts w:cstheme="minorHAnsi"/>
              <w:sz w:val="24"/>
              <w:szCs w:val="24"/>
              <w:rPrChange w:id="129" w:author="Lane, Stefanie" w:date="2023-04-10T11:35:00Z">
                <w:rPr/>
              </w:rPrChange>
            </w:rPr>
            <w:delText xml:space="preserve"> and</w:delText>
          </w:r>
          <w:r w:rsidR="008C5FC3" w:rsidRPr="00D84FE9" w:rsidDel="00480AAD">
            <w:rPr>
              <w:rFonts w:cstheme="minorHAnsi"/>
              <w:sz w:val="24"/>
              <w:szCs w:val="24"/>
              <w:rPrChange w:id="130" w:author="Lane, Stefanie" w:date="2023-04-10T11:35:00Z">
                <w:rPr/>
              </w:rPrChange>
            </w:rPr>
            <w:delText xml:space="preserve"> abundance</w:delText>
          </w:r>
          <w:r w:rsidR="00F62E73" w:rsidRPr="00D84FE9" w:rsidDel="00480AAD">
            <w:rPr>
              <w:rFonts w:cstheme="minorHAnsi"/>
              <w:sz w:val="24"/>
              <w:szCs w:val="24"/>
              <w:rPrChange w:id="131" w:author="Lane, Stefanie" w:date="2023-04-10T11:35:00Z">
                <w:rPr/>
              </w:rPrChange>
            </w:rPr>
            <w:delText xml:space="preserve"> depending on grazing intensity</w:delText>
          </w:r>
          <w:r w:rsidR="002B4878" w:rsidRPr="00D84FE9" w:rsidDel="00480AAD">
            <w:rPr>
              <w:rFonts w:cstheme="minorHAnsi"/>
              <w:sz w:val="24"/>
              <w:szCs w:val="24"/>
              <w:rPrChange w:id="132" w:author="Lane, Stefanie" w:date="2023-04-10T11:35:00Z">
                <w:rPr/>
              </w:rPrChange>
            </w:rPr>
            <w:delText xml:space="preserve"> </w:delText>
          </w:r>
          <w:r w:rsidR="000F2BFE" w:rsidRPr="00D84FE9" w:rsidDel="00480AAD">
            <w:rPr>
              <w:rFonts w:cstheme="minorHAnsi"/>
              <w:sz w:val="24"/>
              <w:szCs w:val="24"/>
              <w:rPrChange w:id="133" w:author="Lane, Stefanie" w:date="2023-04-10T11:35:00Z">
                <w:rPr/>
              </w:rPrChange>
            </w:rPr>
            <w:fldChar w:fldCharType="begin"/>
          </w:r>
          <w:r w:rsidR="000F2BFE" w:rsidRPr="00D84FE9" w:rsidDel="00480AAD">
            <w:rPr>
              <w:rFonts w:cstheme="minorHAnsi"/>
              <w:sz w:val="24"/>
              <w:szCs w:val="24"/>
              <w:rPrChange w:id="134" w:author="Lane, Stefanie" w:date="2023-04-10T11:35:00Z">
                <w:rPr/>
              </w:rPrChange>
            </w:rPr>
            <w:delInstrText xml:space="preserve"> ADDIN ZOTERO_ITEM CSL_CITATION {"citationID":"nK0uF5U6","properties":{"formattedCitation":"(Lodge &amp; Tyler, 2020)","plainCitation":"(Lodge &amp; Tyler, 2020)","noteIndex":0},"citationItems":[{"id":2617,"uris":["http://zotero.org/users/6092945/items/6M373C3U"],"itemData":{"id":2617,"type":"article-journal","abstract":"Destruction of natural wetlands has warranted the creation of wetlands to mitigate the reduction of valuable ecosystem functions and services. However, the complex interactions among key drivers of wetland community structure–hydrology, nutrient availability and herbivory-makes creation of functional wetland replacements challenging. We examined interactions among these drivers, and their impacts on plant communities and soil characteristics in two created wetlands with different hydrology and land use histories: a shallow emergent marsh on a previous gravel depository and a seasonally flooded marsh on a former cattle pasture. In paired plots open to or protected from large wetland grazers we observed seasonal variation in grazing impacts on plant communities and an increase in effect size over time. At the permanently flooded marsh with high waterfowl densities and low nutrients, open plots had significantly reduced plant growth and diversity, and an increase in submerged vegetation. In contrast, grazer density was lower and nutrients were higher in the seasonally flooded marsh, where grazer access enhanced plant diversity and reduced invasive plant cover. These results suggest the possibility of long-term grazer-induced shifts in community composition and delivery of key ecosystem services in young, vulnerable created wetlands. To improve created wetland design and function, we suggest that in addition to hydrologic conditions, the impact of prior land use on present nutrient availability be considered. Further, enhanced heterogeneity of spatial and bathymetric structure can provide conditions for diverse plant communities and balanced habitat use by wetland grazers.","container-title":"Wetlands Ecology and Management","DOI":"10.1007/s11273-020-09750-z","ISSN":"1572-9834","issue":"5","journalAbbreviation":"Wetlands Ecol Manage","language":"en","page":"797-813","source":"Springer Link","title":"Divergent impact of grazing on plant communities of created wetlands with varying hydrology and antecedent land use","volume":"28","author":[{"family":"Lodge","given":"Kimberly A."},{"family":"Tyler","given":"Anna Christina"}],"issued":{"date-parts":[["2020",10,1]]}}}],"schema":"https://github.com/citation-style-language/schema/raw/master/csl-citation.json"} </w:delInstrText>
          </w:r>
          <w:r w:rsidR="000F2BFE" w:rsidRPr="00D84FE9" w:rsidDel="00480AAD">
            <w:rPr>
              <w:rFonts w:cstheme="minorHAnsi"/>
              <w:sz w:val="24"/>
              <w:szCs w:val="24"/>
              <w:rPrChange w:id="135" w:author="Lane, Stefanie" w:date="2023-04-10T11:35:00Z">
                <w:rPr/>
              </w:rPrChange>
            </w:rPr>
            <w:fldChar w:fldCharType="separate"/>
          </w:r>
          <w:r w:rsidR="000F2BFE" w:rsidRPr="00D84FE9" w:rsidDel="00480AAD">
            <w:rPr>
              <w:rFonts w:cstheme="minorHAnsi"/>
              <w:sz w:val="24"/>
              <w:szCs w:val="24"/>
              <w:rPrChange w:id="136" w:author="Lane, Stefanie" w:date="2023-04-10T11:35:00Z">
                <w:rPr>
                  <w:rFonts w:ascii="Calibri" w:hAnsi="Calibri" w:cs="Calibri"/>
                </w:rPr>
              </w:rPrChange>
            </w:rPr>
            <w:delText>(Lodge &amp; Tyler, 2020)</w:delText>
          </w:r>
          <w:r w:rsidR="000F2BFE" w:rsidRPr="00D84FE9" w:rsidDel="00480AAD">
            <w:rPr>
              <w:rFonts w:cstheme="minorHAnsi"/>
              <w:sz w:val="24"/>
              <w:szCs w:val="24"/>
              <w:rPrChange w:id="137" w:author="Lane, Stefanie" w:date="2023-04-10T11:35:00Z">
                <w:rPr/>
              </w:rPrChange>
            </w:rPr>
            <w:fldChar w:fldCharType="end"/>
          </w:r>
          <w:r w:rsidR="0033780E" w:rsidRPr="00D84FE9" w:rsidDel="00480AAD">
            <w:rPr>
              <w:rFonts w:cstheme="minorHAnsi"/>
              <w:sz w:val="24"/>
              <w:szCs w:val="24"/>
              <w:rPrChange w:id="138" w:author="Lane, Stefanie" w:date="2023-04-10T11:35:00Z">
                <w:rPr/>
              </w:rPrChange>
            </w:rPr>
            <w:delText xml:space="preserve">, </w:delText>
          </w:r>
          <w:r w:rsidR="00031FD8" w:rsidRPr="00D84FE9" w:rsidDel="00480AAD">
            <w:rPr>
              <w:rFonts w:cstheme="minorHAnsi"/>
              <w:sz w:val="24"/>
              <w:szCs w:val="24"/>
              <w:rPrChange w:id="139" w:author="Lane, Stefanie" w:date="2023-04-10T11:35:00Z">
                <w:rPr/>
              </w:rPrChange>
            </w:rPr>
            <w:delText xml:space="preserve">or shift abundance </w:delText>
          </w:r>
          <w:r w:rsidR="007D7ADB" w:rsidRPr="00D84FE9" w:rsidDel="00480AAD">
            <w:rPr>
              <w:rFonts w:cstheme="minorHAnsi"/>
              <w:sz w:val="24"/>
              <w:szCs w:val="24"/>
              <w:rPrChange w:id="140" w:author="Lane, Stefanie" w:date="2023-04-10T11:35:00Z">
                <w:rPr/>
              </w:rPrChange>
            </w:rPr>
            <w:delText xml:space="preserve">of community-dominant species </w:delText>
          </w:r>
          <w:r w:rsidR="007D7ADB" w:rsidRPr="00D84FE9" w:rsidDel="00480AAD">
            <w:rPr>
              <w:rFonts w:cstheme="minorHAnsi"/>
              <w:sz w:val="24"/>
              <w:szCs w:val="24"/>
              <w:rPrChange w:id="141" w:author="Lane, Stefanie" w:date="2023-04-10T11:35:00Z">
                <w:rPr/>
              </w:rPrChange>
            </w:rPr>
            <w:fldChar w:fldCharType="begin"/>
          </w:r>
          <w:r w:rsidR="00CA3EFE" w:rsidRPr="00D84FE9" w:rsidDel="00480AAD">
            <w:rPr>
              <w:rFonts w:cstheme="minorHAnsi"/>
              <w:sz w:val="24"/>
              <w:szCs w:val="24"/>
              <w:rPrChange w:id="142" w:author="Lane, Stefanie" w:date="2023-04-10T11:35:00Z">
                <w:rPr/>
              </w:rPrChange>
            </w:rPr>
            <w:delInstrText xml:space="preserve"> ADDIN ZOTERO_ITEM CSL_CITATION {"citationID":"AeMMmyh3","properties":{"formattedCitation":"(Choi et al., 2022; Gonzales &amp; Arcese, 2008)","plainCitation":"(Choi et al., 2022; Gonzales &amp; Arcese, 2008)","noteIndex":0},"citationItems":[{"id":2707,"uris":["http://zotero.org/users/6092945/items/8BE3GZGK"],"itemData":{"id":2707,"type":"article-journal","abstract":"Question Understanding the sensitivity and magnitude of plant community responses in tundra wetlands to herbivory and warming is pressing as these ecosystems are increasingly threatened by changes in grazing pressure and higher temperatures. Here, we ask to what extent different low-Arctic coastal wetland plant communities are affected by short-term goose grazing and warming, and whether these communities differ in their responses. Location Yukon–Kuskokwim Delta, Alaska. Methods We conducted an experiment where we simulated goose grazing by clipping the vegetation and summer warming by using open-top chambers in three plant communities along a 6-km coastal–inland gradient. We assessed plant community compositional changes following two years of treatments. Results Grazing had stronger effects than warming on both plant functional group and species composition. Overall, grazing decreased the abundance of grasses and sedges and increased the abundance of forbs, whereas warming only caused a decrease in forb abundance. However, plant communities and functional groups, both within and across communities, varied widely in their responses to treatments. Grazing decreased grass abundance (−25%) and increased forb abundance (+44%) in the two more coastal communities, and reduced sedge abundance (−22%) only in the most inland community. Warming only decreased forb abundance (−18%) in the most coastal community, which overall was the most responsive to treatments. Conclusions We show that short-term goose grazing predominates over short-term summer warming in eliciting compositional changes in three different low-Arctic coastal wetland plant communities. Yet, responses varied among communities and the same functional groups could respond differently across them, highlighting the importance of investigating the effects of biotic and abiotic drivers in different contexts. By showing that tundra wetland plant communities can differ in their immediate sensitivity to goose grazing and, though to a lesser extent, warming, our findings have implications for the functioning of these rapidly changing high-latitude ecosystems.","container-title":"Journal of Vegetation Science","DOI":"10.1111/jvs.13139","ISSN":"1654-1103","issue":"3","language":"en","note":"_eprint: https://onlinelibrary.wiley.com/doi/pdf/10.1111/jvs.13139","page":"e13139","source":"Wiley Online Library","title":"Short-term effects of experimental goose grazing and warming differ in three low-Arctic coastal wetland plant communities","volume":"33","author":[{"family":"Choi","given":"Ryan T."},{"family":"Petit Bon","given":"Matteo"},{"family":"Leffler","given":"A. Joshua"},{"family":"Kelsey","given":"Katharine C."},{"family":"Welker","given":"Jeffrey M."},{"family":"Beard","given":"Karen H."}],"issued":{"date-parts":[["2022"]]}}},{"id":2907,"uris":["http://zotero.org/users/6092945/items/YCJI2K8P"],"itemData":{"id":2907,"type":"article-journal","abstract":"The dominance of nonnative plants coupled with declines of native plants suggests that competitive displacement drives extinctions, yet empirical examples are rare. Herbivores, however, can alter vegetation structure and reduce diversity when abundant. Herbivores may act on mature, reproductive life stages whereas some of the strongest competitive effects might occur at early life stages that are difﬁcult to observe. For example, competition by perennial nonnative grasses can interfere with the establishment of native seeds. We contrasted the effects of ungulate herbivory and competition by neighboring plants on the performance of native plant species at early and established life stages in invaded oak meadows. We recorded growth, survival, and ﬂowering in two native species transplanted as established plants, six native species grown from seed, and ﬁve extant lily species as part of two 2 3 2 factorial experiments that manipulated herbivory and competition. Herbivory reduced the performance of nearly all focal native species at early and established life stages, whereas competition had few measurable effects. Our results suggest that herbivory has a greater local inﬂuence on native plant species than competition and that reducing herbivore impacts will be required to successfully restore endangered oak meadows where ungulates are now abundant. Key words: black-tailed deer; British Columbia; competition; conservation; exotic; grass; invasive; oak savanna; Odocoileus hemionus; sheep.","container-title":"Ecology","DOI":"10.1890/08-0435.1","ISSN":"0012-9658","issue":"12","journalAbbreviation":"Ecology","language":"en","page":"3282-3289","source":"DOI.org (Crossref)","title":"HERBIVORY MORE LIMITING THAN COMPETITION ON EARLY AND ESTABLISHED NATIVE PLANTS IN AN INVADED MEADOW","volume":"89","author":[{"family":"Gonzales","given":"Emily K."},{"family":"Arcese","given":"Peter"}],"issued":{"date-parts":[["2008",12]]}}}],"schema":"https://github.com/citation-style-language/schema/raw/master/csl-citation.json"} </w:delInstrText>
          </w:r>
          <w:r w:rsidR="007D7ADB" w:rsidRPr="00D84FE9" w:rsidDel="00480AAD">
            <w:rPr>
              <w:rFonts w:cstheme="minorHAnsi"/>
              <w:sz w:val="24"/>
              <w:szCs w:val="24"/>
              <w:rPrChange w:id="143" w:author="Lane, Stefanie" w:date="2023-04-10T11:35:00Z">
                <w:rPr/>
              </w:rPrChange>
            </w:rPr>
            <w:fldChar w:fldCharType="separate"/>
          </w:r>
          <w:r w:rsidR="00CA3EFE" w:rsidRPr="00D84FE9" w:rsidDel="00480AAD">
            <w:rPr>
              <w:rFonts w:cstheme="minorHAnsi"/>
              <w:sz w:val="24"/>
              <w:szCs w:val="24"/>
              <w:rPrChange w:id="144" w:author="Lane, Stefanie" w:date="2023-04-10T11:35:00Z">
                <w:rPr>
                  <w:rFonts w:ascii="Calibri" w:hAnsi="Calibri" w:cs="Calibri"/>
                </w:rPr>
              </w:rPrChange>
            </w:rPr>
            <w:delText>(Choi et al., 2022; Gonzales &amp; Arcese, 2008)</w:delText>
          </w:r>
          <w:r w:rsidR="007D7ADB" w:rsidRPr="00D84FE9" w:rsidDel="00480AAD">
            <w:rPr>
              <w:rFonts w:cstheme="minorHAnsi"/>
              <w:sz w:val="24"/>
              <w:szCs w:val="24"/>
              <w:rPrChange w:id="145" w:author="Lane, Stefanie" w:date="2023-04-10T11:35:00Z">
                <w:rPr/>
              </w:rPrChange>
            </w:rPr>
            <w:fldChar w:fldCharType="end"/>
          </w:r>
          <w:r w:rsidR="007D7ADB" w:rsidRPr="00D84FE9" w:rsidDel="00480AAD">
            <w:rPr>
              <w:rFonts w:cstheme="minorHAnsi"/>
              <w:sz w:val="24"/>
              <w:szCs w:val="24"/>
              <w:rPrChange w:id="146" w:author="Lane, Stefanie" w:date="2023-04-10T11:35:00Z">
                <w:rPr/>
              </w:rPrChange>
            </w:rPr>
            <w:delText xml:space="preserve">. </w:delText>
          </w:r>
          <w:r w:rsidR="00514E5D" w:rsidRPr="00D84FE9" w:rsidDel="00480AAD">
            <w:rPr>
              <w:rFonts w:cstheme="minorHAnsi"/>
              <w:sz w:val="24"/>
              <w:szCs w:val="24"/>
              <w:rPrChange w:id="147" w:author="Lane, Stefanie" w:date="2023-04-10T11:35:00Z">
                <w:rPr/>
              </w:rPrChange>
            </w:rPr>
            <w:delText xml:space="preserve">In cases where grazing disturbance is removed, </w:delText>
          </w:r>
          <w:r w:rsidR="004C6A31" w:rsidRPr="00D84FE9" w:rsidDel="00480AAD">
            <w:rPr>
              <w:rFonts w:cstheme="minorHAnsi"/>
              <w:sz w:val="24"/>
              <w:szCs w:val="24"/>
              <w:rPrChange w:id="148" w:author="Lane, Stefanie" w:date="2023-04-10T11:35:00Z">
                <w:rPr/>
              </w:rPrChange>
            </w:rPr>
            <w:delText>plant communities may be expected to passively recover through natural recruitment and succession (</w:delText>
          </w:r>
          <w:r w:rsidR="004C6A31" w:rsidRPr="00D84FE9" w:rsidDel="00480AAD">
            <w:rPr>
              <w:rFonts w:cstheme="minorHAnsi"/>
              <w:sz w:val="24"/>
              <w:szCs w:val="24"/>
              <w:highlight w:val="lightGray"/>
              <w:rPrChange w:id="149" w:author="Lane, Stefanie" w:date="2023-04-10T11:35:00Z">
                <w:rPr>
                  <w:highlight w:val="lightGray"/>
                </w:rPr>
              </w:rPrChange>
            </w:rPr>
            <w:delText>CITE</w:delText>
          </w:r>
          <w:r w:rsidR="004C6A31" w:rsidRPr="00D84FE9" w:rsidDel="00480AAD">
            <w:rPr>
              <w:rFonts w:cstheme="minorHAnsi"/>
              <w:sz w:val="24"/>
              <w:szCs w:val="24"/>
              <w:rPrChange w:id="150" w:author="Lane, Stefanie" w:date="2023-04-10T11:35:00Z">
                <w:rPr/>
              </w:rPrChange>
            </w:rPr>
            <w:delText xml:space="preserve">). However, </w:delText>
          </w:r>
          <w:r w:rsidR="008C7F5C" w:rsidRPr="00D84FE9" w:rsidDel="00480AAD">
            <w:rPr>
              <w:rFonts w:cstheme="minorHAnsi"/>
              <w:sz w:val="24"/>
              <w:szCs w:val="24"/>
              <w:rPrChange w:id="151" w:author="Lane, Stefanie" w:date="2023-04-10T11:35:00Z">
                <w:rPr/>
              </w:rPrChange>
            </w:rPr>
            <w:delText>intensive</w:delText>
          </w:r>
          <w:r w:rsidR="004C6A31" w:rsidRPr="00D84FE9" w:rsidDel="00480AAD">
            <w:rPr>
              <w:rFonts w:cstheme="minorHAnsi"/>
              <w:sz w:val="24"/>
              <w:szCs w:val="24"/>
              <w:rPrChange w:id="152" w:author="Lane, Stefanie" w:date="2023-04-10T11:35:00Z">
                <w:rPr/>
              </w:rPrChange>
            </w:rPr>
            <w:delText xml:space="preserve"> </w:delText>
          </w:r>
          <w:r w:rsidR="00727466" w:rsidRPr="00D84FE9" w:rsidDel="00480AAD">
            <w:rPr>
              <w:rFonts w:cstheme="minorHAnsi"/>
              <w:sz w:val="24"/>
              <w:szCs w:val="24"/>
              <w:rPrChange w:id="153" w:author="Lane, Stefanie" w:date="2023-04-10T11:35:00Z">
                <w:rPr/>
              </w:rPrChange>
            </w:rPr>
            <w:delText xml:space="preserve">or persistent grazing can effectively reset successional processes </w:delText>
          </w:r>
          <w:r w:rsidR="00C511BE" w:rsidRPr="00D84FE9" w:rsidDel="00480AAD">
            <w:rPr>
              <w:rFonts w:cstheme="minorHAnsi"/>
              <w:sz w:val="24"/>
              <w:szCs w:val="24"/>
              <w:rPrChange w:id="154" w:author="Lane, Stefanie" w:date="2023-04-10T11:35:00Z">
                <w:rPr/>
              </w:rPrChange>
            </w:rPr>
            <w:delText xml:space="preserve">through total removal of propagative materials, and potentially </w:delText>
          </w:r>
          <w:r w:rsidR="005B479F" w:rsidRPr="00D84FE9" w:rsidDel="00480AAD">
            <w:rPr>
              <w:rFonts w:cstheme="minorHAnsi"/>
              <w:sz w:val="24"/>
              <w:szCs w:val="24"/>
              <w:rPrChange w:id="155" w:author="Lane, Stefanie" w:date="2023-04-10T11:35:00Z">
                <w:rPr/>
              </w:rPrChange>
            </w:rPr>
            <w:delText>set</w:delText>
          </w:r>
          <w:r w:rsidR="00C511BE" w:rsidRPr="00D84FE9" w:rsidDel="00480AAD">
            <w:rPr>
              <w:rFonts w:cstheme="minorHAnsi"/>
              <w:sz w:val="24"/>
              <w:szCs w:val="24"/>
              <w:rPrChange w:id="156" w:author="Lane, Stefanie" w:date="2023-04-10T11:35:00Z">
                <w:rPr/>
              </w:rPrChange>
            </w:rPr>
            <w:delText xml:space="preserve"> the plant community </w:delText>
          </w:r>
          <w:r w:rsidR="005B479F" w:rsidRPr="00D84FE9" w:rsidDel="00480AAD">
            <w:rPr>
              <w:rFonts w:cstheme="minorHAnsi"/>
              <w:sz w:val="24"/>
              <w:szCs w:val="24"/>
              <w:rPrChange w:id="157" w:author="Lane, Stefanie" w:date="2023-04-10T11:35:00Z">
                <w:rPr/>
              </w:rPrChange>
            </w:rPr>
            <w:delText>on</w:delText>
          </w:r>
          <w:r w:rsidR="00C511BE" w:rsidRPr="00D84FE9" w:rsidDel="00480AAD">
            <w:rPr>
              <w:rFonts w:cstheme="minorHAnsi"/>
              <w:sz w:val="24"/>
              <w:szCs w:val="24"/>
              <w:rPrChange w:id="158" w:author="Lane, Stefanie" w:date="2023-04-10T11:35:00Z">
                <w:rPr/>
              </w:rPrChange>
            </w:rPr>
            <w:delText xml:space="preserve"> a recovery trajectory towards an alternative stable state (</w:delText>
          </w:r>
          <w:r w:rsidR="00C511BE" w:rsidRPr="00D84FE9" w:rsidDel="00480AAD">
            <w:rPr>
              <w:rFonts w:cstheme="minorHAnsi"/>
              <w:sz w:val="24"/>
              <w:szCs w:val="24"/>
              <w:highlight w:val="lightGray"/>
              <w:rPrChange w:id="159" w:author="Lane, Stefanie" w:date="2023-04-10T11:35:00Z">
                <w:rPr>
                  <w:highlight w:val="lightGray"/>
                </w:rPr>
              </w:rPrChange>
            </w:rPr>
            <w:delText>CITE</w:delText>
          </w:r>
          <w:r w:rsidR="00C511BE" w:rsidRPr="00D84FE9" w:rsidDel="00480AAD">
            <w:rPr>
              <w:rFonts w:cstheme="minorHAnsi"/>
              <w:sz w:val="24"/>
              <w:szCs w:val="24"/>
              <w:rPrChange w:id="160" w:author="Lane, Stefanie" w:date="2023-04-10T11:35:00Z">
                <w:rPr/>
              </w:rPrChange>
            </w:rPr>
            <w:delText xml:space="preserve">). Understanding plant community recovery in grazed estuaries is </w:delText>
          </w:r>
          <w:r w:rsidR="003C657D" w:rsidRPr="00D84FE9" w:rsidDel="00480AAD">
            <w:rPr>
              <w:rFonts w:cstheme="minorHAnsi"/>
              <w:sz w:val="24"/>
              <w:szCs w:val="24"/>
              <w:rPrChange w:id="161" w:author="Lane, Stefanie" w:date="2023-04-10T11:35:00Z">
                <w:rPr/>
              </w:rPrChange>
            </w:rPr>
            <w:delText>an important knowledge gap which requires understanding</w:delText>
          </w:r>
          <w:r w:rsidR="005B479F" w:rsidRPr="00D84FE9" w:rsidDel="00480AAD">
            <w:rPr>
              <w:rFonts w:cstheme="minorHAnsi"/>
              <w:sz w:val="24"/>
              <w:szCs w:val="24"/>
              <w:rPrChange w:id="162" w:author="Lane, Stefanie" w:date="2023-04-10T11:35:00Z">
                <w:rPr/>
              </w:rPrChange>
            </w:rPr>
            <w:delText xml:space="preserve"> potential</w:delText>
          </w:r>
          <w:r w:rsidR="003C657D" w:rsidRPr="00D84FE9" w:rsidDel="00480AAD">
            <w:rPr>
              <w:rFonts w:cstheme="minorHAnsi"/>
              <w:sz w:val="24"/>
              <w:szCs w:val="24"/>
              <w:rPrChange w:id="163" w:author="Lane, Stefanie" w:date="2023-04-10T11:35:00Z">
                <w:rPr/>
              </w:rPrChange>
            </w:rPr>
            <w:delText xml:space="preserve"> species introductions from surface-level seed banks and above-ground vegetation composition. </w:delText>
          </w:r>
        </w:del>
      </w:moveFrom>
    </w:p>
    <w:moveFromRangeEnd w:id="113"/>
    <w:p w14:paraId="470FAF78" w14:textId="4183737B" w:rsidR="00060EAA" w:rsidRPr="00E000A6" w:rsidRDefault="00E25A30" w:rsidP="00E000A6">
      <w:pPr>
        <w:ind w:firstLine="720"/>
        <w:rPr>
          <w:ins w:id="164" w:author="n" w:date="2023-03-09T08:45:00Z"/>
          <w:rFonts w:cstheme="minorHAnsi"/>
          <w:sz w:val="24"/>
          <w:szCs w:val="24"/>
          <w:rPrChange w:id="165" w:author="Lane, Stefanie" w:date="2023-04-10T11:35:00Z">
            <w:rPr>
              <w:ins w:id="166" w:author="n" w:date="2023-03-09T08:45:00Z"/>
              <w:rFonts w:cstheme="minorHAnsi"/>
            </w:rPr>
          </w:rPrChange>
        </w:rPr>
      </w:pPr>
      <w:del w:id="167" w:author="Lane, Stefanie" w:date="2023-04-10T10:05:00Z">
        <w:r w:rsidRPr="00D84FE9" w:rsidDel="00480AAD">
          <w:rPr>
            <w:rFonts w:cstheme="minorHAnsi"/>
            <w:sz w:val="24"/>
            <w:szCs w:val="24"/>
            <w:rPrChange w:id="168" w:author="Lane, Stefanie" w:date="2023-04-10T11:35:00Z">
              <w:rPr>
                <w:rFonts w:cstheme="minorHAnsi"/>
              </w:rPr>
            </w:rPrChange>
          </w:rPr>
          <w:delText>Recruitment</w:delText>
        </w:r>
        <w:r w:rsidR="00CA3EFE" w:rsidRPr="00D84FE9" w:rsidDel="00480AAD">
          <w:rPr>
            <w:rFonts w:cstheme="minorHAnsi"/>
            <w:sz w:val="24"/>
            <w:szCs w:val="24"/>
            <w:rPrChange w:id="169" w:author="Lane, Stefanie" w:date="2023-04-10T11:35:00Z">
              <w:rPr>
                <w:rFonts w:cstheme="minorHAnsi"/>
              </w:rPr>
            </w:rPrChange>
          </w:rPr>
          <w:delText xml:space="preserve"> of </w:delText>
        </w:r>
        <w:r w:rsidR="00B62184" w:rsidRPr="00D84FE9" w:rsidDel="00480AAD">
          <w:rPr>
            <w:rFonts w:cstheme="minorHAnsi"/>
            <w:sz w:val="24"/>
            <w:szCs w:val="24"/>
            <w:rPrChange w:id="170" w:author="Lane, Stefanie" w:date="2023-04-10T11:35:00Z">
              <w:rPr>
                <w:rFonts w:cstheme="minorHAnsi"/>
              </w:rPr>
            </w:rPrChange>
          </w:rPr>
          <w:delText>dominant plant species in</w:delText>
        </w:r>
        <w:r w:rsidR="00CA3EFE" w:rsidRPr="00D84FE9" w:rsidDel="00480AAD">
          <w:rPr>
            <w:rFonts w:cstheme="minorHAnsi"/>
            <w:sz w:val="24"/>
            <w:szCs w:val="24"/>
            <w:rPrChange w:id="171" w:author="Lane, Stefanie" w:date="2023-04-10T11:35:00Z">
              <w:rPr>
                <w:rFonts w:cstheme="minorHAnsi"/>
              </w:rPr>
            </w:rPrChange>
          </w:rPr>
          <w:delText xml:space="preserve"> estuary habitat </w:delText>
        </w:r>
        <w:r w:rsidR="00B62184" w:rsidRPr="00D84FE9" w:rsidDel="00480AAD">
          <w:rPr>
            <w:rFonts w:cstheme="minorHAnsi"/>
            <w:sz w:val="24"/>
            <w:szCs w:val="24"/>
            <w:rPrChange w:id="172" w:author="Lane, Stefanie" w:date="2023-04-10T11:35:00Z">
              <w:rPr>
                <w:rFonts w:cstheme="minorHAnsi"/>
              </w:rPr>
            </w:rPrChange>
          </w:rPr>
          <w:delText xml:space="preserve">is </w:delText>
        </w:r>
        <w:r w:rsidR="0026331A" w:rsidRPr="00D84FE9" w:rsidDel="00480AAD">
          <w:rPr>
            <w:rFonts w:cstheme="minorHAnsi"/>
            <w:sz w:val="24"/>
            <w:szCs w:val="24"/>
            <w:rPrChange w:id="173" w:author="Lane, Stefanie" w:date="2023-04-10T11:35:00Z">
              <w:rPr>
                <w:rFonts w:cstheme="minorHAnsi"/>
              </w:rPr>
            </w:rPrChange>
          </w:rPr>
          <w:delText xml:space="preserve">largely driven by </w:delText>
        </w:r>
      </w:del>
      <w:del w:id="174" w:author="Lane, Stefanie" w:date="2023-04-10T11:25:00Z">
        <w:r w:rsidR="0026331A" w:rsidRPr="00D84FE9" w:rsidDel="0002354C">
          <w:rPr>
            <w:rFonts w:cstheme="minorHAnsi"/>
            <w:sz w:val="24"/>
            <w:szCs w:val="24"/>
            <w:rPrChange w:id="175" w:author="Lane, Stefanie" w:date="2023-04-10T11:35:00Z">
              <w:rPr>
                <w:rFonts w:cstheme="minorHAnsi"/>
              </w:rPr>
            </w:rPrChange>
          </w:rPr>
          <w:delText>environmental constraints such as salinity</w:delText>
        </w:r>
      </w:del>
      <w:del w:id="176" w:author="Lane, Stefanie" w:date="2023-04-10T09:59:00Z">
        <w:r w:rsidR="0026331A" w:rsidRPr="00D84FE9" w:rsidDel="002C40AF">
          <w:rPr>
            <w:rFonts w:cstheme="minorHAnsi"/>
            <w:sz w:val="24"/>
            <w:szCs w:val="24"/>
            <w:rPrChange w:id="177" w:author="Lane, Stefanie" w:date="2023-04-10T11:35:00Z">
              <w:rPr>
                <w:rFonts w:cstheme="minorHAnsi"/>
              </w:rPr>
            </w:rPrChange>
          </w:rPr>
          <w:delText>,</w:delText>
        </w:r>
      </w:del>
      <w:del w:id="178" w:author="Lane, Stefanie" w:date="2023-04-10T11:25:00Z">
        <w:r w:rsidR="0026331A" w:rsidRPr="00D84FE9" w:rsidDel="0002354C">
          <w:rPr>
            <w:rFonts w:cstheme="minorHAnsi"/>
            <w:sz w:val="24"/>
            <w:szCs w:val="24"/>
            <w:rPrChange w:id="179" w:author="Lane, Stefanie" w:date="2023-04-10T11:35:00Z">
              <w:rPr>
                <w:rFonts w:cstheme="minorHAnsi"/>
              </w:rPr>
            </w:rPrChange>
          </w:rPr>
          <w:delText xml:space="preserve"> and </w:delText>
        </w:r>
        <w:r w:rsidR="003A434F" w:rsidRPr="00D84FE9" w:rsidDel="0002354C">
          <w:rPr>
            <w:rFonts w:cstheme="minorHAnsi"/>
            <w:sz w:val="24"/>
            <w:szCs w:val="24"/>
            <w:rPrChange w:id="180" w:author="Lane, Stefanie" w:date="2023-04-10T11:35:00Z">
              <w:rPr>
                <w:rFonts w:cstheme="minorHAnsi"/>
              </w:rPr>
            </w:rPrChange>
          </w:rPr>
          <w:delText>plant</w:delText>
        </w:r>
        <w:r w:rsidR="00EA222D" w:rsidRPr="00D84FE9" w:rsidDel="0002354C">
          <w:rPr>
            <w:rFonts w:cstheme="minorHAnsi"/>
            <w:sz w:val="24"/>
            <w:szCs w:val="24"/>
            <w:rPrChange w:id="181" w:author="Lane, Stefanie" w:date="2023-04-10T11:35:00Z">
              <w:rPr>
                <w:rFonts w:cstheme="minorHAnsi"/>
              </w:rPr>
            </w:rPrChange>
          </w:rPr>
          <w:delText xml:space="preserve"> interactions </w:delText>
        </w:r>
        <w:r w:rsidR="003A434F" w:rsidRPr="00D84FE9" w:rsidDel="0002354C">
          <w:rPr>
            <w:rFonts w:cstheme="minorHAnsi"/>
            <w:sz w:val="24"/>
            <w:szCs w:val="24"/>
            <w:rPrChange w:id="182" w:author="Lane, Stefanie" w:date="2023-04-10T11:35:00Z">
              <w:rPr>
                <w:rFonts w:cstheme="minorHAnsi"/>
              </w:rPr>
            </w:rPrChange>
          </w:rPr>
          <w:delText xml:space="preserve">like competition and facilitation </w:delText>
        </w:r>
        <w:r w:rsidR="003A434F" w:rsidRPr="00D84FE9" w:rsidDel="0002354C">
          <w:rPr>
            <w:rFonts w:cstheme="minorHAnsi"/>
            <w:sz w:val="24"/>
            <w:szCs w:val="24"/>
            <w:rPrChange w:id="183" w:author="Lane, Stefanie" w:date="2023-04-10T11:35:00Z">
              <w:rPr>
                <w:rFonts w:cstheme="minorHAnsi"/>
              </w:rPr>
            </w:rPrChange>
          </w:rPr>
          <w:fldChar w:fldCharType="begin"/>
        </w:r>
        <w:r w:rsidR="003A434F" w:rsidRPr="00D84FE9" w:rsidDel="0002354C">
          <w:rPr>
            <w:rFonts w:cstheme="minorHAnsi"/>
            <w:sz w:val="24"/>
            <w:szCs w:val="24"/>
            <w:rPrChange w:id="184" w:author="Lane, Stefanie" w:date="2023-04-10T11:35:00Z">
              <w:rPr>
                <w:rFonts w:cstheme="minorHAnsi"/>
              </w:rPr>
            </w:rPrChange>
          </w:rPr>
          <w:delInstrText xml:space="preserve"> ADDIN ZOTERO_ITEM CSL_CITATION {"citationID":"anIfFjd7","properties":{"formattedCitation":"(Bertness, 1991; Bruno, 2000)","plainCitation":"(Bertness, 1991; Bruno, 2000)","noteIndex":0},"citationItems":[{"id":58,"uris":["http://zotero.org/users/6092945/items/YGFE5RXR"],"itemData":{"id":58,"type":"article-journal","abstract":"[High marsh habitats in New England exhibit conspicuous zonation of vascular plants. Spartina patens and Juncus gerardi dominate the seaward and terrestrial borders of the high marsh, respectively, whereas Distichlis spicata is common in disturbed habitats. In this paper I examine the role of interspecific interactions among these marsh perennials in maintaining marsh plant zonation. Removal and transplant experiments were performed to examine species interactions in dense stands. In both types of experiments J. gerardi competitively dominated S. patens and D. spicata, while S. patens competitively dominated D. spicata. Each of these perennials showed maximum growth when transplanted into the J. gerardi zone without neighbors. J. gerardi appears to dominate the terrestrial border of the marsh by competitively excluding S. patens to lower marsh levels, while D. spicata is competitively restricted to disturbed habitats by boty J. gerardi and S. patens. Species interactions during the colonization of bare patches were strikingly different than those found in dense vegetation. Colonization of bare patches by boty S. patens and D. spicata facilitated the colonization of J. gerardi, the competitive dominant in dense vegetation. Bare patches in the high marsh are typically hypersaline due to increased surface evaporation in the absence of plant cover. Patch colonization by competitive subordinates, which are relatively salt tolerant, appears to reduce substrate salinity by passively shading the substrate and, as a by-product, facilitate the invasion of a superior competitor. With interspecific competition in dense vegetation dictates the zonation of New England perennials in the high marsh, secondary succession in this assemblage may commonly be driven by facilitations. This scenario may not be uncommon among assemblages in harsh physical environments where plants or sessile animals ameliorate their physical environment.]","archive":"JSTOR","container-title":"Ecology","DOI":"10.2307/1938908","ISSN":"0012-9658","issue":"1","page":"125-137","source":"JSTOR","title":"Interspecific Interactions among High Marsh Perennials in a New England Salt Marsh","volume":"72","author":[{"family":"Bertness","given":"Mark D."}],"issued":{"date-parts":[["1991"]]}}},{"id":13,"uris":["http://zotero.org/users/6092945/items/4QGX7QDE"],"itemData":{"id":13,"type":"article-journal","abstract":"Single species can have large effects on entire communities through habitat modification and facilitation. I tested the general hypothesis that the intertidal grass Spartina alterniflora facilitates the establishment and persistence of New England cobble beach plant communities by modifying the shoreline environment. This community is dominated by halophytic forbs and is restricted to estuarine cobble beaches bordered by Spartina. Beds of Spartina can reduce mean water velocity by 50% and maximum velocity by nearly an order of magnitude, and they can substantially stabilize the cobble substrate. Specifically, I determined the importance of five life history stages (seed supply, seed germination, seedling emergence, seedling establishment, and adult survival) and four factors (water velocity, substrate stability, herbivory, and soil quality) in limiting lateral plant distribution. A seed addition experiment demonstrated that seedlings could only emerge behind Spartina, suggesting that seedling emergence is the proximate life history stage limiting adult distribution. Seed germination and adult survival do not appear to be limiting stages, at least in an absolute sense. Although seed supply was much greater (</w:delInstrText>
        </w:r>
        <w:r w:rsidR="003A434F" w:rsidRPr="00D84FE9" w:rsidDel="0002354C">
          <w:rPr>
            <w:rFonts w:ascii="Cambria Math" w:hAnsi="Cambria Math" w:cs="Cambria Math"/>
            <w:sz w:val="24"/>
            <w:szCs w:val="24"/>
            <w:rPrChange w:id="185" w:author="Lane, Stefanie" w:date="2023-04-10T11:35:00Z">
              <w:rPr>
                <w:rFonts w:ascii="Cambria Math" w:hAnsi="Cambria Math" w:cs="Cambria Math"/>
              </w:rPr>
            </w:rPrChange>
          </w:rPr>
          <w:delInstrText>∼</w:delInstrText>
        </w:r>
        <w:r w:rsidR="003A434F" w:rsidRPr="00D84FE9" w:rsidDel="0002354C">
          <w:rPr>
            <w:rFonts w:cstheme="minorHAnsi"/>
            <w:sz w:val="24"/>
            <w:szCs w:val="24"/>
            <w:rPrChange w:id="186" w:author="Lane, Stefanie" w:date="2023-04-10T11:35:00Z">
              <w:rPr>
                <w:rFonts w:cstheme="minorHAnsi"/>
              </w:rPr>
            </w:rPrChange>
          </w:rPr>
          <w:delInstrText>10</w:delInstrText>
        </w:r>
        <w:r w:rsidR="003A434F" w:rsidRPr="00D84FE9" w:rsidDel="0002354C">
          <w:rPr>
            <w:rFonts w:cstheme="minorHAnsi"/>
            <w:sz w:val="24"/>
            <w:szCs w:val="24"/>
            <w:rPrChange w:id="187" w:author="Lane, Stefanie" w:date="2023-04-10T11:35:00Z">
              <w:rPr>
                <w:rFonts w:ascii="Calibri" w:hAnsi="Calibri" w:cs="Calibri"/>
              </w:rPr>
            </w:rPrChange>
          </w:rPr>
          <w:delInstrText>–</w:delInstrText>
        </w:r>
        <w:r w:rsidR="003A434F" w:rsidRPr="00D84FE9" w:rsidDel="0002354C">
          <w:rPr>
            <w:rFonts w:cstheme="minorHAnsi"/>
            <w:sz w:val="24"/>
            <w:szCs w:val="24"/>
            <w:rPrChange w:id="188" w:author="Lane, Stefanie" w:date="2023-04-10T11:35:00Z">
              <w:rPr>
                <w:rFonts w:cstheme="minorHAnsi"/>
              </w:rPr>
            </w:rPrChange>
          </w:rPr>
          <w:delInstrText>100</w:delInstrText>
        </w:r>
        <w:r w:rsidR="003A434F" w:rsidRPr="00D84FE9" w:rsidDel="0002354C">
          <w:rPr>
            <w:rFonts w:cstheme="minorHAnsi"/>
            <w:sz w:val="24"/>
            <w:szCs w:val="24"/>
            <w:rPrChange w:id="189" w:author="Lane, Stefanie" w:date="2023-04-10T11:35:00Z">
              <w:rPr>
                <w:rFonts w:ascii="Calibri" w:hAnsi="Calibri" w:cs="Calibri"/>
              </w:rPr>
            </w:rPrChange>
          </w:rPr>
          <w:delInstrText>×</w:delInstrText>
        </w:r>
        <w:r w:rsidR="003A434F" w:rsidRPr="00D84FE9" w:rsidDel="0002354C">
          <w:rPr>
            <w:rFonts w:cstheme="minorHAnsi"/>
            <w:sz w:val="24"/>
            <w:szCs w:val="24"/>
            <w:rPrChange w:id="190" w:author="Lane, Stefanie" w:date="2023-04-10T11:35:00Z">
              <w:rPr>
                <w:rFonts w:cstheme="minorHAnsi"/>
              </w:rPr>
            </w:rPrChange>
          </w:rPr>
          <w:delInstrText xml:space="preserve">) behind Spartina, a substantial number of seeds were caught in seed traps placed between beds, suggesting that seed supply also does not limit absolute plant distribution. These results are supported by the presence of seedlings buried below the substrate surface between beds at the time when seedlings are naturally emerging behind beds. A manipulative field experiment was performed to test the effects of substrate instability, soil quality, and herbivory on seedling emergence between beds. Seeds of two annual cobble beach species (Suaeda linearis and Salicornia europaea) were added to plots behind Spartina and also between beds with and without substrate stabilization manipulations. This treatment was designed to stabilize the substrate in a manner that would not affect water velocity and soil characteristics or prevent access by potential herbivores. When not buffered by Spartina, seedlings of both species were only able to emerge and survive when the substrate was artificially stabilized. These results indicate that Spartina alterniflora facilitates the establishment and persistence of cobble beach plant communities by stabilizing the substrate and enabling seedlings to emerge and survive.","container-title":"Ecology","DOI":"10.1890/0012-9658(2000)081[1179:FOCBPC]2.0.CO;2","ISSN":"1939-9170","issue":"5","language":"en","license":"© 2000 by the Ecological Society of America","page":"1179-1192","source":"Wiley Online Library","title":"Facilitation of Cobble Beach Plant Communities Through Habitat Modification by Spartina Alterniflora","volume":"81","author":[{"family":"Bruno","given":"John F."}],"issued":{"date-parts":[["2000"]]}}}],"schema":"https://github.com/citation-style-language/schema/raw/master/csl-citation.json"} </w:delInstrText>
        </w:r>
        <w:r w:rsidR="003A434F" w:rsidRPr="00D84FE9" w:rsidDel="0002354C">
          <w:rPr>
            <w:rFonts w:cstheme="minorHAnsi"/>
            <w:sz w:val="24"/>
            <w:szCs w:val="24"/>
            <w:rPrChange w:id="191" w:author="Lane, Stefanie" w:date="2023-04-10T11:35:00Z">
              <w:rPr>
                <w:rFonts w:cstheme="minorHAnsi"/>
              </w:rPr>
            </w:rPrChange>
          </w:rPr>
          <w:fldChar w:fldCharType="separate"/>
        </w:r>
        <w:r w:rsidR="003A434F" w:rsidRPr="00D84FE9" w:rsidDel="0002354C">
          <w:rPr>
            <w:rFonts w:cstheme="minorHAnsi"/>
            <w:sz w:val="24"/>
            <w:szCs w:val="24"/>
            <w:rPrChange w:id="192" w:author="Lane, Stefanie" w:date="2023-04-10T11:35:00Z">
              <w:rPr>
                <w:rFonts w:ascii="Calibri" w:hAnsi="Calibri" w:cs="Calibri"/>
              </w:rPr>
            </w:rPrChange>
          </w:rPr>
          <w:delText>(Bertness, 1991; Bruno, 2000)</w:delText>
        </w:r>
        <w:r w:rsidR="003A434F" w:rsidRPr="00D84FE9" w:rsidDel="0002354C">
          <w:rPr>
            <w:rFonts w:cstheme="minorHAnsi"/>
            <w:sz w:val="24"/>
            <w:szCs w:val="24"/>
            <w:rPrChange w:id="193" w:author="Lane, Stefanie" w:date="2023-04-10T11:35:00Z">
              <w:rPr>
                <w:rFonts w:cstheme="minorHAnsi"/>
              </w:rPr>
            </w:rPrChange>
          </w:rPr>
          <w:fldChar w:fldCharType="end"/>
        </w:r>
        <w:r w:rsidR="0083142E" w:rsidRPr="00D84FE9" w:rsidDel="0002354C">
          <w:rPr>
            <w:rFonts w:cstheme="minorHAnsi"/>
            <w:sz w:val="24"/>
            <w:szCs w:val="24"/>
            <w:rPrChange w:id="194" w:author="Lane, Stefanie" w:date="2023-04-10T11:35:00Z">
              <w:rPr>
                <w:rFonts w:cstheme="minorHAnsi"/>
              </w:rPr>
            </w:rPrChange>
          </w:rPr>
          <w:delText>.</w:delText>
        </w:r>
      </w:del>
      <w:del w:id="195" w:author="Lane, Stefanie" w:date="2023-04-10T10:05:00Z">
        <w:r w:rsidR="000857EC" w:rsidRPr="00D84FE9" w:rsidDel="00480AAD">
          <w:rPr>
            <w:rFonts w:cstheme="minorHAnsi"/>
            <w:sz w:val="24"/>
            <w:szCs w:val="24"/>
            <w:rPrChange w:id="196" w:author="Lane, Stefanie" w:date="2023-04-10T11:35:00Z">
              <w:rPr>
                <w:rFonts w:cstheme="minorHAnsi"/>
              </w:rPr>
            </w:rPrChange>
          </w:rPr>
          <w:delText xml:space="preserve"> </w:delText>
        </w:r>
      </w:del>
      <w:del w:id="197" w:author="Lane, Stefanie" w:date="2023-04-10T11:25:00Z">
        <w:r w:rsidR="000857EC" w:rsidRPr="00D84FE9" w:rsidDel="0002354C">
          <w:rPr>
            <w:rFonts w:cstheme="minorHAnsi"/>
            <w:strike/>
            <w:sz w:val="24"/>
            <w:szCs w:val="24"/>
            <w:highlight w:val="cyan"/>
            <w:rPrChange w:id="198" w:author="Lane, Stefanie" w:date="2023-04-10T11:35:00Z">
              <w:rPr>
                <w:rFonts w:cstheme="minorHAnsi"/>
                <w:sz w:val="24"/>
                <w:szCs w:val="24"/>
              </w:rPr>
            </w:rPrChange>
          </w:rPr>
          <w:delText>Furthermore</w:delText>
        </w:r>
      </w:del>
      <w:commentRangeStart w:id="199"/>
      <w:commentRangeStart w:id="200"/>
      <w:ins w:id="201" w:author="n" w:date="2023-03-09T08:47:00Z">
        <w:del w:id="202" w:author="Lane, Stefanie" w:date="2023-04-10T10:05:00Z">
          <w:r w:rsidR="000610DB" w:rsidRPr="00D84FE9" w:rsidDel="00480AAD">
            <w:rPr>
              <w:rFonts w:cstheme="minorHAnsi"/>
              <w:strike/>
              <w:sz w:val="24"/>
              <w:szCs w:val="24"/>
              <w:highlight w:val="cyan"/>
              <w:rPrChange w:id="203" w:author="Lane, Stefanie" w:date="2023-04-10T11:35:00Z">
                <w:rPr>
                  <w:rFonts w:cstheme="minorHAnsi"/>
                  <w:sz w:val="24"/>
                  <w:szCs w:val="24"/>
                </w:rPr>
              </w:rPrChange>
            </w:rPr>
            <w:delText>Given</w:delText>
          </w:r>
        </w:del>
      </w:ins>
      <w:commentRangeEnd w:id="199"/>
      <w:ins w:id="204" w:author="n" w:date="2023-03-10T11:19:00Z">
        <w:del w:id="205" w:author="Lane, Stefanie" w:date="2023-04-10T10:05:00Z">
          <w:r w:rsidR="008D6801" w:rsidRPr="00D84FE9" w:rsidDel="00480AAD">
            <w:rPr>
              <w:rStyle w:val="CommentReference"/>
              <w:rFonts w:cstheme="minorHAnsi"/>
              <w:strike/>
              <w:sz w:val="24"/>
              <w:szCs w:val="24"/>
              <w:highlight w:val="cyan"/>
              <w:rPrChange w:id="206" w:author="Lane, Stefanie" w:date="2023-04-10T11:35:00Z">
                <w:rPr>
                  <w:rStyle w:val="CommentReference"/>
                </w:rPr>
              </w:rPrChange>
            </w:rPr>
            <w:commentReference w:id="199"/>
          </w:r>
        </w:del>
      </w:ins>
      <w:commentRangeEnd w:id="200"/>
      <w:del w:id="207" w:author="Lane, Stefanie" w:date="2023-04-10T10:05:00Z">
        <w:r w:rsidR="00DE6DD5" w:rsidRPr="00D84FE9" w:rsidDel="00480AAD">
          <w:rPr>
            <w:rStyle w:val="CommentReference"/>
            <w:rFonts w:cstheme="minorHAnsi"/>
            <w:sz w:val="24"/>
            <w:szCs w:val="24"/>
            <w:rPrChange w:id="208" w:author="Lane, Stefanie" w:date="2023-04-10T11:35:00Z">
              <w:rPr>
                <w:rStyle w:val="CommentReference"/>
                <w:rFonts w:cstheme="minorHAnsi"/>
              </w:rPr>
            </w:rPrChange>
          </w:rPr>
          <w:commentReference w:id="200"/>
        </w:r>
      </w:del>
      <w:ins w:id="209" w:author="n" w:date="2023-03-09T08:47:00Z">
        <w:del w:id="210" w:author="Lane, Stefanie" w:date="2023-04-10T10:05:00Z">
          <w:r w:rsidR="000610DB" w:rsidRPr="00D84FE9" w:rsidDel="00480AAD">
            <w:rPr>
              <w:rFonts w:cstheme="minorHAnsi"/>
              <w:strike/>
              <w:sz w:val="24"/>
              <w:szCs w:val="24"/>
              <w:highlight w:val="cyan"/>
              <w:rPrChange w:id="211" w:author="Lane, Stefanie" w:date="2023-04-10T11:35:00Z">
                <w:rPr>
                  <w:rFonts w:cstheme="minorHAnsi"/>
                  <w:sz w:val="24"/>
                  <w:szCs w:val="24"/>
                </w:rPr>
              </w:rPrChange>
            </w:rPr>
            <w:delText xml:space="preserve"> t</w:delText>
          </w:r>
        </w:del>
      </w:ins>
      <w:ins w:id="212" w:author="n" w:date="2023-03-09T08:48:00Z">
        <w:del w:id="213" w:author="Lane, Stefanie" w:date="2023-04-10T10:05:00Z">
          <w:r w:rsidR="000610DB" w:rsidRPr="00D84FE9" w:rsidDel="00480AAD">
            <w:rPr>
              <w:rFonts w:cstheme="minorHAnsi"/>
              <w:strike/>
              <w:sz w:val="24"/>
              <w:szCs w:val="24"/>
              <w:highlight w:val="cyan"/>
              <w:rPrChange w:id="214" w:author="Lane, Stefanie" w:date="2023-04-10T11:35:00Z">
                <w:rPr>
                  <w:rFonts w:cstheme="minorHAnsi"/>
                  <w:sz w:val="24"/>
                  <w:szCs w:val="24"/>
                </w:rPr>
              </w:rPrChange>
            </w:rPr>
            <w:delText xml:space="preserve">hat many estuaries are bordered by </w:delText>
          </w:r>
        </w:del>
      </w:ins>
      <w:ins w:id="215" w:author="n" w:date="2023-03-09T08:49:00Z">
        <w:del w:id="216" w:author="Lane, Stefanie" w:date="2023-04-10T10:05:00Z">
          <w:r w:rsidR="000610DB" w:rsidRPr="00D84FE9" w:rsidDel="00480AAD">
            <w:rPr>
              <w:rFonts w:cstheme="minorHAnsi"/>
              <w:strike/>
              <w:sz w:val="24"/>
              <w:szCs w:val="24"/>
              <w:highlight w:val="cyan"/>
              <w:rPrChange w:id="217" w:author="Lane, Stefanie" w:date="2023-04-10T11:35:00Z">
                <w:rPr>
                  <w:rFonts w:cstheme="minorHAnsi"/>
                  <w:sz w:val="24"/>
                  <w:szCs w:val="24"/>
                </w:rPr>
              </w:rPrChange>
            </w:rPr>
            <w:delText>water on one side, and upland vegetation on the other</w:delText>
          </w:r>
        </w:del>
      </w:ins>
      <w:del w:id="218" w:author="Lane, Stefanie" w:date="2023-04-10T10:05:00Z">
        <w:r w:rsidR="000857EC" w:rsidRPr="00D84FE9" w:rsidDel="00480AAD">
          <w:rPr>
            <w:rFonts w:cstheme="minorHAnsi"/>
            <w:strike/>
            <w:sz w:val="24"/>
            <w:szCs w:val="24"/>
            <w:highlight w:val="cyan"/>
            <w:rPrChange w:id="219" w:author="Lane, Stefanie" w:date="2023-04-10T11:35:00Z">
              <w:rPr>
                <w:rFonts w:cstheme="minorHAnsi"/>
                <w:sz w:val="24"/>
                <w:szCs w:val="24"/>
              </w:rPr>
            </w:rPrChange>
          </w:rPr>
          <w:delText>,</w:delText>
        </w:r>
        <w:r w:rsidR="000857EC" w:rsidRPr="00D84FE9" w:rsidDel="00480AAD">
          <w:rPr>
            <w:rFonts w:cstheme="minorHAnsi"/>
            <w:sz w:val="24"/>
            <w:szCs w:val="24"/>
            <w:highlight w:val="cyan"/>
            <w:rPrChange w:id="220" w:author="Lane, Stefanie" w:date="2023-04-10T11:35:00Z">
              <w:rPr>
                <w:rFonts w:cstheme="minorHAnsi"/>
                <w:sz w:val="24"/>
                <w:szCs w:val="24"/>
              </w:rPr>
            </w:rPrChange>
          </w:rPr>
          <w:delText xml:space="preserve"> recruitment of </w:delText>
        </w:r>
        <w:r w:rsidR="00455F2D" w:rsidRPr="00D84FE9" w:rsidDel="00480AAD">
          <w:rPr>
            <w:rFonts w:cstheme="minorHAnsi"/>
            <w:sz w:val="24"/>
            <w:szCs w:val="24"/>
            <w:highlight w:val="cyan"/>
            <w:rPrChange w:id="221" w:author="Lane, Stefanie" w:date="2023-04-10T11:35:00Z">
              <w:rPr>
                <w:rFonts w:cstheme="minorHAnsi"/>
                <w:sz w:val="24"/>
                <w:szCs w:val="24"/>
              </w:rPr>
            </w:rPrChange>
          </w:rPr>
          <w:delText>plants following a disturbance like grazing is</w:delText>
        </w:r>
      </w:del>
      <w:ins w:id="222" w:author="n" w:date="2023-03-09T08:49:00Z">
        <w:del w:id="223" w:author="Lane, Stefanie" w:date="2023-04-10T10:05:00Z">
          <w:r w:rsidR="000610DB" w:rsidRPr="00D84FE9" w:rsidDel="00480AAD">
            <w:rPr>
              <w:rFonts w:cstheme="minorHAnsi"/>
              <w:sz w:val="24"/>
              <w:szCs w:val="24"/>
              <w:highlight w:val="cyan"/>
              <w:rPrChange w:id="224" w:author="Lane, Stefanie" w:date="2023-04-10T11:35:00Z">
                <w:rPr>
                  <w:rFonts w:cstheme="minorHAnsi"/>
                  <w:sz w:val="24"/>
                  <w:szCs w:val="24"/>
                </w:rPr>
              </w:rPrChange>
            </w:rPr>
            <w:delText xml:space="preserve"> often</w:delText>
          </w:r>
        </w:del>
      </w:ins>
      <w:del w:id="225" w:author="Lane, Stefanie" w:date="2023-04-10T10:05:00Z">
        <w:r w:rsidR="00455F2D" w:rsidRPr="00D84FE9" w:rsidDel="00480AAD">
          <w:rPr>
            <w:rFonts w:cstheme="minorHAnsi"/>
            <w:sz w:val="24"/>
            <w:szCs w:val="24"/>
            <w:highlight w:val="cyan"/>
            <w:rPrChange w:id="226" w:author="Lane, Stefanie" w:date="2023-04-10T11:35:00Z">
              <w:rPr>
                <w:rFonts w:cstheme="minorHAnsi"/>
                <w:sz w:val="24"/>
                <w:szCs w:val="24"/>
              </w:rPr>
            </w:rPrChange>
          </w:rPr>
          <w:delText xml:space="preserve"> dependent upon remaining propagules such as clonally reproductive fragments or seeds.</w:delText>
        </w:r>
        <w:r w:rsidR="00455F2D" w:rsidRPr="00D84FE9" w:rsidDel="00480AAD">
          <w:rPr>
            <w:rFonts w:cstheme="minorHAnsi"/>
            <w:sz w:val="24"/>
            <w:szCs w:val="24"/>
            <w:rPrChange w:id="227" w:author="Lane, Stefanie" w:date="2023-04-10T11:35:00Z">
              <w:rPr>
                <w:rFonts w:cstheme="minorHAnsi"/>
              </w:rPr>
            </w:rPrChange>
          </w:rPr>
          <w:delText xml:space="preserve"> </w:delText>
        </w:r>
        <w:r w:rsidR="00A67C1D" w:rsidRPr="00D84FE9" w:rsidDel="00480AAD">
          <w:rPr>
            <w:rFonts w:cstheme="minorHAnsi"/>
            <w:sz w:val="24"/>
            <w:szCs w:val="24"/>
            <w:rPrChange w:id="228" w:author="Lane, Stefanie" w:date="2023-04-10T11:35:00Z">
              <w:rPr>
                <w:rFonts w:cstheme="minorHAnsi"/>
              </w:rPr>
            </w:rPrChange>
          </w:rPr>
          <w:delText>In e</w:delText>
        </w:r>
      </w:del>
      <w:del w:id="229" w:author="Lane, Stefanie" w:date="2023-04-10T11:17:00Z">
        <w:r w:rsidR="00A67C1D" w:rsidRPr="00D84FE9" w:rsidDel="00A81846">
          <w:rPr>
            <w:rFonts w:cstheme="minorHAnsi"/>
            <w:sz w:val="24"/>
            <w:szCs w:val="24"/>
            <w:rPrChange w:id="230" w:author="Lane, Stefanie" w:date="2023-04-10T11:35:00Z">
              <w:rPr>
                <w:rFonts w:cstheme="minorHAnsi"/>
              </w:rPr>
            </w:rPrChange>
          </w:rPr>
          <w:delText>stuaries, t</w:delText>
        </w:r>
        <w:r w:rsidR="00455F2D" w:rsidRPr="00D84FE9" w:rsidDel="00A81846">
          <w:rPr>
            <w:rFonts w:cstheme="minorHAnsi"/>
            <w:sz w:val="24"/>
            <w:szCs w:val="24"/>
            <w:rPrChange w:id="231" w:author="Lane, Stefanie" w:date="2023-04-10T11:35:00Z">
              <w:rPr>
                <w:rFonts w:cstheme="minorHAnsi"/>
              </w:rPr>
            </w:rPrChange>
          </w:rPr>
          <w:delText xml:space="preserve">hese propagules </w:delText>
        </w:r>
        <w:r w:rsidR="00551D3F" w:rsidRPr="00D84FE9" w:rsidDel="00A81846">
          <w:rPr>
            <w:rFonts w:cstheme="minorHAnsi"/>
            <w:sz w:val="24"/>
            <w:szCs w:val="24"/>
            <w:rPrChange w:id="232" w:author="Lane, Stefanie" w:date="2023-04-10T11:35:00Z">
              <w:rPr>
                <w:rFonts w:cstheme="minorHAnsi"/>
              </w:rPr>
            </w:rPrChange>
          </w:rPr>
          <w:delText xml:space="preserve">are dependent upon sufficient </w:delText>
        </w:r>
        <w:r w:rsidR="00F756D3" w:rsidRPr="00D84FE9" w:rsidDel="00A81846">
          <w:rPr>
            <w:rFonts w:cstheme="minorHAnsi"/>
            <w:sz w:val="24"/>
            <w:szCs w:val="24"/>
            <w:rPrChange w:id="233" w:author="Lane, Stefanie" w:date="2023-04-10T11:35:00Z">
              <w:rPr>
                <w:rFonts w:cstheme="minorHAnsi"/>
              </w:rPr>
            </w:rPrChange>
          </w:rPr>
          <w:delText xml:space="preserve">stress-free </w:delText>
        </w:r>
        <w:r w:rsidR="00BD0CC1" w:rsidRPr="00D84FE9" w:rsidDel="00A81846">
          <w:rPr>
            <w:rFonts w:cstheme="minorHAnsi"/>
            <w:sz w:val="24"/>
            <w:szCs w:val="24"/>
            <w:rPrChange w:id="234" w:author="Lane, Stefanie" w:date="2023-04-10T11:35:00Z">
              <w:rPr>
                <w:rFonts w:cstheme="minorHAnsi"/>
              </w:rPr>
            </w:rPrChange>
          </w:rPr>
          <w:delText>“</w:delText>
        </w:r>
        <w:r w:rsidR="00551D3F" w:rsidRPr="00D84FE9" w:rsidDel="00A81846">
          <w:rPr>
            <w:rFonts w:cstheme="minorHAnsi"/>
            <w:sz w:val="24"/>
            <w:szCs w:val="24"/>
            <w:rPrChange w:id="235" w:author="Lane, Stefanie" w:date="2023-04-10T11:35:00Z">
              <w:rPr>
                <w:rFonts w:cstheme="minorHAnsi"/>
              </w:rPr>
            </w:rPrChange>
          </w:rPr>
          <w:delText>windows of opportunity</w:delText>
        </w:r>
        <w:r w:rsidR="00BD0CC1" w:rsidRPr="00D84FE9" w:rsidDel="00A81846">
          <w:rPr>
            <w:rFonts w:cstheme="minorHAnsi"/>
            <w:sz w:val="24"/>
            <w:szCs w:val="24"/>
            <w:rPrChange w:id="236" w:author="Lane, Stefanie" w:date="2023-04-10T11:35:00Z">
              <w:rPr>
                <w:rFonts w:cstheme="minorHAnsi"/>
              </w:rPr>
            </w:rPrChange>
          </w:rPr>
          <w:delText>”</w:delText>
        </w:r>
        <w:r w:rsidR="00551D3F" w:rsidRPr="00D84FE9" w:rsidDel="00A81846">
          <w:rPr>
            <w:rFonts w:cstheme="minorHAnsi"/>
            <w:sz w:val="24"/>
            <w:szCs w:val="24"/>
            <w:rPrChange w:id="237" w:author="Lane, Stefanie" w:date="2023-04-10T11:35:00Z">
              <w:rPr>
                <w:rFonts w:cstheme="minorHAnsi"/>
              </w:rPr>
            </w:rPrChange>
          </w:rPr>
          <w:delText xml:space="preserve"> to establis</w:delText>
        </w:r>
        <w:r w:rsidR="004E2424" w:rsidRPr="00D84FE9" w:rsidDel="00A81846">
          <w:rPr>
            <w:rFonts w:cstheme="minorHAnsi"/>
            <w:sz w:val="24"/>
            <w:szCs w:val="24"/>
            <w:rPrChange w:id="238" w:author="Lane, Stefanie" w:date="2023-04-10T11:35:00Z">
              <w:rPr>
                <w:rFonts w:cstheme="minorHAnsi"/>
              </w:rPr>
            </w:rPrChange>
          </w:rPr>
          <w:delText xml:space="preserve">h, where clonal fragments </w:delText>
        </w:r>
      </w:del>
      <w:del w:id="239" w:author="Lane, Stefanie" w:date="2023-04-10T10:00:00Z">
        <w:r w:rsidR="004E2424" w:rsidRPr="00D84FE9" w:rsidDel="00145EC1">
          <w:rPr>
            <w:rFonts w:cstheme="minorHAnsi"/>
            <w:sz w:val="24"/>
            <w:szCs w:val="24"/>
            <w:rPrChange w:id="240" w:author="Lane, Stefanie" w:date="2023-04-10T11:35:00Z">
              <w:rPr>
                <w:rFonts w:cstheme="minorHAnsi"/>
              </w:rPr>
            </w:rPrChange>
          </w:rPr>
          <w:delText xml:space="preserve">have </w:delText>
        </w:r>
      </w:del>
      <w:del w:id="241" w:author="Lane, Stefanie" w:date="2023-04-10T11:17:00Z">
        <w:r w:rsidR="004E2424" w:rsidRPr="00D84FE9" w:rsidDel="00A81846">
          <w:rPr>
            <w:rFonts w:cstheme="minorHAnsi"/>
            <w:sz w:val="24"/>
            <w:szCs w:val="24"/>
            <w:rPrChange w:id="242" w:author="Lane, Stefanie" w:date="2023-04-10T11:35:00Z">
              <w:rPr>
                <w:rFonts w:cstheme="minorHAnsi"/>
              </w:rPr>
            </w:rPrChange>
          </w:rPr>
          <w:delText xml:space="preserve">a greater stress tolerance </w:delText>
        </w:r>
        <w:r w:rsidR="00F756D3" w:rsidRPr="00D84FE9" w:rsidDel="00A81846">
          <w:rPr>
            <w:rFonts w:cstheme="minorHAnsi"/>
            <w:sz w:val="24"/>
            <w:szCs w:val="24"/>
            <w:rPrChange w:id="243" w:author="Lane, Stefanie" w:date="2023-04-10T11:35:00Z">
              <w:rPr>
                <w:rFonts w:cstheme="minorHAnsi"/>
              </w:rPr>
            </w:rPrChange>
          </w:rPr>
          <w:delText xml:space="preserve">to recurring tidal disturbance </w:delText>
        </w:r>
        <w:r w:rsidR="004E2424" w:rsidRPr="00D84FE9" w:rsidDel="00A81846">
          <w:rPr>
            <w:rFonts w:cstheme="minorHAnsi"/>
            <w:sz w:val="24"/>
            <w:szCs w:val="24"/>
            <w:rPrChange w:id="244" w:author="Lane, Stefanie" w:date="2023-04-10T11:35:00Z">
              <w:rPr>
                <w:rFonts w:cstheme="minorHAnsi"/>
              </w:rPr>
            </w:rPrChange>
          </w:rPr>
          <w:delText xml:space="preserve">than seeds </w:delText>
        </w:r>
        <w:r w:rsidR="004E2424" w:rsidRPr="00D84FE9" w:rsidDel="00A81846">
          <w:rPr>
            <w:rFonts w:cstheme="minorHAnsi"/>
            <w:sz w:val="24"/>
            <w:szCs w:val="24"/>
            <w:rPrChange w:id="245" w:author="Lane, Stefanie" w:date="2023-04-10T11:35:00Z">
              <w:rPr>
                <w:rFonts w:cstheme="minorHAnsi"/>
              </w:rPr>
            </w:rPrChange>
          </w:rPr>
          <w:fldChar w:fldCharType="begin"/>
        </w:r>
        <w:r w:rsidR="004E2424" w:rsidRPr="00D84FE9" w:rsidDel="00A81846">
          <w:rPr>
            <w:rFonts w:cstheme="minorHAnsi"/>
            <w:sz w:val="24"/>
            <w:szCs w:val="24"/>
            <w:rPrChange w:id="246" w:author="Lane, Stefanie" w:date="2023-04-10T11:35:00Z">
              <w:rPr>
                <w:rFonts w:cstheme="minorHAnsi"/>
              </w:rPr>
            </w:rPrChange>
          </w:rPr>
          <w:del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delInstrText>
        </w:r>
        <w:r w:rsidR="004E2424" w:rsidRPr="00D84FE9" w:rsidDel="00A81846">
          <w:rPr>
            <w:rFonts w:cstheme="minorHAnsi"/>
            <w:sz w:val="24"/>
            <w:szCs w:val="24"/>
            <w:rPrChange w:id="247" w:author="Lane, Stefanie" w:date="2023-04-10T11:35:00Z">
              <w:rPr>
                <w:rFonts w:cstheme="minorHAnsi"/>
              </w:rPr>
            </w:rPrChange>
          </w:rPr>
          <w:fldChar w:fldCharType="separate"/>
        </w:r>
        <w:r w:rsidR="004E2424" w:rsidRPr="00D84FE9" w:rsidDel="00A81846">
          <w:rPr>
            <w:rFonts w:cstheme="minorHAnsi"/>
            <w:sz w:val="24"/>
            <w:szCs w:val="24"/>
            <w:rPrChange w:id="248" w:author="Lane, Stefanie" w:date="2023-04-10T11:35:00Z">
              <w:rPr>
                <w:rFonts w:ascii="Calibri" w:hAnsi="Calibri" w:cs="Calibri"/>
              </w:rPr>
            </w:rPrChange>
          </w:rPr>
          <w:delText>(Silinski et al., 2016)</w:delText>
        </w:r>
        <w:r w:rsidR="004E2424" w:rsidRPr="00D84FE9" w:rsidDel="00A81846">
          <w:rPr>
            <w:rFonts w:cstheme="minorHAnsi"/>
            <w:sz w:val="24"/>
            <w:szCs w:val="24"/>
            <w:rPrChange w:id="249" w:author="Lane, Stefanie" w:date="2023-04-10T11:35:00Z">
              <w:rPr>
                <w:rFonts w:cstheme="minorHAnsi"/>
              </w:rPr>
            </w:rPrChange>
          </w:rPr>
          <w:fldChar w:fldCharType="end"/>
        </w:r>
        <w:r w:rsidR="00E570FC" w:rsidRPr="00D84FE9" w:rsidDel="00A81846">
          <w:rPr>
            <w:rFonts w:cstheme="minorHAnsi"/>
            <w:sz w:val="24"/>
            <w:szCs w:val="24"/>
            <w:rPrChange w:id="250" w:author="Lane, Stefanie" w:date="2023-04-10T11:35:00Z">
              <w:rPr>
                <w:rFonts w:cstheme="minorHAnsi"/>
              </w:rPr>
            </w:rPrChange>
          </w:rPr>
          <w:delText xml:space="preserve">. </w:delText>
        </w:r>
      </w:del>
      <w:r w:rsidR="0038182E" w:rsidRPr="00D84FE9">
        <w:rPr>
          <w:rFonts w:cstheme="minorHAnsi"/>
          <w:sz w:val="24"/>
          <w:szCs w:val="24"/>
          <w:rPrChange w:id="251" w:author="Lane, Stefanie" w:date="2023-04-10T11:35:00Z">
            <w:rPr>
              <w:rFonts w:cstheme="minorHAnsi"/>
            </w:rPr>
          </w:rPrChange>
        </w:rPr>
        <w:t xml:space="preserve">Availability of </w:t>
      </w:r>
      <w:del w:id="252" w:author="Lane, Stefanie" w:date="2023-04-10T10:07:00Z">
        <w:r w:rsidR="009F2B6E" w:rsidRPr="00D84FE9" w:rsidDel="00025A3C">
          <w:rPr>
            <w:rFonts w:cstheme="minorHAnsi"/>
            <w:sz w:val="24"/>
            <w:szCs w:val="24"/>
            <w:rPrChange w:id="253" w:author="Lane, Stefanie" w:date="2023-04-10T11:35:00Z">
              <w:rPr>
                <w:rFonts w:cstheme="minorHAnsi"/>
              </w:rPr>
            </w:rPrChange>
          </w:rPr>
          <w:delText xml:space="preserve">historically </w:delText>
        </w:r>
      </w:del>
      <w:del w:id="254" w:author="Lane, Stefanie" w:date="2023-04-10T11:33:00Z">
        <w:r w:rsidR="009F2B6E" w:rsidRPr="00D84FE9" w:rsidDel="00060EAA">
          <w:rPr>
            <w:rFonts w:cstheme="minorHAnsi"/>
            <w:sz w:val="24"/>
            <w:szCs w:val="24"/>
            <w:rPrChange w:id="255" w:author="Lane, Stefanie" w:date="2023-04-10T11:35:00Z">
              <w:rPr>
                <w:rFonts w:cstheme="minorHAnsi"/>
              </w:rPr>
            </w:rPrChange>
          </w:rPr>
          <w:delText xml:space="preserve">dominant species’ </w:delText>
        </w:r>
      </w:del>
      <w:r w:rsidR="0038182E" w:rsidRPr="00D84FE9">
        <w:rPr>
          <w:rFonts w:cstheme="minorHAnsi"/>
          <w:sz w:val="24"/>
          <w:szCs w:val="24"/>
          <w:rPrChange w:id="256" w:author="Lane, Stefanie" w:date="2023-04-10T11:35:00Z">
            <w:rPr>
              <w:rFonts w:cstheme="minorHAnsi"/>
            </w:rPr>
          </w:rPrChange>
        </w:rPr>
        <w:t>propagule</w:t>
      </w:r>
      <w:del w:id="257" w:author="Lane, Stefanie" w:date="2023-04-10T11:33:00Z">
        <w:r w:rsidR="0038182E" w:rsidRPr="00D84FE9" w:rsidDel="00060EAA">
          <w:rPr>
            <w:rFonts w:cstheme="minorHAnsi"/>
            <w:sz w:val="24"/>
            <w:szCs w:val="24"/>
            <w:rPrChange w:id="258" w:author="Lane, Stefanie" w:date="2023-04-10T11:35:00Z">
              <w:rPr>
                <w:rFonts w:cstheme="minorHAnsi"/>
              </w:rPr>
            </w:rPrChange>
          </w:rPr>
          <w:delText>s</w:delText>
        </w:r>
      </w:del>
      <w:ins w:id="259" w:author="Lane, Stefanie" w:date="2023-04-10T11:33:00Z">
        <w:r w:rsidR="00060EAA" w:rsidRPr="00D84FE9">
          <w:rPr>
            <w:rFonts w:cstheme="minorHAnsi"/>
            <w:sz w:val="24"/>
            <w:szCs w:val="24"/>
            <w:rPrChange w:id="260" w:author="Lane, Stefanie" w:date="2023-04-10T11:35:00Z">
              <w:rPr>
                <w:rFonts w:cstheme="minorHAnsi"/>
              </w:rPr>
            </w:rPrChange>
          </w:rPr>
          <w:t xml:space="preserve"> types</w:t>
        </w:r>
      </w:ins>
      <w:r w:rsidR="0038182E" w:rsidRPr="00D84FE9">
        <w:rPr>
          <w:rFonts w:cstheme="minorHAnsi"/>
          <w:sz w:val="24"/>
          <w:szCs w:val="24"/>
          <w:rPrChange w:id="261" w:author="Lane, Stefanie" w:date="2023-04-10T11:35:00Z">
            <w:rPr>
              <w:rFonts w:cstheme="minorHAnsi"/>
            </w:rPr>
          </w:rPrChange>
        </w:rPr>
        <w:t xml:space="preserve"> and the</w:t>
      </w:r>
      <w:ins w:id="262" w:author="Lane, Stefanie" w:date="2023-04-10T11:32:00Z">
        <w:r w:rsidR="00060EAA" w:rsidRPr="00D84FE9">
          <w:rPr>
            <w:rFonts w:cstheme="minorHAnsi"/>
            <w:sz w:val="24"/>
            <w:szCs w:val="24"/>
            <w:rPrChange w:id="263" w:author="Lane, Stefanie" w:date="2023-04-10T11:35:00Z">
              <w:rPr>
                <w:rFonts w:cstheme="minorHAnsi"/>
              </w:rPr>
            </w:rPrChange>
          </w:rPr>
          <w:t>ir respective</w:t>
        </w:r>
      </w:ins>
      <w:del w:id="264" w:author="Lane, Stefanie" w:date="2023-04-10T11:26:00Z">
        <w:r w:rsidR="0038182E" w:rsidRPr="00D84FE9" w:rsidDel="00EE2B90">
          <w:rPr>
            <w:rFonts w:cstheme="minorHAnsi"/>
            <w:sz w:val="24"/>
            <w:szCs w:val="24"/>
            <w:rPrChange w:id="265" w:author="Lane, Stefanie" w:date="2023-04-10T11:35:00Z">
              <w:rPr>
                <w:rFonts w:cstheme="minorHAnsi"/>
              </w:rPr>
            </w:rPrChange>
          </w:rPr>
          <w:delText>ir</w:delText>
        </w:r>
      </w:del>
      <w:r w:rsidR="0038182E" w:rsidRPr="00D84FE9">
        <w:rPr>
          <w:rFonts w:cstheme="minorHAnsi"/>
          <w:sz w:val="24"/>
          <w:szCs w:val="24"/>
          <w:rPrChange w:id="266" w:author="Lane, Stefanie" w:date="2023-04-10T11:35:00Z">
            <w:rPr>
              <w:rFonts w:cstheme="minorHAnsi"/>
            </w:rPr>
          </w:rPrChange>
        </w:rPr>
        <w:t xml:space="preserve"> </w:t>
      </w:r>
      <w:del w:id="267" w:author="Lane, Stefanie" w:date="2023-04-10T11:26:00Z">
        <w:r w:rsidR="0038182E" w:rsidRPr="00D84FE9" w:rsidDel="00EE2B90">
          <w:rPr>
            <w:rFonts w:cstheme="minorHAnsi"/>
            <w:sz w:val="24"/>
            <w:szCs w:val="24"/>
            <w:rPrChange w:id="268" w:author="Lane, Stefanie" w:date="2023-04-10T11:35:00Z">
              <w:rPr>
                <w:rFonts w:cstheme="minorHAnsi"/>
              </w:rPr>
            </w:rPrChange>
          </w:rPr>
          <w:delText xml:space="preserve">respective </w:delText>
        </w:r>
      </w:del>
      <w:r w:rsidR="0038182E" w:rsidRPr="00D84FE9">
        <w:rPr>
          <w:rFonts w:cstheme="minorHAnsi"/>
          <w:sz w:val="24"/>
          <w:szCs w:val="24"/>
          <w:rPrChange w:id="269" w:author="Lane, Stefanie" w:date="2023-04-10T11:35:00Z">
            <w:rPr>
              <w:rFonts w:cstheme="minorHAnsi"/>
            </w:rPr>
          </w:rPrChange>
        </w:rPr>
        <w:t xml:space="preserve">competitive </w:t>
      </w:r>
      <w:ins w:id="270" w:author="Lane, Stefanie" w:date="2023-04-10T11:33:00Z">
        <w:r w:rsidR="00060EAA" w:rsidRPr="00D84FE9">
          <w:rPr>
            <w:rFonts w:cstheme="minorHAnsi"/>
            <w:sz w:val="24"/>
            <w:szCs w:val="24"/>
            <w:rPrChange w:id="271" w:author="Lane, Stefanie" w:date="2023-04-10T11:35:00Z">
              <w:rPr>
                <w:rFonts w:cstheme="minorHAnsi"/>
              </w:rPr>
            </w:rPrChange>
          </w:rPr>
          <w:t xml:space="preserve">recruitment </w:t>
        </w:r>
      </w:ins>
      <w:r w:rsidR="0038182E" w:rsidRPr="00D84FE9">
        <w:rPr>
          <w:rFonts w:cstheme="minorHAnsi"/>
          <w:sz w:val="24"/>
          <w:szCs w:val="24"/>
          <w:rPrChange w:id="272" w:author="Lane, Stefanie" w:date="2023-04-10T11:35:00Z">
            <w:rPr>
              <w:rFonts w:cstheme="minorHAnsi"/>
            </w:rPr>
          </w:rPrChange>
        </w:rPr>
        <w:t xml:space="preserve">advantages </w:t>
      </w:r>
      <w:r w:rsidR="009F2B6E" w:rsidRPr="00D84FE9">
        <w:rPr>
          <w:rFonts w:cstheme="minorHAnsi"/>
          <w:sz w:val="24"/>
          <w:szCs w:val="24"/>
          <w:rPrChange w:id="273" w:author="Lane, Stefanie" w:date="2023-04-10T11:35:00Z">
            <w:rPr>
              <w:rFonts w:cstheme="minorHAnsi"/>
            </w:rPr>
          </w:rPrChange>
        </w:rPr>
        <w:t>is</w:t>
      </w:r>
      <w:r w:rsidR="0038182E" w:rsidRPr="00D84FE9">
        <w:rPr>
          <w:rFonts w:cstheme="minorHAnsi"/>
          <w:sz w:val="24"/>
          <w:szCs w:val="24"/>
          <w:rPrChange w:id="274" w:author="Lane, Stefanie" w:date="2023-04-10T11:35:00Z">
            <w:rPr>
              <w:rFonts w:cstheme="minorHAnsi"/>
            </w:rPr>
          </w:rPrChange>
        </w:rPr>
        <w:t xml:space="preserve"> species-specific, and </w:t>
      </w:r>
      <w:r w:rsidR="008312A0" w:rsidRPr="00D84FE9">
        <w:rPr>
          <w:rFonts w:cstheme="minorHAnsi"/>
          <w:sz w:val="24"/>
          <w:szCs w:val="24"/>
          <w:rPrChange w:id="275" w:author="Lane, Stefanie" w:date="2023-04-10T11:35:00Z">
            <w:rPr>
              <w:rFonts w:cstheme="minorHAnsi"/>
            </w:rPr>
          </w:rPrChange>
        </w:rPr>
        <w:t xml:space="preserve">competitive growth strategies of historically dominant species may be overshadowed by </w:t>
      </w:r>
      <w:ins w:id="276" w:author="Lane, Stefanie" w:date="2023-04-10T10:07:00Z">
        <w:r w:rsidR="00025A3C" w:rsidRPr="00D84FE9">
          <w:rPr>
            <w:rFonts w:cstheme="minorHAnsi"/>
            <w:sz w:val="24"/>
            <w:szCs w:val="24"/>
            <w:rPrChange w:id="277" w:author="Lane, Stefanie" w:date="2023-04-10T11:35:00Z">
              <w:rPr>
                <w:rFonts w:cstheme="minorHAnsi"/>
              </w:rPr>
            </w:rPrChange>
          </w:rPr>
          <w:t>no</w:t>
        </w:r>
      </w:ins>
      <w:ins w:id="278" w:author="Lane, Stefanie" w:date="2023-04-10T10:08:00Z">
        <w:r w:rsidR="00025A3C" w:rsidRPr="00D84FE9">
          <w:rPr>
            <w:rFonts w:cstheme="minorHAnsi"/>
            <w:sz w:val="24"/>
            <w:szCs w:val="24"/>
            <w:rPrChange w:id="279" w:author="Lane, Stefanie" w:date="2023-04-10T11:35:00Z">
              <w:rPr>
                <w:rFonts w:cstheme="minorHAnsi"/>
              </w:rPr>
            </w:rPrChange>
          </w:rPr>
          <w:t xml:space="preserve">vel </w:t>
        </w:r>
      </w:ins>
      <w:r w:rsidR="00EA57F5" w:rsidRPr="00D84FE9">
        <w:rPr>
          <w:rFonts w:cstheme="minorHAnsi"/>
          <w:sz w:val="24"/>
          <w:szCs w:val="24"/>
          <w:rPrChange w:id="280" w:author="Lane, Stefanie" w:date="2023-04-10T11:35:00Z">
            <w:rPr>
              <w:rFonts w:cstheme="minorHAnsi"/>
            </w:rPr>
          </w:rPrChange>
        </w:rPr>
        <w:t xml:space="preserve">propagule pressure </w:t>
      </w:r>
      <w:r w:rsidR="000D3B0A" w:rsidRPr="00D84FE9">
        <w:rPr>
          <w:rFonts w:cstheme="minorHAnsi"/>
          <w:sz w:val="24"/>
          <w:szCs w:val="24"/>
          <w:rPrChange w:id="281" w:author="Lane, Stefanie" w:date="2023-04-10T11:35:00Z">
            <w:rPr>
              <w:rFonts w:cstheme="minorHAnsi"/>
            </w:rPr>
          </w:rPrChange>
        </w:rPr>
        <w:t xml:space="preserve">following disturbance </w:t>
      </w:r>
      <w:r w:rsidR="00EA57F5" w:rsidRPr="00D84FE9">
        <w:rPr>
          <w:rFonts w:cstheme="minorHAnsi"/>
          <w:sz w:val="24"/>
          <w:szCs w:val="24"/>
          <w:rPrChange w:id="282" w:author="Lane, Stefanie" w:date="2023-04-10T11:35:00Z">
            <w:rPr>
              <w:rFonts w:cstheme="minorHAnsi"/>
            </w:rPr>
          </w:rPrChange>
        </w:rPr>
        <w:fldChar w:fldCharType="begin"/>
      </w:r>
      <w:r w:rsidR="00EA57F5" w:rsidRPr="00D84FE9">
        <w:rPr>
          <w:rFonts w:cstheme="minorHAnsi"/>
          <w:sz w:val="24"/>
          <w:szCs w:val="24"/>
          <w:rPrChange w:id="283" w:author="Lane, Stefanie" w:date="2023-04-10T11:35:00Z">
            <w:rPr>
              <w:rFonts w:cstheme="minorHAnsi"/>
            </w:rPr>
          </w:rPrChange>
        </w:rPr>
        <w:instrText xml:space="preserve"> ADDIN ZOTERO_ITEM CSL_CITATION {"citationID":"mZzxRBvK","properties":{"formattedCitation":"(Lavorel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EA57F5" w:rsidRPr="00D84FE9">
        <w:rPr>
          <w:rFonts w:cstheme="minorHAnsi"/>
          <w:sz w:val="24"/>
          <w:szCs w:val="24"/>
          <w:rPrChange w:id="284" w:author="Lane, Stefanie" w:date="2023-04-10T11:35:00Z">
            <w:rPr>
              <w:rFonts w:cstheme="minorHAnsi"/>
            </w:rPr>
          </w:rPrChange>
        </w:rPr>
        <w:fldChar w:fldCharType="separate"/>
      </w:r>
      <w:r w:rsidR="00EA57F5" w:rsidRPr="00D84FE9">
        <w:rPr>
          <w:rFonts w:cstheme="minorHAnsi"/>
          <w:sz w:val="24"/>
          <w:szCs w:val="24"/>
          <w:rPrChange w:id="285" w:author="Lane, Stefanie" w:date="2023-04-10T11:35:00Z">
            <w:rPr>
              <w:rFonts w:ascii="Calibri" w:hAnsi="Calibri" w:cs="Calibri"/>
            </w:rPr>
          </w:rPrChange>
        </w:rPr>
        <w:t>(Lavorel &amp; Lebreton, 1992)</w:t>
      </w:r>
      <w:r w:rsidR="00EA57F5" w:rsidRPr="00D84FE9">
        <w:rPr>
          <w:rFonts w:cstheme="minorHAnsi"/>
          <w:sz w:val="24"/>
          <w:szCs w:val="24"/>
          <w:rPrChange w:id="286" w:author="Lane, Stefanie" w:date="2023-04-10T11:35:00Z">
            <w:rPr>
              <w:rFonts w:cstheme="minorHAnsi"/>
            </w:rPr>
          </w:rPrChange>
        </w:rPr>
        <w:fldChar w:fldCharType="end"/>
      </w:r>
      <w:r w:rsidR="00EA57F5" w:rsidRPr="00D84FE9">
        <w:rPr>
          <w:rFonts w:cstheme="minorHAnsi"/>
          <w:sz w:val="24"/>
          <w:szCs w:val="24"/>
          <w:rPrChange w:id="287" w:author="Lane, Stefanie" w:date="2023-04-10T11:35:00Z">
            <w:rPr>
              <w:rFonts w:cstheme="minorHAnsi"/>
            </w:rPr>
          </w:rPrChange>
        </w:rPr>
        <w:t>.</w:t>
      </w:r>
      <w:ins w:id="288" w:author="Lane, Stefanie" w:date="2023-04-10T11:35:00Z">
        <w:r w:rsidR="00E000A6">
          <w:rPr>
            <w:rFonts w:cstheme="minorHAnsi"/>
            <w:sz w:val="24"/>
            <w:szCs w:val="24"/>
          </w:rPr>
          <w:t xml:space="preserve"> </w:t>
        </w:r>
      </w:ins>
      <w:del w:id="289" w:author="Lane, Stefanie" w:date="2023-04-10T11:35:00Z">
        <w:r w:rsidR="00EA57F5" w:rsidRPr="00D84FE9" w:rsidDel="00E000A6">
          <w:rPr>
            <w:rFonts w:cstheme="minorHAnsi"/>
            <w:sz w:val="24"/>
            <w:szCs w:val="24"/>
            <w:rPrChange w:id="290" w:author="Lane, Stefanie" w:date="2023-04-10T11:35:00Z">
              <w:rPr>
                <w:rFonts w:cstheme="minorHAnsi"/>
              </w:rPr>
            </w:rPrChange>
          </w:rPr>
          <w:delText xml:space="preserve"> </w:delText>
        </w:r>
      </w:del>
      <w:ins w:id="291" w:author="Lane, Stefanie" w:date="2023-04-10T11:33:00Z">
        <w:r w:rsidR="00060EAA" w:rsidRPr="00E000A6">
          <w:rPr>
            <w:rFonts w:cstheme="minorHAnsi"/>
            <w:sz w:val="24"/>
            <w:szCs w:val="24"/>
            <w:rPrChange w:id="292" w:author="Lane, Stefanie" w:date="2023-04-10T11:35:00Z">
              <w:rPr>
                <w:rFonts w:cstheme="minorHAnsi"/>
              </w:rPr>
            </w:rPrChange>
          </w:rPr>
          <w:t xml:space="preserve">In estuaries, these propagules are dependent upon sufficient stress-free “windows of opportunity” to establish, where clonal fragments have a greater tolerance for natural environmental disturbance such as recurring tidal inundation than seeds </w:t>
        </w:r>
        <w:r w:rsidR="00060EAA" w:rsidRPr="00E000A6">
          <w:rPr>
            <w:rFonts w:cstheme="minorHAnsi"/>
            <w:sz w:val="24"/>
            <w:szCs w:val="24"/>
            <w:rPrChange w:id="293" w:author="Lane, Stefanie" w:date="2023-04-10T11:35:00Z">
              <w:rPr>
                <w:rFonts w:cstheme="minorHAnsi"/>
              </w:rPr>
            </w:rPrChange>
          </w:rPr>
          <w:fldChar w:fldCharType="begin"/>
        </w:r>
        <w:r w:rsidR="00060EAA" w:rsidRPr="00E000A6">
          <w:rPr>
            <w:rFonts w:cstheme="minorHAnsi"/>
            <w:sz w:val="24"/>
            <w:szCs w:val="24"/>
            <w:rPrChange w:id="294" w:author="Lane, Stefanie" w:date="2023-04-10T11:35:00Z">
              <w:rPr>
                <w:rFonts w:cstheme="minorHAnsi"/>
              </w:rPr>
            </w:rPrChange>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E000A6">
          <w:rPr>
            <w:rFonts w:cstheme="minorHAnsi"/>
            <w:sz w:val="24"/>
            <w:szCs w:val="24"/>
            <w:rPrChange w:id="295" w:author="Lane, Stefanie" w:date="2023-04-10T11:35:00Z">
              <w:rPr>
                <w:rFonts w:cstheme="minorHAnsi"/>
              </w:rPr>
            </w:rPrChange>
          </w:rPr>
          <w:fldChar w:fldCharType="separate"/>
        </w:r>
        <w:r w:rsidR="00060EAA" w:rsidRPr="00E000A6">
          <w:rPr>
            <w:rFonts w:cstheme="minorHAnsi"/>
            <w:sz w:val="24"/>
            <w:szCs w:val="24"/>
            <w:rPrChange w:id="296" w:author="Lane, Stefanie" w:date="2023-04-10T11:35:00Z">
              <w:rPr>
                <w:rFonts w:ascii="Calibri" w:hAnsi="Calibri" w:cs="Calibri"/>
              </w:rPr>
            </w:rPrChange>
          </w:rPr>
          <w:t>(Silinski et al., 2016)</w:t>
        </w:r>
        <w:r w:rsidR="00060EAA" w:rsidRPr="00E000A6">
          <w:rPr>
            <w:rFonts w:cstheme="minorHAnsi"/>
            <w:sz w:val="24"/>
            <w:szCs w:val="24"/>
            <w:rPrChange w:id="297" w:author="Lane, Stefanie" w:date="2023-04-10T11:35:00Z">
              <w:rPr>
                <w:rFonts w:cstheme="minorHAnsi"/>
              </w:rPr>
            </w:rPrChange>
          </w:rPr>
          <w:fldChar w:fldCharType="end"/>
        </w:r>
        <w:r w:rsidR="00060EAA" w:rsidRPr="00E000A6">
          <w:rPr>
            <w:rFonts w:cstheme="minorHAnsi"/>
            <w:sz w:val="24"/>
            <w:szCs w:val="24"/>
            <w:rPrChange w:id="298" w:author="Lane, Stefanie" w:date="2023-04-10T11:35:00Z">
              <w:rPr>
                <w:rFonts w:cstheme="minorHAnsi"/>
              </w:rPr>
            </w:rPrChange>
          </w:rPr>
          <w:t xml:space="preserve">. </w:t>
        </w:r>
      </w:ins>
    </w:p>
    <w:p w14:paraId="4F7D4FE0" w14:textId="7B4232AB" w:rsidR="007B3A3D" w:rsidRDefault="006404D0" w:rsidP="00326415">
      <w:pPr>
        <w:ind w:firstLine="720"/>
        <w:rPr>
          <w:ins w:id="299" w:author="Lane, Stefanie" w:date="2023-04-10T12:16:00Z"/>
          <w:rFonts w:cstheme="minorHAnsi"/>
          <w:sz w:val="24"/>
          <w:szCs w:val="24"/>
        </w:rPr>
      </w:pPr>
      <w:ins w:id="300" w:author="Lane, Stefanie" w:date="2023-04-10T11:30:00Z">
        <w:r>
          <w:rPr>
            <w:rFonts w:cstheme="minorHAnsi"/>
            <w:sz w:val="24"/>
            <w:szCs w:val="24"/>
          </w:rPr>
          <w:t xml:space="preserve">Windows of opportunity for </w:t>
        </w:r>
      </w:ins>
      <w:ins w:id="301" w:author="Lane, Stefanie" w:date="2023-04-10T12:06:00Z">
        <w:r w:rsidR="00184321">
          <w:rPr>
            <w:rFonts w:cstheme="minorHAnsi"/>
            <w:sz w:val="24"/>
            <w:szCs w:val="24"/>
          </w:rPr>
          <w:t xml:space="preserve">recruitment </w:t>
        </w:r>
      </w:ins>
      <w:ins w:id="302" w:author="Lane, Stefanie" w:date="2023-04-10T12:11:00Z">
        <w:r w:rsidR="00E640A8">
          <w:rPr>
            <w:rFonts w:cstheme="minorHAnsi"/>
            <w:sz w:val="24"/>
            <w:szCs w:val="24"/>
          </w:rPr>
          <w:t xml:space="preserve">and subsequent habitat recovery </w:t>
        </w:r>
      </w:ins>
      <w:ins w:id="303" w:author="Lane, Stefanie" w:date="2023-04-10T12:06:00Z">
        <w:r w:rsidR="00184321">
          <w:rPr>
            <w:rFonts w:cstheme="minorHAnsi"/>
            <w:sz w:val="24"/>
            <w:szCs w:val="24"/>
          </w:rPr>
          <w:t xml:space="preserve">are dependent </w:t>
        </w:r>
      </w:ins>
      <w:ins w:id="304" w:author="Lane, Stefanie" w:date="2023-04-10T12:14:00Z">
        <w:r w:rsidR="006E71E4">
          <w:rPr>
            <w:rFonts w:cstheme="minorHAnsi"/>
            <w:sz w:val="24"/>
            <w:szCs w:val="24"/>
          </w:rPr>
          <w:t xml:space="preserve">not only </w:t>
        </w:r>
      </w:ins>
      <w:ins w:id="305" w:author="Lane, Stefanie" w:date="2023-04-10T12:06:00Z">
        <w:r w:rsidR="00184321">
          <w:rPr>
            <w:rFonts w:cstheme="minorHAnsi"/>
            <w:sz w:val="24"/>
            <w:szCs w:val="24"/>
          </w:rPr>
          <w:t xml:space="preserve">on the propagule tolerance for </w:t>
        </w:r>
      </w:ins>
      <w:ins w:id="306" w:author="Lane, Stefanie" w:date="2023-04-10T12:08:00Z">
        <w:r w:rsidR="00CA6BA0">
          <w:rPr>
            <w:rFonts w:cstheme="minorHAnsi"/>
            <w:sz w:val="24"/>
            <w:szCs w:val="24"/>
          </w:rPr>
          <w:t>stress</w:t>
        </w:r>
      </w:ins>
      <w:ins w:id="307" w:author="Lane, Stefanie" w:date="2023-04-10T12:14:00Z">
        <w:r w:rsidR="006E71E4">
          <w:rPr>
            <w:rFonts w:cstheme="minorHAnsi"/>
            <w:sz w:val="24"/>
            <w:szCs w:val="24"/>
          </w:rPr>
          <w:t>,</w:t>
        </w:r>
      </w:ins>
      <w:ins w:id="308" w:author="Lane, Stefanie" w:date="2023-04-10T12:08:00Z">
        <w:r w:rsidR="00CA6BA0">
          <w:rPr>
            <w:rFonts w:cstheme="minorHAnsi"/>
            <w:sz w:val="24"/>
            <w:szCs w:val="24"/>
          </w:rPr>
          <w:t xml:space="preserve"> but</w:t>
        </w:r>
      </w:ins>
      <w:ins w:id="309" w:author="Lane, Stefanie" w:date="2023-04-10T12:06:00Z">
        <w:r w:rsidR="00184321">
          <w:rPr>
            <w:rFonts w:cstheme="minorHAnsi"/>
            <w:sz w:val="24"/>
            <w:szCs w:val="24"/>
          </w:rPr>
          <w:t xml:space="preserve"> </w:t>
        </w:r>
      </w:ins>
      <w:ins w:id="310" w:author="Lane, Stefanie" w:date="2023-04-10T12:14:00Z">
        <w:r w:rsidR="006E71E4">
          <w:rPr>
            <w:rFonts w:cstheme="minorHAnsi"/>
            <w:sz w:val="24"/>
            <w:szCs w:val="24"/>
          </w:rPr>
          <w:t>also</w:t>
        </w:r>
      </w:ins>
      <w:ins w:id="311" w:author="Lane, Stefanie" w:date="2023-04-10T12:07:00Z">
        <w:r w:rsidR="00C35667">
          <w:rPr>
            <w:rFonts w:cstheme="minorHAnsi"/>
            <w:sz w:val="24"/>
            <w:szCs w:val="24"/>
          </w:rPr>
          <w:t xml:space="preserve"> by the degree of disturbance</w:t>
        </w:r>
      </w:ins>
      <w:ins w:id="312" w:author="Lane, Stefanie" w:date="2023-04-10T12:08:00Z">
        <w:r w:rsidR="00CA6BA0">
          <w:rPr>
            <w:rFonts w:cstheme="minorHAnsi"/>
            <w:sz w:val="24"/>
            <w:szCs w:val="24"/>
          </w:rPr>
          <w:t>, with</w:t>
        </w:r>
      </w:ins>
      <w:ins w:id="313" w:author="Lane, Stefanie" w:date="2023-04-10T12:10:00Z">
        <w:r w:rsidR="00E640A8">
          <w:rPr>
            <w:rFonts w:cstheme="minorHAnsi"/>
            <w:sz w:val="24"/>
            <w:szCs w:val="24"/>
          </w:rPr>
          <w:t xml:space="preserve"> higher-intensity </w:t>
        </w:r>
      </w:ins>
      <w:ins w:id="314" w:author="Lane, Stefanie" w:date="2023-04-10T12:14:00Z">
        <w:r w:rsidR="00E43294">
          <w:rPr>
            <w:rFonts w:cstheme="minorHAnsi"/>
            <w:sz w:val="24"/>
            <w:szCs w:val="24"/>
          </w:rPr>
          <w:t xml:space="preserve">or persistent </w:t>
        </w:r>
      </w:ins>
      <w:ins w:id="315" w:author="Lane, Stefanie" w:date="2023-04-10T12:09:00Z">
        <w:r w:rsidR="00133593">
          <w:rPr>
            <w:rFonts w:cstheme="minorHAnsi"/>
            <w:sz w:val="24"/>
            <w:szCs w:val="24"/>
          </w:rPr>
          <w:t>pressures requiring</w:t>
        </w:r>
      </w:ins>
      <w:ins w:id="316" w:author="Lane, Stefanie" w:date="2023-04-10T12:08:00Z">
        <w:r w:rsidR="00CA6BA0">
          <w:rPr>
            <w:rFonts w:cstheme="minorHAnsi"/>
            <w:sz w:val="24"/>
            <w:szCs w:val="24"/>
          </w:rPr>
          <w:t xml:space="preserve"> longer </w:t>
        </w:r>
      </w:ins>
      <w:ins w:id="317" w:author="Lane, Stefanie" w:date="2023-04-10T12:09:00Z">
        <w:r w:rsidR="00133593">
          <w:rPr>
            <w:rFonts w:cstheme="minorHAnsi"/>
            <w:sz w:val="24"/>
            <w:szCs w:val="24"/>
          </w:rPr>
          <w:t>disturbance-free w</w:t>
        </w:r>
      </w:ins>
      <w:ins w:id="318" w:author="Lane, Stefanie" w:date="2023-04-10T12:08:00Z">
        <w:r w:rsidR="00CA6BA0">
          <w:rPr>
            <w:rFonts w:cstheme="minorHAnsi"/>
            <w:sz w:val="24"/>
            <w:szCs w:val="24"/>
          </w:rPr>
          <w:t xml:space="preserve">indows to recover. </w:t>
        </w:r>
      </w:ins>
      <w:commentRangeStart w:id="319"/>
      <w:ins w:id="320" w:author="n" w:date="2023-03-09T08:54:00Z">
        <w:del w:id="321" w:author="Lane, Stefanie" w:date="2023-04-10T11:30:00Z">
          <w:r w:rsidR="000610DB" w:rsidDel="008443DF">
            <w:rPr>
              <w:rFonts w:cstheme="minorHAnsi"/>
              <w:sz w:val="24"/>
              <w:szCs w:val="24"/>
            </w:rPr>
            <w:delText xml:space="preserve">Recovery </w:delText>
          </w:r>
        </w:del>
      </w:ins>
      <w:commentRangeEnd w:id="319"/>
      <w:ins w:id="322" w:author="n" w:date="2023-03-09T09:05:00Z">
        <w:del w:id="323" w:author="Lane, Stefanie" w:date="2023-04-10T11:30:00Z">
          <w:r w:rsidR="00290150" w:rsidDel="008443DF">
            <w:rPr>
              <w:rStyle w:val="CommentReference"/>
            </w:rPr>
            <w:commentReference w:id="319"/>
          </w:r>
        </w:del>
      </w:ins>
      <w:ins w:id="324" w:author="n" w:date="2023-03-09T08:54:00Z">
        <w:del w:id="325" w:author="Lane, Stefanie" w:date="2023-04-10T11:30:00Z">
          <w:r w:rsidR="000610DB" w:rsidDel="008443DF">
            <w:rPr>
              <w:rFonts w:cstheme="minorHAnsi"/>
              <w:sz w:val="24"/>
              <w:szCs w:val="24"/>
            </w:rPr>
            <w:delText xml:space="preserve">from disturbance also depends on </w:delText>
          </w:r>
        </w:del>
        <w:del w:id="326" w:author="Lane, Stefanie" w:date="2023-04-10T11:34:00Z">
          <w:r w:rsidR="000610DB" w:rsidDel="002F63E2">
            <w:rPr>
              <w:rFonts w:cstheme="minorHAnsi"/>
              <w:sz w:val="24"/>
              <w:szCs w:val="24"/>
            </w:rPr>
            <w:delText>the cessation of that disturbance</w:delText>
          </w:r>
        </w:del>
      </w:ins>
      <w:ins w:id="327" w:author="n" w:date="2023-03-09T09:02:00Z">
        <w:del w:id="328" w:author="Lane, Stefanie" w:date="2023-04-10T11:34:00Z">
          <w:r w:rsidR="00290150" w:rsidDel="002F63E2">
            <w:rPr>
              <w:rFonts w:cstheme="minorHAnsi"/>
              <w:sz w:val="24"/>
              <w:szCs w:val="24"/>
            </w:rPr>
            <w:delText>, allowing</w:delText>
          </w:r>
        </w:del>
      </w:ins>
      <w:ins w:id="329" w:author="n" w:date="2023-03-09T08:54:00Z">
        <w:del w:id="330" w:author="Lane, Stefanie" w:date="2023-04-10T11:34:00Z">
          <w:r w:rsidR="000610DB" w:rsidDel="002F63E2">
            <w:rPr>
              <w:rFonts w:cstheme="minorHAnsi"/>
              <w:sz w:val="24"/>
              <w:szCs w:val="24"/>
            </w:rPr>
            <w:delText xml:space="preserve"> </w:delText>
          </w:r>
        </w:del>
        <w:del w:id="331" w:author="Lane, Stefanie" w:date="2023-04-10T12:09:00Z">
          <w:r w:rsidR="000610DB" w:rsidDel="00133593">
            <w:rPr>
              <w:rFonts w:cstheme="minorHAnsi"/>
              <w:sz w:val="24"/>
              <w:szCs w:val="24"/>
            </w:rPr>
            <w:delText xml:space="preserve">an adequate period of time for </w:delText>
          </w:r>
        </w:del>
        <w:del w:id="332" w:author="Lane, Stefanie" w:date="2023-04-10T11:34:00Z">
          <w:r w:rsidR="000610DB" w:rsidDel="002F63E2">
            <w:rPr>
              <w:rFonts w:cstheme="minorHAnsi"/>
              <w:sz w:val="24"/>
              <w:szCs w:val="24"/>
            </w:rPr>
            <w:delText xml:space="preserve">historically </w:delText>
          </w:r>
        </w:del>
        <w:del w:id="333" w:author="Lane, Stefanie" w:date="2023-04-10T12:09:00Z">
          <w:r w:rsidR="000610DB" w:rsidDel="00133593">
            <w:rPr>
              <w:rFonts w:cstheme="minorHAnsi"/>
              <w:sz w:val="24"/>
              <w:szCs w:val="24"/>
            </w:rPr>
            <w:delText>dominant species</w:delText>
          </w:r>
        </w:del>
      </w:ins>
      <w:ins w:id="334" w:author="n" w:date="2023-03-09T08:55:00Z">
        <w:del w:id="335" w:author="Lane, Stefanie" w:date="2023-04-10T12:09:00Z">
          <w:r w:rsidR="000610DB" w:rsidDel="00133593">
            <w:rPr>
              <w:rFonts w:cstheme="minorHAnsi"/>
              <w:sz w:val="24"/>
              <w:szCs w:val="24"/>
            </w:rPr>
            <w:delText xml:space="preserve"> to grow and reproduce. </w:delText>
          </w:r>
        </w:del>
      </w:ins>
      <w:moveToRangeStart w:id="336" w:author="n" w:date="2023-03-09T08:45:00Z" w:name="move129243973"/>
      <w:moveTo w:id="337" w:author="n" w:date="2023-03-09T08:45:00Z">
        <w:del w:id="338" w:author="Lane, Stefanie" w:date="2023-04-10T12:09:00Z">
          <w:r w:rsidR="00D312BF" w:rsidRPr="001C0EEC" w:rsidDel="00133593">
            <w:rPr>
              <w:rFonts w:cstheme="minorHAnsi"/>
              <w:sz w:val="24"/>
              <w:szCs w:val="24"/>
            </w:rPr>
            <w:delText>Disturbance in estuaries is not inherently negative and may have positive impacts on plant communit</w:delText>
          </w:r>
          <w:r w:rsidR="00D312BF" w:rsidDel="00133593">
            <w:rPr>
              <w:rFonts w:cstheme="minorHAnsi"/>
              <w:sz w:val="24"/>
              <w:szCs w:val="24"/>
            </w:rPr>
            <w:delText>ies</w:delText>
          </w:r>
          <w:r w:rsidR="00D312BF" w:rsidRPr="001C0EEC" w:rsidDel="00133593">
            <w:rPr>
              <w:rFonts w:cstheme="minorHAnsi"/>
              <w:sz w:val="24"/>
              <w:szCs w:val="24"/>
            </w:rPr>
            <w:delText xml:space="preserve">. Grazing is </w:delText>
          </w:r>
          <w:r w:rsidR="00D312BF" w:rsidDel="00133593">
            <w:rPr>
              <w:rFonts w:cstheme="minorHAnsi"/>
              <w:sz w:val="24"/>
              <w:szCs w:val="24"/>
            </w:rPr>
            <w:delText>one example of natural disturbance</w:delText>
          </w:r>
          <w:r w:rsidR="00D312BF" w:rsidRPr="001C0EEC" w:rsidDel="00133593">
            <w:rPr>
              <w:rFonts w:cstheme="minorHAnsi"/>
              <w:sz w:val="24"/>
              <w:szCs w:val="24"/>
            </w:rPr>
            <w:delText xml:space="preserve"> which may positively or negatively affect plant community </w:delText>
          </w:r>
          <w:r w:rsidR="00D312BF" w:rsidDel="00133593">
            <w:rPr>
              <w:rFonts w:cstheme="minorHAnsi"/>
              <w:sz w:val="24"/>
              <w:szCs w:val="24"/>
            </w:rPr>
            <w:delText>diversity</w:delText>
          </w:r>
          <w:r w:rsidR="00D312BF" w:rsidRPr="001C0EEC" w:rsidDel="00133593">
            <w:rPr>
              <w:rFonts w:cstheme="minorHAnsi"/>
              <w:sz w:val="24"/>
              <w:szCs w:val="24"/>
            </w:rPr>
            <w:delText xml:space="preserve"> and abundance</w:delText>
          </w:r>
          <w:r w:rsidR="00D312BF" w:rsidDel="00133593">
            <w:rPr>
              <w:rFonts w:cstheme="minorHAnsi"/>
              <w:sz w:val="24"/>
              <w:szCs w:val="24"/>
            </w:rPr>
            <w:delText xml:space="preserve"> depending on grazing intensity</w:delText>
          </w:r>
          <w:r w:rsidR="00D312BF" w:rsidRPr="001C0EEC" w:rsidDel="00133593">
            <w:rPr>
              <w:rFonts w:cstheme="minorHAnsi"/>
              <w:sz w:val="24"/>
              <w:szCs w:val="24"/>
            </w:rPr>
            <w:delText xml:space="preserve"> </w:delText>
          </w:r>
          <w:r w:rsidR="00D312BF" w:rsidRPr="001C0EEC" w:rsidDel="00133593">
            <w:rPr>
              <w:rFonts w:cstheme="minorHAnsi"/>
              <w:sz w:val="24"/>
              <w:szCs w:val="24"/>
            </w:rPr>
            <w:fldChar w:fldCharType="begin"/>
          </w:r>
          <w:r w:rsidR="00D312BF" w:rsidRPr="001C0EEC" w:rsidDel="00133593">
            <w:rPr>
              <w:rFonts w:cstheme="minorHAnsi"/>
              <w:sz w:val="24"/>
              <w:szCs w:val="24"/>
            </w:rPr>
            <w:delInstrText xml:space="preserve"> ADDIN ZOTERO_ITEM CSL_CITATION {"citationID":"nK0uF5U6","properties":{"formattedCitation":"(Lodge &amp; Tyler, 2020)","plainCitation":"(Lodge &amp; Tyler, 2020)","noteIndex":0},"citationItems":[{"id":2617,"uris":["http://zotero.org/users/6092945/items/6M373C3U"],"itemData":{"id":2617,"type":"article-journal","abstract":"Destruction of natural wetlands has warranted the creation of wetlands to mitigate the reduction of valuable ecosystem functions and services. However, the complex interactions among key drivers of wetland community structure–hydrology, nutrient availability and herbivory-makes creation of functional wetland replacements challenging. We examined interactions among these drivers, and their impacts on plant communities and soil characteristics in two created wetlands with different hydrology and land use histories: a shallow emergent marsh on a previous gravel depository and a seasonally flooded marsh on a former cattle pasture. In paired plots open to or protected from large wetland grazers we observed seasonal variation in grazing impacts on plant communities and an increase in effect size over time. At the permanently flooded marsh with high waterfowl densities and low nutrients, open plots had significantly reduced plant growth and diversity, and an increase in submerged vegetation. In contrast, grazer density was lower and nutrients were higher in the seasonally flooded marsh, where grazer access enhanced plant diversity and reduced invasive plant cover. These results suggest the possibility of long-term grazer-induced shifts in community composition and delivery of key ecosystem services in young, vulnerable created wetlands. To improve created wetland design and function, we suggest that in addition to hydrologic conditions, the impact of prior land use on present nutrient availability be considered. Further, enhanced heterogeneity of spatial and bathymetric structure can provide conditions for diverse plant communities and balanced habitat use by wetland grazers.","container-title":"Wetlands Ecology and Management","DOI":"10.1007/s11273-020-09750-z","ISSN":"1572-9834","issue":"5","journalAbbreviation":"Wetlands Ecol Manage","language":"en","page":"797-813","source":"Springer Link","title":"Divergent impact of grazing on plant communities of created wetlands with varying hydrology and antecedent land use","volume":"28","author":[{"family":"Lodge","given":"Kimberly A."},{"family":"Tyler","given":"Anna Christina"}],"issued":{"date-parts":[["2020",10,1]]}}}],"schema":"https://github.com/citation-style-language/schema/raw/master/csl-citation.json"} </w:delInstrText>
          </w:r>
          <w:r w:rsidR="00D312BF" w:rsidRPr="001C0EEC" w:rsidDel="00133593">
            <w:rPr>
              <w:rFonts w:cstheme="minorHAnsi"/>
              <w:sz w:val="24"/>
              <w:szCs w:val="24"/>
            </w:rPr>
            <w:fldChar w:fldCharType="separate"/>
          </w:r>
          <w:r w:rsidR="00D312BF" w:rsidRPr="001C0EEC" w:rsidDel="00133593">
            <w:rPr>
              <w:rFonts w:ascii="Calibri" w:hAnsi="Calibri" w:cs="Calibri"/>
              <w:sz w:val="24"/>
            </w:rPr>
            <w:delText>(Lodge &amp; Tyler, 2020)</w:delText>
          </w:r>
          <w:r w:rsidR="00D312BF" w:rsidRPr="001C0EEC" w:rsidDel="00133593">
            <w:rPr>
              <w:rFonts w:cstheme="minorHAnsi"/>
              <w:sz w:val="24"/>
              <w:szCs w:val="24"/>
            </w:rPr>
            <w:fldChar w:fldCharType="end"/>
          </w:r>
          <w:r w:rsidR="00D312BF" w:rsidRPr="001C0EEC" w:rsidDel="00133593">
            <w:rPr>
              <w:rFonts w:cstheme="minorHAnsi"/>
              <w:sz w:val="24"/>
              <w:szCs w:val="24"/>
            </w:rPr>
            <w:delText xml:space="preserve">, or shift abundance of community-dominant species </w:delText>
          </w:r>
          <w:r w:rsidR="00D312BF" w:rsidRPr="001C0EEC" w:rsidDel="00133593">
            <w:rPr>
              <w:rFonts w:cstheme="minorHAnsi"/>
              <w:sz w:val="24"/>
              <w:szCs w:val="24"/>
            </w:rPr>
            <w:fldChar w:fldCharType="begin"/>
          </w:r>
          <w:r w:rsidR="00D312BF" w:rsidDel="00133593">
            <w:rPr>
              <w:rFonts w:cstheme="minorHAnsi"/>
              <w:sz w:val="24"/>
              <w:szCs w:val="24"/>
            </w:rPr>
            <w:delInstrText xml:space="preserve"> ADDIN ZOTERO_ITEM CSL_CITATION {"citationID":"AeMMmyh3","properties":{"formattedCitation":"(Choi et al., 2022; Gonzales &amp; Arcese, 2008)","plainCitation":"(Choi et al., 2022; Gonzales &amp; Arcese, 2008)","noteIndex":0},"citationItems":[{"id":2707,"uris":["http://zotero.org/users/6092945/items/8BE3GZGK"],"itemData":{"id":2707,"type":"article-journal","abstract":"Question Understanding the sensitivity and magnitude of plant community responses in tundra wetlands to herbivory and warming is pressing as these ecosystems are increasingly threatened by changes in grazing pressure and higher temperatures. Here, we ask to what extent different low-Arctic coastal wetland plant communities are affected by short-term goose grazing and warming, and whether these communities differ in their responses. Location Yukon–Kuskokwim Delta, Alaska. Methods We conducted an experiment where we simulated goose grazing by clipping the vegetation and summer warming by using open-top chambers in three plant communities along a 6-km coastal–inland gradient. We assessed plant community compositional changes following two years of treatments. Results Grazing had stronger effects than warming on both plant functional group and species composition. Overall, grazing decreased the abundance of grasses and sedges and increased the abundance of forbs, whereas warming only caused a decrease in forb abundance. However, plant communities and functional groups, both within and across communities, varied widely in their responses to treatments. Grazing decreased grass abundance (−25%) and increased forb abundance (+44%) in the two more coastal communities, and reduced sedge abundance (−22%) only in the most inland community. Warming only decreased forb abundance (−18%) in the most coastal community, which overall was the most responsive to treatments. Conclusions We show that short-term goose grazing predominates over short-term summer warming in eliciting compositional changes in three different low-Arctic coastal wetland plant communities. Yet, responses varied among communities and the same functional groups could respond differently across them, highlighting the importance of investigating the effects of biotic and abiotic drivers in different contexts. By showing that tundra wetland plant communities can differ in their immediate sensitivity to goose grazing and, though to a lesser extent, warming, our findings have implications for the functioning of these rapidly changing high-latitude ecosystems.","container-title":"Journal of Vegetation Science","DOI":"10.1111/jvs.13139","ISSN":"1654-1103","issue":"3","language":"en","note":"_eprint: https://onlinelibrary.wiley.com/doi/pdf/10.1111/jvs.13139","page":"e13139","source":"Wiley Online Library","title":"Short-term effects of experimental goose grazing and warming differ in three low-Arctic coastal wetland plant communities","volume":"33","author":[{"family":"Choi","given":"Ryan T."},{"family":"Petit Bon","given":"Matteo"},{"family":"Leffler","given":"A. Joshua"},{"family":"Kelsey","given":"Katharine C."},{"family":"Welker","given":"Jeffrey M."},{"family":"Beard","given":"Karen H."}],"issued":{"date-parts":[["2022"]]}}},{"id":2907,"uris":["http://zotero.org/users/6092945/items/YCJI2K8P"],"itemData":{"id":2907,"type":"article-journal","abstract":"The dominance of nonnative plants coupled with declines of native plants suggests that competitive displacement drives extinctions, yet empirical examples are rare. Herbivores, however, can alter vegetation structure and reduce diversity when abundant. Herbivores may act on mature, reproductive life stages whereas some of the strongest competitive effects might occur at early life stages that are difﬁcult to observe. For example, competition by perennial nonnative grasses can interfere with the establishment of native seeds. We contrasted the effects of ungulate herbivory and competition by neighboring plants on the performance of native plant species at early and established life stages in invaded oak meadows. We recorded growth, survival, and ﬂowering in two native species transplanted as established plants, six native species grown from seed, and ﬁve extant lily species as part of two 2 3 2 factorial experiments that manipulated herbivory and competition. Herbivory reduced the performance of nearly all focal native species at early and established life stages, whereas competition had few measurable effects. Our results suggest that herbivory has a greater local inﬂuence on native plant species than competition and that reducing herbivore impacts will be required to successfully restore endangered oak meadows where ungulates are now abundant. Key words: black-tailed deer; British Columbia; competition; conservation; exotic; grass; invasive; oak savanna; Odocoileus hemionus; sheep.","container-title":"Ecology","DOI":"10.1890/08-0435.1","ISSN":"0012-9658","issue":"12","journalAbbreviation":"Ecology","language":"en","page":"3282-3289","source":"DOI.org (Crossref)","title":"HERBIVORY MORE LIMITING THAN COMPETITION ON EARLY AND ESTABLISHED NATIVE PLANTS IN AN INVADED MEADOW","volume":"89","author":[{"family":"Gonzales","given":"Emily K."},{"family":"Arcese","given":"Peter"}],"issued":{"date-parts":[["2008",12]]}}}],"schema":"https://github.com/citation-style-language/schema/raw/master/csl-citation.json"} </w:delInstrText>
          </w:r>
          <w:r w:rsidR="00D312BF" w:rsidRPr="001C0EEC" w:rsidDel="00133593">
            <w:rPr>
              <w:rFonts w:cstheme="minorHAnsi"/>
              <w:sz w:val="24"/>
              <w:szCs w:val="24"/>
            </w:rPr>
            <w:fldChar w:fldCharType="separate"/>
          </w:r>
          <w:r w:rsidR="00D312BF" w:rsidRPr="00CA3EFE" w:rsidDel="00133593">
            <w:rPr>
              <w:rFonts w:ascii="Calibri" w:hAnsi="Calibri" w:cs="Calibri"/>
              <w:sz w:val="24"/>
            </w:rPr>
            <w:delText>(Choi et al., 2022; Gonzales &amp; Arcese, 2008)</w:delText>
          </w:r>
          <w:r w:rsidR="00D312BF" w:rsidRPr="001C0EEC" w:rsidDel="00133593">
            <w:rPr>
              <w:rFonts w:cstheme="minorHAnsi"/>
              <w:sz w:val="24"/>
              <w:szCs w:val="24"/>
            </w:rPr>
            <w:fldChar w:fldCharType="end"/>
          </w:r>
          <w:r w:rsidR="00D312BF" w:rsidRPr="001C0EEC" w:rsidDel="00133593">
            <w:rPr>
              <w:rFonts w:cstheme="minorHAnsi"/>
              <w:sz w:val="24"/>
              <w:szCs w:val="24"/>
            </w:rPr>
            <w:delText>.</w:delText>
          </w:r>
        </w:del>
      </w:moveTo>
      <w:ins w:id="339" w:author="n" w:date="2023-03-09T08:55:00Z">
        <w:del w:id="340" w:author="Lane, Stefanie" w:date="2023-04-10T12:09:00Z">
          <w:r w:rsidR="000610DB" w:rsidDel="00133593">
            <w:rPr>
              <w:rFonts w:cstheme="minorHAnsi"/>
              <w:sz w:val="24"/>
              <w:szCs w:val="24"/>
            </w:rPr>
            <w:delText xml:space="preserve"> </w:delText>
          </w:r>
        </w:del>
        <w:del w:id="341" w:author="Lane, Stefanie" w:date="2023-04-10T12:14:00Z">
          <w:r w:rsidR="000610DB" w:rsidDel="00E43294">
            <w:rPr>
              <w:rFonts w:cstheme="minorHAnsi"/>
              <w:sz w:val="24"/>
              <w:szCs w:val="24"/>
            </w:rPr>
            <w:delText>S</w:delText>
          </w:r>
        </w:del>
      </w:ins>
      <w:ins w:id="342" w:author="Lane, Stefanie" w:date="2023-04-10T12:14:00Z">
        <w:r w:rsidR="00E43294">
          <w:rPr>
            <w:rFonts w:cstheme="minorHAnsi"/>
            <w:sz w:val="24"/>
            <w:szCs w:val="24"/>
          </w:rPr>
          <w:t>S</w:t>
        </w:r>
      </w:ins>
      <w:ins w:id="343" w:author="n" w:date="2023-03-09T08:55:00Z">
        <w:r w:rsidR="000610DB">
          <w:rPr>
            <w:rFonts w:cstheme="minorHAnsi"/>
            <w:sz w:val="24"/>
            <w:szCs w:val="24"/>
          </w:rPr>
          <w:t xml:space="preserve">ome disturbances, like grazing, </w:t>
        </w:r>
        <w:del w:id="344" w:author="Lane, Stefanie" w:date="2023-04-10T12:14:00Z">
          <w:r w:rsidR="000610DB" w:rsidDel="00E43294">
            <w:rPr>
              <w:rFonts w:cstheme="minorHAnsi"/>
              <w:sz w:val="24"/>
              <w:szCs w:val="24"/>
            </w:rPr>
            <w:delText>can</w:delText>
          </w:r>
        </w:del>
      </w:ins>
      <w:ins w:id="345" w:author="Lane, Stefanie" w:date="2023-04-10T12:14:00Z">
        <w:r w:rsidR="00E43294">
          <w:rPr>
            <w:rFonts w:cstheme="minorHAnsi"/>
            <w:sz w:val="24"/>
            <w:szCs w:val="24"/>
          </w:rPr>
          <w:t>may</w:t>
        </w:r>
      </w:ins>
      <w:ins w:id="346" w:author="n" w:date="2023-03-09T08:55:00Z">
        <w:r w:rsidR="000610DB">
          <w:rPr>
            <w:rFonts w:cstheme="minorHAnsi"/>
            <w:sz w:val="24"/>
            <w:szCs w:val="24"/>
          </w:rPr>
          <w:t xml:space="preserve"> o</w:t>
        </w:r>
      </w:ins>
      <w:ins w:id="347" w:author="n" w:date="2023-03-09T08:56:00Z">
        <w:r w:rsidR="000610DB">
          <w:rPr>
            <w:rFonts w:cstheme="minorHAnsi"/>
            <w:sz w:val="24"/>
            <w:szCs w:val="24"/>
          </w:rPr>
          <w:t>ccur as</w:t>
        </w:r>
      </w:ins>
      <w:ins w:id="348" w:author="n" w:date="2023-03-09T08:55:00Z">
        <w:r w:rsidR="000610DB">
          <w:rPr>
            <w:rFonts w:cstheme="minorHAnsi"/>
            <w:sz w:val="24"/>
            <w:szCs w:val="24"/>
          </w:rPr>
          <w:t xml:space="preserve"> either discrete, short-term </w:t>
        </w:r>
      </w:ins>
      <w:ins w:id="349" w:author="n" w:date="2023-03-09T08:56:00Z">
        <w:r w:rsidR="000610DB">
          <w:rPr>
            <w:rFonts w:cstheme="minorHAnsi"/>
            <w:sz w:val="24"/>
            <w:szCs w:val="24"/>
          </w:rPr>
          <w:t xml:space="preserve">events, or as long-term </w:t>
        </w:r>
        <w:del w:id="350" w:author="Lane, Stefanie" w:date="2023-04-10T12:14:00Z">
          <w:r w:rsidR="000610DB" w:rsidDel="005E659C">
            <w:rPr>
              <w:rFonts w:cstheme="minorHAnsi"/>
              <w:sz w:val="24"/>
              <w:szCs w:val="24"/>
            </w:rPr>
            <w:delText>pressures in an</w:delText>
          </w:r>
        </w:del>
      </w:ins>
      <w:ins w:id="351" w:author="Lane, Stefanie" w:date="2023-04-10T12:14:00Z">
        <w:r w:rsidR="005E659C">
          <w:rPr>
            <w:rFonts w:cstheme="minorHAnsi"/>
            <w:sz w:val="24"/>
            <w:szCs w:val="24"/>
          </w:rPr>
          <w:t>disturbance agents in</w:t>
        </w:r>
      </w:ins>
      <w:ins w:id="352" w:author="Lane, Stefanie" w:date="2023-04-10T12:15:00Z">
        <w:r w:rsidR="005E659C">
          <w:rPr>
            <w:rFonts w:cstheme="minorHAnsi"/>
            <w:sz w:val="24"/>
            <w:szCs w:val="24"/>
          </w:rPr>
          <w:t xml:space="preserve"> an</w:t>
        </w:r>
      </w:ins>
      <w:ins w:id="353" w:author="n" w:date="2023-03-09T08:56:00Z">
        <w:r w:rsidR="000610DB">
          <w:rPr>
            <w:rFonts w:cstheme="minorHAnsi"/>
            <w:sz w:val="24"/>
            <w:szCs w:val="24"/>
          </w:rPr>
          <w:t xml:space="preserve"> ecosystem. </w:t>
        </w:r>
      </w:ins>
      <w:moveTo w:id="354" w:author="n" w:date="2023-03-09T08:45:00Z">
        <w:del w:id="355" w:author="n" w:date="2023-03-09T08:55:00Z">
          <w:r w:rsidR="00D312BF" w:rsidRPr="001C0EEC" w:rsidDel="000610DB">
            <w:rPr>
              <w:rFonts w:cstheme="minorHAnsi"/>
              <w:sz w:val="24"/>
              <w:szCs w:val="24"/>
            </w:rPr>
            <w:delText xml:space="preserve"> </w:delText>
          </w:r>
        </w:del>
        <w:r w:rsidR="00D312BF">
          <w:rPr>
            <w:rFonts w:cstheme="minorHAnsi"/>
            <w:sz w:val="24"/>
            <w:szCs w:val="24"/>
          </w:rPr>
          <w:t>In cases where grazing disturbance is removed, plant communities may be expected to passively recover through natural recruitment and succession (</w:t>
        </w:r>
        <w:r w:rsidR="00D312BF" w:rsidRPr="001C0EEC">
          <w:rPr>
            <w:rFonts w:cstheme="minorHAnsi"/>
            <w:sz w:val="24"/>
            <w:szCs w:val="24"/>
            <w:highlight w:val="lightGray"/>
          </w:rPr>
          <w:t>CITE</w:t>
        </w:r>
        <w:r w:rsidR="00D312BF">
          <w:rPr>
            <w:rFonts w:cstheme="minorHAnsi"/>
            <w:sz w:val="24"/>
            <w:szCs w:val="24"/>
          </w:rPr>
          <w:t>). However, intensive or persistent grazing can effectively reset successional processes through total removal of propagative materials, and potentially set the plant community on a recovery trajectory towards an alternative stable state</w:t>
        </w:r>
      </w:moveTo>
      <w:ins w:id="356" w:author="Lane, Stefanie" w:date="2023-04-10T09:53:00Z">
        <w:r w:rsidR="00FF6E50">
          <w:rPr>
            <w:rFonts w:cstheme="minorHAnsi"/>
            <w:sz w:val="24"/>
            <w:szCs w:val="24"/>
          </w:rPr>
          <w:t xml:space="preserve"> via novel propagules introduced into the disturbed site</w:t>
        </w:r>
      </w:ins>
      <w:moveTo w:id="357" w:author="n" w:date="2023-03-09T08:45:00Z">
        <w:r w:rsidR="00D312BF">
          <w:rPr>
            <w:rFonts w:cstheme="minorHAnsi"/>
            <w:sz w:val="24"/>
            <w:szCs w:val="24"/>
          </w:rPr>
          <w:t xml:space="preserve"> (</w:t>
        </w:r>
        <w:r w:rsidR="00D312BF" w:rsidRPr="001C0EEC">
          <w:rPr>
            <w:rFonts w:cstheme="minorHAnsi"/>
            <w:sz w:val="24"/>
            <w:szCs w:val="24"/>
            <w:highlight w:val="lightGray"/>
          </w:rPr>
          <w:t>CITE</w:t>
        </w:r>
        <w:r w:rsidR="00D312BF">
          <w:rPr>
            <w:rFonts w:cstheme="minorHAnsi"/>
            <w:sz w:val="24"/>
            <w:szCs w:val="24"/>
          </w:rPr>
          <w:t xml:space="preserve">). </w:t>
        </w:r>
      </w:moveTo>
      <w:ins w:id="358" w:author="Lane, Stefanie" w:date="2023-04-10T09:54:00Z">
        <w:r w:rsidR="00C843D7">
          <w:rPr>
            <w:rFonts w:cstheme="minorHAnsi"/>
            <w:sz w:val="24"/>
            <w:szCs w:val="24"/>
          </w:rPr>
          <w:t xml:space="preserve">Through alternative competitive </w:t>
        </w:r>
      </w:ins>
      <w:ins w:id="359" w:author="Lane, Stefanie" w:date="2023-04-10T09:56:00Z">
        <w:r w:rsidR="007E44B8">
          <w:rPr>
            <w:rFonts w:cstheme="minorHAnsi"/>
            <w:sz w:val="24"/>
            <w:szCs w:val="24"/>
          </w:rPr>
          <w:t>strategies</w:t>
        </w:r>
      </w:ins>
      <w:ins w:id="360" w:author="Lane, Stefanie" w:date="2023-04-10T09:54:00Z">
        <w:r w:rsidR="00C843D7">
          <w:rPr>
            <w:rFonts w:cstheme="minorHAnsi"/>
            <w:sz w:val="24"/>
            <w:szCs w:val="24"/>
          </w:rPr>
          <w:t>,</w:t>
        </w:r>
      </w:ins>
      <w:ins w:id="361" w:author="Lane, Stefanie" w:date="2023-04-10T09:56:00Z">
        <w:r w:rsidR="007E44B8">
          <w:rPr>
            <w:rFonts w:cstheme="minorHAnsi"/>
            <w:sz w:val="24"/>
            <w:szCs w:val="24"/>
          </w:rPr>
          <w:t xml:space="preserve"> these</w:t>
        </w:r>
      </w:ins>
      <w:ins w:id="362" w:author="Lane, Stefanie" w:date="2023-04-10T09:53:00Z">
        <w:r w:rsidR="00FF6E50">
          <w:rPr>
            <w:rFonts w:cstheme="minorHAnsi"/>
            <w:sz w:val="24"/>
            <w:szCs w:val="24"/>
          </w:rPr>
          <w:t xml:space="preserve"> n</w:t>
        </w:r>
      </w:ins>
      <w:ins w:id="363" w:author="Lane, Stefanie" w:date="2023-04-09T16:57:00Z">
        <w:r w:rsidR="00FD4AA1">
          <w:rPr>
            <w:rFonts w:cstheme="minorHAnsi"/>
            <w:sz w:val="24"/>
            <w:szCs w:val="24"/>
          </w:rPr>
          <w:t xml:space="preserve">ovel </w:t>
        </w:r>
      </w:ins>
      <w:ins w:id="364" w:author="Lane, Stefanie" w:date="2023-04-10T09:56:00Z">
        <w:r w:rsidR="007E44B8">
          <w:rPr>
            <w:rFonts w:cstheme="minorHAnsi"/>
            <w:sz w:val="24"/>
            <w:szCs w:val="24"/>
          </w:rPr>
          <w:t>species</w:t>
        </w:r>
      </w:ins>
      <w:ins w:id="365" w:author="Lane, Stefanie" w:date="2023-04-09T16:57:00Z">
        <w:r w:rsidR="00FD4AA1">
          <w:rPr>
            <w:rFonts w:cstheme="minorHAnsi"/>
            <w:sz w:val="24"/>
            <w:szCs w:val="24"/>
          </w:rPr>
          <w:t xml:space="preserve"> can shift recovery </w:t>
        </w:r>
        <w:r w:rsidR="00883536">
          <w:rPr>
            <w:rFonts w:cstheme="minorHAnsi"/>
            <w:sz w:val="24"/>
            <w:szCs w:val="24"/>
          </w:rPr>
          <w:t>trajectorie</w:t>
        </w:r>
      </w:ins>
      <w:ins w:id="366" w:author="Lane, Stefanie" w:date="2023-04-10T09:54:00Z">
        <w:r w:rsidR="00C843D7">
          <w:rPr>
            <w:rFonts w:cstheme="minorHAnsi"/>
            <w:sz w:val="24"/>
            <w:szCs w:val="24"/>
          </w:rPr>
          <w:t xml:space="preserve">s </w:t>
        </w:r>
      </w:ins>
      <w:ins w:id="367" w:author="Lane, Stefanie" w:date="2023-04-10T09:56:00Z">
        <w:r w:rsidR="007E44B8">
          <w:rPr>
            <w:rFonts w:cstheme="minorHAnsi"/>
            <w:sz w:val="24"/>
            <w:szCs w:val="24"/>
          </w:rPr>
          <w:t>to a</w:t>
        </w:r>
      </w:ins>
      <w:ins w:id="368" w:author="Lane, Stefanie" w:date="2023-04-10T09:57:00Z">
        <w:r w:rsidR="00FB542C">
          <w:rPr>
            <w:rFonts w:cstheme="minorHAnsi"/>
            <w:sz w:val="24"/>
            <w:szCs w:val="24"/>
          </w:rPr>
          <w:t xml:space="preserve"> new composition</w:t>
        </w:r>
      </w:ins>
      <w:ins w:id="369" w:author="Lane, Stefanie" w:date="2023-04-10T12:17:00Z">
        <w:r w:rsidR="007B3A3D">
          <w:rPr>
            <w:rFonts w:cstheme="minorHAnsi"/>
            <w:sz w:val="24"/>
            <w:szCs w:val="24"/>
          </w:rPr>
          <w:t xml:space="preserve">al </w:t>
        </w:r>
      </w:ins>
      <w:ins w:id="370" w:author="Lane, Stefanie" w:date="2023-04-10T12:18:00Z">
        <w:r w:rsidR="00B73D5F">
          <w:rPr>
            <w:rFonts w:cstheme="minorHAnsi"/>
            <w:sz w:val="24"/>
            <w:szCs w:val="24"/>
          </w:rPr>
          <w:t xml:space="preserve">palette. </w:t>
        </w:r>
      </w:ins>
    </w:p>
    <w:p w14:paraId="5B59018E" w14:textId="45E438C9" w:rsidR="00D312BF" w:rsidDel="00D312BF" w:rsidRDefault="00D312BF" w:rsidP="00D312BF">
      <w:pPr>
        <w:ind w:firstLine="720"/>
        <w:rPr>
          <w:del w:id="371" w:author="n" w:date="2023-03-09T08:46:00Z"/>
          <w:moveTo w:id="372" w:author="n" w:date="2023-03-09T08:45:00Z"/>
          <w:rFonts w:cstheme="minorHAnsi"/>
          <w:sz w:val="24"/>
          <w:szCs w:val="24"/>
        </w:rPr>
      </w:pPr>
      <w:moveTo w:id="373" w:author="n" w:date="2023-03-09T08:45:00Z">
        <w:del w:id="374" w:author="n" w:date="2023-03-09T09:08:00Z">
          <w:r w:rsidDel="00BD0A99">
            <w:rPr>
              <w:rFonts w:cstheme="minorHAnsi"/>
              <w:sz w:val="24"/>
              <w:szCs w:val="24"/>
            </w:rPr>
            <w:lastRenderedPageBreak/>
            <w:delText xml:space="preserve">Understanding plant community recovery in grazed estuaries is an important knowledge gap which requires understanding potential species introductions from surface-level seed banks and above-ground vegetation </w:delText>
          </w:r>
          <w:commentRangeStart w:id="375"/>
          <w:r w:rsidDel="00BD0A99">
            <w:rPr>
              <w:rFonts w:cstheme="minorHAnsi"/>
              <w:sz w:val="24"/>
              <w:szCs w:val="24"/>
            </w:rPr>
            <w:delText>composition</w:delText>
          </w:r>
        </w:del>
      </w:moveTo>
      <w:commentRangeEnd w:id="375"/>
      <w:r w:rsidR="00BD0A99">
        <w:rPr>
          <w:rStyle w:val="CommentReference"/>
        </w:rPr>
        <w:commentReference w:id="375"/>
      </w:r>
      <w:moveTo w:id="376" w:author="n" w:date="2023-03-09T08:45:00Z">
        <w:del w:id="377" w:author="n" w:date="2023-03-09T09:08:00Z">
          <w:r w:rsidDel="00BD0A99">
            <w:rPr>
              <w:rFonts w:cstheme="minorHAnsi"/>
              <w:sz w:val="24"/>
              <w:szCs w:val="24"/>
            </w:rPr>
            <w:delText xml:space="preserve">. </w:delText>
          </w:r>
        </w:del>
      </w:moveTo>
    </w:p>
    <w:moveToRangeEnd w:id="336"/>
    <w:p w14:paraId="5E093814" w14:textId="62A57CA3" w:rsidR="00D312BF" w:rsidDel="00D312BF" w:rsidRDefault="00D312BF" w:rsidP="00D312BF">
      <w:pPr>
        <w:ind w:firstLine="720"/>
        <w:rPr>
          <w:del w:id="378" w:author="n" w:date="2023-03-09T08:46:00Z"/>
          <w:rFonts w:cstheme="minorHAnsi"/>
          <w:sz w:val="24"/>
          <w:szCs w:val="24"/>
        </w:rPr>
      </w:pPr>
    </w:p>
    <w:p w14:paraId="3DB667F9" w14:textId="211E6163" w:rsidR="00406736" w:rsidRDefault="00A8593F" w:rsidP="0019176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w:t>
      </w:r>
      <w:ins w:id="379" w:author="Lane, Stefanie" w:date="2023-04-10T12:18:00Z">
        <w:r w:rsidR="00CF456D">
          <w:rPr>
            <w:rFonts w:cstheme="minorHAnsi"/>
            <w:sz w:val="24"/>
            <w:szCs w:val="24"/>
          </w:rPr>
          <w:t xml:space="preserve">vegetative </w:t>
        </w:r>
      </w:ins>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t>
      </w:r>
      <w:commentRangeStart w:id="380"/>
      <w:r w:rsidR="00AD5605">
        <w:rPr>
          <w:rFonts w:cstheme="minorHAnsi"/>
          <w:sz w:val="24"/>
          <w:szCs w:val="24"/>
        </w:rPr>
        <w:t>Whether</w:t>
      </w:r>
      <w:r w:rsidR="00A276BB">
        <w:rPr>
          <w:rFonts w:cstheme="minorHAnsi"/>
          <w:sz w:val="24"/>
          <w:szCs w:val="24"/>
        </w:rPr>
        <w:t xml:space="preserve"> plant communities passively recover towards a compositional abundance similar to ungrazed plant communities </w:t>
      </w:r>
      <w:del w:id="381" w:author="Lane, Stefanie" w:date="2023-04-09T17:19:00Z">
        <w:r w:rsidR="0065549E" w:rsidDel="00710822">
          <w:rPr>
            <w:rFonts w:cstheme="minorHAnsi"/>
            <w:sz w:val="24"/>
            <w:szCs w:val="24"/>
          </w:rPr>
          <w:delText>is</w:delText>
        </w:r>
      </w:del>
      <w:ins w:id="382" w:author="Lane, Stefanie" w:date="2023-04-09T17:19:00Z">
        <w:r w:rsidR="00710822">
          <w:rPr>
            <w:rFonts w:cstheme="minorHAnsi"/>
            <w:sz w:val="24"/>
            <w:szCs w:val="24"/>
          </w:rPr>
          <w:t xml:space="preserve">may be dependent on propagule inputs despite </w:t>
        </w:r>
      </w:ins>
      <w:ins w:id="383" w:author="Lane, Stefanie" w:date="2023-04-10T12:00:00Z">
        <w:r w:rsidR="00B47B71">
          <w:rPr>
            <w:rFonts w:cstheme="minorHAnsi"/>
            <w:sz w:val="24"/>
            <w:szCs w:val="24"/>
          </w:rPr>
          <w:t xml:space="preserve">remaining </w:t>
        </w:r>
      </w:ins>
      <w:ins w:id="384" w:author="Lane, Stefanie" w:date="2023-04-10T11:59:00Z">
        <w:r w:rsidR="00104759">
          <w:rPr>
            <w:rFonts w:cstheme="minorHAnsi"/>
            <w:sz w:val="24"/>
            <w:szCs w:val="24"/>
          </w:rPr>
          <w:t>availability of</w:t>
        </w:r>
      </w:ins>
      <w:ins w:id="385" w:author="Lane, Stefanie" w:date="2023-04-09T17:19:00Z">
        <w:r w:rsidR="00710822">
          <w:rPr>
            <w:rFonts w:cstheme="minorHAnsi"/>
            <w:sz w:val="24"/>
            <w:szCs w:val="24"/>
          </w:rPr>
          <w:t xml:space="preserve"> domina</w:t>
        </w:r>
      </w:ins>
      <w:ins w:id="386" w:author="Lane, Stefanie" w:date="2023-04-10T11:59:00Z">
        <w:r w:rsidR="008F056C">
          <w:rPr>
            <w:rFonts w:cstheme="minorHAnsi"/>
            <w:sz w:val="24"/>
            <w:szCs w:val="24"/>
          </w:rPr>
          <w:t xml:space="preserve">nt, </w:t>
        </w:r>
      </w:ins>
      <w:ins w:id="387" w:author="Lane, Stefanie" w:date="2023-04-09T17:19:00Z">
        <w:r w:rsidR="00710822">
          <w:rPr>
            <w:rFonts w:cstheme="minorHAnsi"/>
            <w:sz w:val="24"/>
            <w:szCs w:val="24"/>
          </w:rPr>
          <w:t>clonally reproductive species</w:t>
        </w:r>
      </w:ins>
      <w:ins w:id="388" w:author="Lane, Stefanie" w:date="2023-04-10T11:59:00Z">
        <w:r w:rsidR="00104759">
          <w:rPr>
            <w:rFonts w:cstheme="minorHAnsi"/>
            <w:sz w:val="24"/>
            <w:szCs w:val="24"/>
          </w:rPr>
          <w:t xml:space="preserve"> adjacent to the grazed</w:t>
        </w:r>
      </w:ins>
      <w:ins w:id="389" w:author="Lane, Stefanie" w:date="2023-04-10T12:00:00Z">
        <w:r w:rsidR="00104759">
          <w:rPr>
            <w:rFonts w:cstheme="minorHAnsi"/>
            <w:sz w:val="24"/>
            <w:szCs w:val="24"/>
          </w:rPr>
          <w:t xml:space="preserve"> areas</w:t>
        </w:r>
      </w:ins>
      <w:ins w:id="390" w:author="Lane, Stefanie" w:date="2023-04-09T17:19:00Z">
        <w:r w:rsidR="00191761">
          <w:rPr>
            <w:rFonts w:cstheme="minorHAnsi"/>
            <w:sz w:val="24"/>
            <w:szCs w:val="24"/>
          </w:rPr>
          <w:t xml:space="preserve">. </w:t>
        </w:r>
      </w:ins>
      <w:del w:id="391" w:author="Lane, Stefanie" w:date="2023-04-09T17:19:00Z">
        <w:r w:rsidR="0065549E" w:rsidDel="00191761">
          <w:rPr>
            <w:rFonts w:cstheme="minorHAnsi"/>
            <w:sz w:val="24"/>
            <w:szCs w:val="24"/>
          </w:rPr>
          <w:delText xml:space="preserve"> an understudied topic in this region, particularly with respect to recovery of seed banks at the marsh surface</w:delText>
        </w:r>
        <w:r w:rsidR="00C8454C" w:rsidDel="00191761">
          <w:rPr>
            <w:rFonts w:cstheme="minorHAnsi"/>
            <w:sz w:val="24"/>
            <w:szCs w:val="24"/>
          </w:rPr>
          <w:delText xml:space="preserve">. </w:delText>
        </w:r>
        <w:commentRangeEnd w:id="380"/>
        <w:r w:rsidR="00BD0A99" w:rsidDel="00191761">
          <w:rPr>
            <w:rStyle w:val="CommentReference"/>
          </w:rPr>
          <w:commentReference w:id="380"/>
        </w:r>
      </w:del>
      <w:r w:rsidR="00C8454C">
        <w:rPr>
          <w:rFonts w:cstheme="minorHAnsi"/>
          <w:sz w:val="24"/>
          <w:szCs w:val="24"/>
        </w:rPr>
        <w:t xml:space="preserve">Our main objective of this study </w:t>
      </w:r>
      <w:r w:rsidR="00724E2F" w:rsidRPr="001C0EEC">
        <w:rPr>
          <w:rFonts w:cstheme="minorHAnsi"/>
          <w:sz w:val="24"/>
          <w:szCs w:val="24"/>
        </w:rPr>
        <w:t xml:space="preserve">was to understand compositional changes of surface seed banks and above-ground vegetation at discrete stages of recovery since grazing in two Salish Sea estuaries. </w:t>
      </w:r>
      <w:commentRangeStart w:id="392"/>
      <w:r w:rsidR="00724E2F" w:rsidRPr="001C0EEC">
        <w:rPr>
          <w:rFonts w:cstheme="minorHAnsi"/>
          <w:sz w:val="24"/>
          <w:szCs w:val="24"/>
        </w:rPr>
        <w:t>Traditional succession models would say the most competitive species will increasingly dominate the plant community as time since disturbance increases.</w:t>
      </w:r>
      <w:commentRangeEnd w:id="392"/>
      <w:r w:rsidR="00CF3D40">
        <w:rPr>
          <w:rStyle w:val="CommentReference"/>
        </w:rPr>
        <w:commentReference w:id="392"/>
      </w:r>
      <w:r w:rsidR="00724E2F" w:rsidRPr="001C0EEC">
        <w:rPr>
          <w:rFonts w:cstheme="minorHAnsi"/>
          <w:sz w:val="24"/>
          <w:szCs w:val="24"/>
        </w:rPr>
        <w:t xml:space="preserve">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6FE181CD" w:rsidR="00D92DB1" w:rsidRDefault="00D93F95" w:rsidP="00D92DB1">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p>
    <w:p w14:paraId="43F1CC00" w14:textId="31D3B638" w:rsidR="00574304" w:rsidRDefault="00574304" w:rsidP="00574304">
      <w:pPr>
        <w:pStyle w:val="ListParagraph"/>
        <w:numPr>
          <w:ilvl w:val="1"/>
          <w:numId w:val="15"/>
        </w:numPr>
        <w:rPr>
          <w:rFonts w:cstheme="minorHAnsi"/>
          <w:sz w:val="24"/>
          <w:szCs w:val="24"/>
        </w:rPr>
      </w:pPr>
      <w:r>
        <w:rPr>
          <w:rFonts w:cstheme="minorHAnsi"/>
          <w:sz w:val="24"/>
          <w:szCs w:val="24"/>
        </w:rPr>
        <w:t xml:space="preserve">Alternatively, novel disturbance can lead to alternative succession pathways, where new species can achieve competitive dominance through seed or clonal recruitment, derailing the slow clonal encroachment of historically dominant species from neighboring sites. If this is the case, we </w:t>
      </w:r>
      <w:r w:rsidR="00E63431">
        <w:rPr>
          <w:rFonts w:cstheme="minorHAnsi"/>
          <w:sz w:val="24"/>
          <w:szCs w:val="24"/>
        </w:rPr>
        <w:t xml:space="preserve">expect </w:t>
      </w:r>
      <w:r w:rsidR="00C66264">
        <w:rPr>
          <w:rFonts w:cstheme="minorHAnsi"/>
          <w:sz w:val="24"/>
          <w:szCs w:val="24"/>
        </w:rPr>
        <w:t xml:space="preserve">compositional abundance of </w:t>
      </w:r>
      <w:r w:rsidR="00E63431">
        <w:rPr>
          <w:rFonts w:cstheme="minorHAnsi"/>
          <w:sz w:val="24"/>
          <w:szCs w:val="24"/>
        </w:rPr>
        <w:t>competitive</w:t>
      </w:r>
      <w:r w:rsidR="00FF281F">
        <w:rPr>
          <w:rFonts w:cstheme="minorHAnsi"/>
          <w:sz w:val="24"/>
          <w:szCs w:val="24"/>
        </w:rPr>
        <w:t>ly</w:t>
      </w:r>
      <w:r w:rsidR="00E63431">
        <w:rPr>
          <w:rFonts w:cstheme="minorHAnsi"/>
          <w:sz w:val="24"/>
          <w:szCs w:val="24"/>
        </w:rPr>
        <w:t xml:space="preserve"> dominant species in the older disturbance sites</w:t>
      </w:r>
      <w:r w:rsidR="00C6765A">
        <w:rPr>
          <w:rFonts w:cstheme="minorHAnsi"/>
          <w:sz w:val="24"/>
          <w:szCs w:val="24"/>
        </w:rPr>
        <w:t xml:space="preserve"> will </w:t>
      </w:r>
      <w:r w:rsidR="00873C5C">
        <w:rPr>
          <w:rFonts w:cstheme="minorHAnsi"/>
          <w:sz w:val="24"/>
          <w:szCs w:val="24"/>
        </w:rPr>
        <w:t xml:space="preserve">be significantly different from that </w:t>
      </w:r>
      <w:r w:rsidR="00F11234">
        <w:rPr>
          <w:rFonts w:cstheme="minorHAnsi"/>
          <w:sz w:val="24"/>
          <w:szCs w:val="24"/>
        </w:rPr>
        <w:t>of</w:t>
      </w:r>
      <w:r w:rsidR="00873C5C">
        <w:rPr>
          <w:rFonts w:cstheme="minorHAnsi"/>
          <w:sz w:val="24"/>
          <w:szCs w:val="24"/>
        </w:rPr>
        <w:t xml:space="preserve"> undisturbed sites</w:t>
      </w:r>
      <w:r w:rsidR="00E63431">
        <w:rPr>
          <w:rFonts w:cstheme="minorHAnsi"/>
          <w:sz w:val="24"/>
          <w:szCs w:val="24"/>
        </w:rPr>
        <w:t xml:space="preserve">. </w:t>
      </w:r>
    </w:p>
    <w:p w14:paraId="50A3B88C" w14:textId="795F937A" w:rsidR="00E63431" w:rsidRPr="001C0EEC" w:rsidRDefault="001979D2" w:rsidP="001C0EEC">
      <w:pPr>
        <w:pStyle w:val="ListParagraph"/>
        <w:numPr>
          <w:ilvl w:val="0"/>
          <w:numId w:val="15"/>
        </w:numPr>
        <w:rPr>
          <w:rFonts w:cstheme="minorHAnsi"/>
          <w:sz w:val="24"/>
          <w:szCs w:val="24"/>
        </w:rPr>
      </w:pPr>
      <w:r>
        <w:rPr>
          <w:rFonts w:cstheme="minorHAnsi"/>
          <w:sz w:val="24"/>
          <w:szCs w:val="24"/>
        </w:rPr>
        <w:t xml:space="preserve">Because a longer post-grazing recovery period should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sites, and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ins w:id="393" w:author="Lane, Stefanie" w:date="2023-04-10T10:10:00Z"/>
          <w:rFonts w:asciiTheme="majorHAnsi" w:eastAsiaTheme="majorEastAsia" w:hAnsiTheme="majorHAnsi" w:cstheme="minorHAnsi"/>
          <w:color w:val="2F5496" w:themeColor="accent1" w:themeShade="BF"/>
          <w:sz w:val="24"/>
          <w:szCs w:val="24"/>
          <w:highlight w:val="cyan"/>
        </w:rPr>
      </w:pPr>
      <w:ins w:id="394" w:author="Lane, Stefanie" w:date="2023-04-10T10:10:00Z">
        <w:r>
          <w:rPr>
            <w:rFonts w:cstheme="minorHAnsi"/>
            <w:sz w:val="24"/>
            <w:szCs w:val="24"/>
            <w:highlight w:val="cyan"/>
          </w:rPr>
          <w:br w:type="page"/>
        </w:r>
      </w:ins>
    </w:p>
    <w:p w14:paraId="140906BF" w14:textId="1D480631" w:rsidR="00F11234" w:rsidDel="008463BE" w:rsidRDefault="00BD0A99">
      <w:pPr>
        <w:rPr>
          <w:del w:id="395" w:author="Lane, Stefanie" w:date="2023-04-10T10:10:00Z"/>
          <w:rFonts w:asciiTheme="majorHAnsi" w:eastAsiaTheme="majorEastAsia" w:hAnsiTheme="majorHAnsi" w:cstheme="minorHAnsi"/>
          <w:color w:val="2F5496" w:themeColor="accent1" w:themeShade="BF"/>
          <w:sz w:val="24"/>
          <w:szCs w:val="24"/>
        </w:rPr>
      </w:pPr>
      <w:ins w:id="396" w:author="n" w:date="2023-03-09T09:11:00Z">
        <w:del w:id="397" w:author="Lane, Stefanie" w:date="2023-04-10T10:10:00Z">
          <w:r w:rsidRPr="00447720" w:rsidDel="008463BE">
            <w:rPr>
              <w:rFonts w:cstheme="minorHAnsi"/>
              <w:sz w:val="24"/>
              <w:szCs w:val="24"/>
              <w:highlight w:val="cyan"/>
              <w:rPrChange w:id="398" w:author="Lane, Stefanie" w:date="2023-04-10T09:51:00Z">
                <w:rPr>
                  <w:rFonts w:cstheme="minorHAnsi"/>
                  <w:sz w:val="24"/>
                  <w:szCs w:val="24"/>
                </w:rPr>
              </w:rPrChange>
            </w:rPr>
            <w:lastRenderedPageBreak/>
            <w:delText>Now you can have a statement on novelty if you really want one</w:delText>
          </w:r>
        </w:del>
      </w:ins>
      <w:del w:id="399" w:author="Lane, Stefanie" w:date="2023-04-10T10:10:00Z">
        <w:r w:rsidR="00F11234" w:rsidDel="008463BE">
          <w:rPr>
            <w:rFonts w:cstheme="minorHAnsi"/>
            <w:sz w:val="24"/>
            <w:szCs w:val="24"/>
          </w:rPr>
          <w:br w:type="page"/>
        </w:r>
      </w:del>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300A8ED1"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ins w:id="400" w:author="Lane, Stefanie" w:date="2023-04-10T14:55:00Z">
        <w:r w:rsidR="00223C80" w:rsidRPr="001C0EEC">
          <w:rPr>
            <w:rFonts w:cstheme="minorHAnsi"/>
            <w:sz w:val="24"/>
            <w:szCs w:val="24"/>
          </w:rPr>
          <w:t xml:space="preserve">Figure </w:t>
        </w:r>
        <w:r w:rsidR="00223C80">
          <w:rPr>
            <w:rFonts w:cstheme="minorHAnsi"/>
            <w:noProof/>
            <w:sz w:val="24"/>
            <w:szCs w:val="24"/>
          </w:rPr>
          <w:t>1</w:t>
        </w:r>
      </w:ins>
      <w:del w:id="401" w:author="Lane, Stefanie" w:date="2023-04-10T14:55:00Z">
        <w:r w:rsidR="00E92E67" w:rsidRPr="001C0EEC" w:rsidDel="00223C80">
          <w:rPr>
            <w:rFonts w:cstheme="minorHAnsi"/>
            <w:sz w:val="24"/>
            <w:szCs w:val="24"/>
          </w:rPr>
          <w:delText xml:space="preserve">Figure </w:delText>
        </w:r>
        <w:r w:rsidR="00E92E67" w:rsidDel="00223C80">
          <w:rPr>
            <w:rFonts w:cstheme="minorHAnsi"/>
            <w:noProof/>
            <w:sz w:val="24"/>
            <w:szCs w:val="24"/>
          </w:rPr>
          <w:delText>1</w:delText>
        </w:r>
      </w:del>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First Nations. Prior to European colonial settlement, </w:t>
      </w:r>
      <w:r w:rsidR="00BC7835" w:rsidRPr="001C0EEC">
        <w:rPr>
          <w:rFonts w:cstheme="minorHAnsi"/>
          <w:sz w:val="24"/>
          <w:szCs w:val="24"/>
        </w:rPr>
        <w:t xml:space="preserve">traditional practices by </w:t>
      </w:r>
      <w:r w:rsidR="00684D84" w:rsidRPr="001C0EEC">
        <w:rPr>
          <w:rFonts w:cstheme="minorHAnsi"/>
          <w:sz w:val="24"/>
          <w:szCs w:val="24"/>
        </w:rPr>
        <w:t xml:space="preserve">First Nations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commentRangeStart w:id="402"/>
      <w:r w:rsidR="00667BF2" w:rsidRPr="001C0EEC">
        <w:rPr>
          <w:rFonts w:cstheme="minorHAnsi"/>
          <w:sz w:val="24"/>
          <w:szCs w:val="24"/>
          <w:highlight w:val="lightGray"/>
        </w:rPr>
        <w:t>CITE</w:t>
      </w:r>
      <w:commentRangeEnd w:id="402"/>
      <w:r w:rsidR="00667BF2" w:rsidRPr="001C0EEC">
        <w:rPr>
          <w:rStyle w:val="CommentReference"/>
          <w:rFonts w:cstheme="minorHAnsi"/>
          <w:sz w:val="24"/>
          <w:szCs w:val="24"/>
          <w:highlight w:val="lightGray"/>
        </w:rPr>
        <w:commentReference w:id="402"/>
      </w:r>
      <w:r w:rsidR="00667BF2" w:rsidRPr="001C0EEC">
        <w:rPr>
          <w:rFonts w:cstheme="minorHAnsi"/>
          <w:sz w:val="24"/>
          <w:szCs w:val="24"/>
        </w:rPr>
        <w:t>)</w:t>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93010" cy="4467052"/>
                    </a:xfrm>
                    <a:prstGeom prst="rect">
                      <a:avLst/>
                    </a:prstGeom>
                  </pic:spPr>
                </pic:pic>
              </a:graphicData>
            </a:graphic>
          </wp:inline>
        </w:drawing>
      </w:r>
    </w:p>
    <w:p w14:paraId="67CA6128" w14:textId="103FA94F" w:rsidR="00341521" w:rsidRPr="001C0EEC" w:rsidRDefault="00341521" w:rsidP="00341521">
      <w:pPr>
        <w:pStyle w:val="Caption"/>
        <w:rPr>
          <w:rFonts w:cstheme="minorHAnsi"/>
          <w:sz w:val="24"/>
          <w:szCs w:val="24"/>
        </w:rPr>
      </w:pPr>
      <w:bookmarkStart w:id="403"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bookmarkEnd w:id="403"/>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3BBE5BA3"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Pr="001C0EEC">
        <w:rPr>
          <w:rFonts w:cstheme="minorHAnsi"/>
          <w:sz w:val="24"/>
          <w:szCs w:val="24"/>
        </w:rPr>
        <w:t>) were historically a migratory species to Vancouver Island</w:t>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populations were introduced to</w:t>
      </w:r>
      <w:r w:rsidR="00427FED" w:rsidRPr="001C0EEC">
        <w:rPr>
          <w:rFonts w:cstheme="minorHAnsi"/>
          <w:sz w:val="24"/>
          <w:szCs w:val="24"/>
        </w:rPr>
        <w:t xml:space="preserve"> the island</w:t>
      </w:r>
      <w:r w:rsidR="008B0923" w:rsidRPr="001C0EEC">
        <w:rPr>
          <w:rFonts w:cstheme="minorHAnsi"/>
          <w:sz w:val="24"/>
          <w:szCs w:val="24"/>
        </w:rPr>
        <w:t xml:space="preserve"> </w:t>
      </w:r>
      <w:ins w:id="404" w:author="n" w:date="2023-03-09T09:14:00Z">
        <w:r w:rsidR="00C138F5">
          <w:rPr>
            <w:rFonts w:cstheme="minorHAnsi"/>
            <w:sz w:val="24"/>
            <w:szCs w:val="24"/>
          </w:rPr>
          <w:t xml:space="preserve">to </w:t>
        </w:r>
      </w:ins>
      <w:r w:rsidR="008B0923" w:rsidRPr="001C0EEC">
        <w:rPr>
          <w:rFonts w:cstheme="minorHAnsi"/>
          <w:sz w:val="24"/>
          <w:szCs w:val="24"/>
        </w:rPr>
        <w:t xml:space="preserve">promote hunting tourism. </w:t>
      </w:r>
      <w:r w:rsidR="00427FED" w:rsidRPr="001C0EEC">
        <w:rPr>
          <w:rFonts w:cstheme="minorHAnsi"/>
          <w:sz w:val="24"/>
          <w:szCs w:val="24"/>
        </w:rPr>
        <w:t>In the absence of sufficient hunting pressure</w:t>
      </w:r>
      <w:ins w:id="405" w:author="n" w:date="2023-03-09T10:46:00Z">
        <w:r w:rsidR="00D84658">
          <w:rPr>
            <w:rFonts w:cstheme="minorHAnsi"/>
            <w:sz w:val="24"/>
            <w:szCs w:val="24"/>
          </w:rPr>
          <w:t>,</w:t>
        </w:r>
      </w:ins>
      <w:r w:rsidR="00427FED" w:rsidRPr="001C0EEC">
        <w:rPr>
          <w:rFonts w:cstheme="minorHAnsi"/>
          <w:sz w:val="24"/>
          <w:szCs w:val="24"/>
        </w:rPr>
        <w:t xml:space="preserve"> these</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del w:id="406" w:author="n" w:date="2023-03-09T10:46:00Z">
        <w:r w:rsidR="008B0923" w:rsidRPr="001C0EEC" w:rsidDel="00D84658">
          <w:rPr>
            <w:rFonts w:cstheme="minorHAnsi"/>
            <w:sz w:val="24"/>
            <w:szCs w:val="24"/>
          </w:rPr>
          <w:delText>,</w:delText>
        </w:r>
      </w:del>
      <w:r w:rsidR="008B0923" w:rsidRPr="001C0EEC">
        <w:rPr>
          <w:rFonts w:cstheme="minorHAnsi"/>
          <w:sz w:val="24"/>
          <w:szCs w:val="24"/>
        </w:rPr>
        <w:t xml:space="preserve"> and </w:t>
      </w:r>
      <w:r w:rsidR="00BC4A20" w:rsidRPr="001C0EEC">
        <w:rPr>
          <w:rFonts w:cstheme="minorHAnsi"/>
          <w:sz w:val="24"/>
          <w:szCs w:val="24"/>
        </w:rPr>
        <w:t>have become resident within the region rather than becoming migratory like their wild counterparts</w:t>
      </w:r>
      <w:del w:id="407" w:author="n" w:date="2023-03-09T10:46:00Z">
        <w:r w:rsidR="00085483" w:rsidRPr="001C0EEC" w:rsidDel="00D84658">
          <w:rPr>
            <w:rFonts w:cstheme="minorHAnsi"/>
            <w:sz w:val="24"/>
            <w:szCs w:val="24"/>
          </w:rPr>
          <w:delText>.</w:delText>
        </w:r>
      </w:del>
      <w:r w:rsidR="00BC4A20" w:rsidRPr="001C0EEC">
        <w:rPr>
          <w:rFonts w:cstheme="minorHAnsi"/>
          <w:sz w:val="24"/>
          <w:szCs w:val="24"/>
        </w:rPr>
        <w:t xml:space="preserve"> </w:t>
      </w:r>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ins w:id="408" w:author="n" w:date="2023-03-09T10:46:00Z">
        <w:r w:rsidR="00D84658">
          <w:rPr>
            <w:rFonts w:cstheme="minorHAnsi"/>
            <w:sz w:val="24"/>
            <w:szCs w:val="24"/>
          </w:rPr>
          <w:t>.</w:t>
        </w:r>
      </w:ins>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del w:id="409" w:author="n" w:date="2023-03-09T10:47:00Z">
        <w:r w:rsidR="0055274A" w:rsidDel="00D84658">
          <w:rPr>
            <w:rFonts w:cstheme="minorHAnsi"/>
            <w:sz w:val="24"/>
            <w:szCs w:val="24"/>
          </w:rPr>
          <w:delText xml:space="preserve">leading to </w:delText>
        </w:r>
      </w:del>
      <w:r w:rsidR="00EA1A81" w:rsidRPr="001C0EEC">
        <w:rPr>
          <w:rFonts w:cstheme="minorHAnsi"/>
          <w:sz w:val="24"/>
          <w:szCs w:val="24"/>
        </w:rPr>
        <w:t xml:space="preserve">denuded </w:t>
      </w:r>
      <w:r w:rsidR="0055274A">
        <w:rPr>
          <w:rFonts w:cstheme="minorHAnsi"/>
          <w:sz w:val="24"/>
          <w:szCs w:val="24"/>
        </w:rPr>
        <w:t>marsh platforms</w:t>
      </w:r>
      <w:ins w:id="410" w:author="n" w:date="2023-03-09T10:47:00Z">
        <w:r w:rsidR="00D84658">
          <w:rPr>
            <w:rFonts w:cstheme="minorHAnsi"/>
            <w:sz w:val="24"/>
            <w:szCs w:val="24"/>
          </w:rPr>
          <w:t>, and subsequent</w:t>
        </w:r>
      </w:ins>
      <w:r w:rsidR="0055274A">
        <w:rPr>
          <w:rFonts w:cstheme="minorHAnsi"/>
          <w:sz w:val="24"/>
          <w:szCs w:val="24"/>
        </w:rPr>
        <w:t xml:space="preserve"> </w:t>
      </w:r>
      <w:del w:id="411" w:author="n" w:date="2023-03-09T10:47:00Z">
        <w:r w:rsidR="0055274A" w:rsidDel="00D84658">
          <w:rPr>
            <w:rFonts w:cstheme="minorHAnsi"/>
            <w:sz w:val="24"/>
            <w:szCs w:val="24"/>
          </w:rPr>
          <w:delText>which result in</w:delText>
        </w:r>
        <w:r w:rsidR="00EA1A81" w:rsidRPr="001C0EEC" w:rsidDel="00D84658">
          <w:rPr>
            <w:rFonts w:cstheme="minorHAnsi"/>
            <w:sz w:val="24"/>
            <w:szCs w:val="24"/>
          </w:rPr>
          <w:delText xml:space="preserve"> </w:delText>
        </w:r>
      </w:del>
      <w:r w:rsidR="0055274A">
        <w:rPr>
          <w:rFonts w:cstheme="minorHAnsi"/>
          <w:sz w:val="24"/>
          <w:szCs w:val="24"/>
        </w:rPr>
        <w:t>sediment and seed bank loss through erosion</w:t>
      </w:r>
      <w:r w:rsidR="00EA1A81" w:rsidRPr="001C0EEC">
        <w:rPr>
          <w:rFonts w:cstheme="minorHAnsi"/>
          <w:sz w:val="24"/>
          <w:szCs w:val="24"/>
        </w:rPr>
        <w:t xml:space="preserve">. </w:t>
      </w:r>
    </w:p>
    <w:p w14:paraId="5036DE13" w14:textId="23BDDF9A" w:rsidR="00991310" w:rsidRDefault="007E6C2F" w:rsidP="00991310">
      <w:pPr>
        <w:rPr>
          <w:rFonts w:cstheme="minorHAnsi"/>
          <w:sz w:val="24"/>
          <w:szCs w:val="24"/>
        </w:rPr>
      </w:pPr>
      <w:r w:rsidRPr="001C0EEC">
        <w:rPr>
          <w:rFonts w:cstheme="minorHAnsi"/>
          <w:sz w:val="24"/>
          <w:szCs w:val="24"/>
        </w:rPr>
        <w:tab/>
        <w:t xml:space="preserve">Fences or “exclosures” are </w:t>
      </w:r>
      <w:r w:rsidR="00784935" w:rsidRPr="001C0EEC">
        <w:rPr>
          <w:rFonts w:cstheme="minorHAnsi"/>
          <w:sz w:val="24"/>
          <w:szCs w:val="24"/>
        </w:rPr>
        <w:t>an effective strategy</w:t>
      </w:r>
      <w:r w:rsidRPr="001C0EEC">
        <w:rPr>
          <w:rFonts w:cstheme="minorHAnsi"/>
          <w:sz w:val="24"/>
          <w:szCs w:val="24"/>
        </w:rPr>
        <w:t xml:space="preserve"> to exclude herbivores, including Canada geese, from </w:t>
      </w:r>
      <w:r w:rsidR="00842AD8" w:rsidRPr="001C0EEC">
        <w:rPr>
          <w:rFonts w:cstheme="minorHAnsi"/>
          <w:sz w:val="24"/>
          <w:szCs w:val="24"/>
        </w:rPr>
        <w:t>continued grazing</w:t>
      </w:r>
      <w:r w:rsidR="00784935" w:rsidRPr="001C0EEC">
        <w:rPr>
          <w:rFonts w:cstheme="minorHAnsi"/>
          <w:sz w:val="24"/>
          <w:szCs w:val="24"/>
        </w:rPr>
        <w:t xml:space="preserve"> (</w:t>
      </w:r>
      <w:r w:rsidR="00784935" w:rsidRPr="001C0EEC">
        <w:rPr>
          <w:rFonts w:cstheme="minorHAnsi"/>
          <w:sz w:val="24"/>
          <w:szCs w:val="24"/>
          <w:highlight w:val="lightGray"/>
        </w:rPr>
        <w:t>CITE</w:t>
      </w:r>
      <w:r w:rsidR="00784935" w:rsidRPr="001C0EEC">
        <w:rPr>
          <w:rFonts w:cstheme="minorHAnsi"/>
          <w:sz w:val="24"/>
          <w:szCs w:val="24"/>
        </w:rPr>
        <w:t>)</w:t>
      </w:r>
      <w:r w:rsidR="00842AD8" w:rsidRPr="001C0EEC">
        <w:rPr>
          <w:rFonts w:cstheme="minorHAnsi"/>
          <w:sz w:val="24"/>
          <w:szCs w:val="24"/>
        </w:rPr>
        <w:t>.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del w:id="412" w:author="n" w:date="2023-03-09T10:52:00Z">
        <w:r w:rsidR="00F06B87" w:rsidRPr="001C0EEC" w:rsidDel="00D84658">
          <w:rPr>
            <w:rFonts w:cstheme="minorHAnsi"/>
            <w:sz w:val="24"/>
            <w:szCs w:val="24"/>
          </w:rPr>
          <w:delText xml:space="preserve">broad </w:delText>
        </w:r>
      </w:del>
      <w:ins w:id="413" w:author="n" w:date="2023-03-09T10:52:00Z">
        <w:r w:rsidR="00D84658">
          <w:rPr>
            <w:rFonts w:cstheme="minorHAnsi"/>
            <w:sz w:val="24"/>
            <w:szCs w:val="24"/>
          </w:rPr>
          <w:t>coarse?</w:t>
        </w:r>
        <w:r w:rsidR="00D84658" w:rsidRPr="001C0EEC">
          <w:rPr>
            <w:rFonts w:cstheme="minorHAnsi"/>
            <w:sz w:val="24"/>
            <w:szCs w:val="24"/>
          </w:rPr>
          <w:t xml:space="preserve"> </w:t>
        </w:r>
      </w:ins>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del w:id="414" w:author="n" w:date="2023-03-09T10:52:00Z">
        <w:r w:rsidR="00060610" w:rsidRPr="001C0EEC" w:rsidDel="00D84658">
          <w:rPr>
            <w:rFonts w:cstheme="minorHAnsi"/>
            <w:sz w:val="24"/>
            <w:szCs w:val="24"/>
          </w:rPr>
          <w:delText>with comparison to</w:delText>
        </w:r>
      </w:del>
      <w:ins w:id="415" w:author="n" w:date="2023-03-09T10:52:00Z">
        <w:r w:rsidR="00D84658">
          <w:rPr>
            <w:rFonts w:cstheme="minorHAnsi"/>
            <w:sz w:val="24"/>
            <w:szCs w:val="24"/>
          </w:rPr>
          <w:t>and</w:t>
        </w:r>
      </w:ins>
      <w:r w:rsidR="00060610" w:rsidRPr="001C0EEC">
        <w:rPr>
          <w:rFonts w:cstheme="minorHAnsi"/>
          <w:sz w:val="24"/>
          <w:szCs w:val="24"/>
        </w:rPr>
        <w:t xml:space="preserve"> areas that have no known history of grazing (</w:t>
      </w:r>
      <w:del w:id="416" w:author="n" w:date="2023-03-09T10:53:00Z">
        <w:r w:rsidR="00772C0F" w:rsidDel="00D84658">
          <w:rPr>
            <w:rFonts w:cstheme="minorHAnsi"/>
            <w:sz w:val="24"/>
            <w:szCs w:val="24"/>
          </w:rPr>
          <w:delText>U</w:delText>
        </w:r>
      </w:del>
      <w:del w:id="417" w:author="n" w:date="2023-03-10T11:52:00Z">
        <w:r w:rsidR="00772C0F" w:rsidDel="001E233E">
          <w:rPr>
            <w:rFonts w:cstheme="minorHAnsi"/>
            <w:sz w:val="24"/>
            <w:szCs w:val="24"/>
          </w:rPr>
          <w:delText>ngrazed</w:delText>
        </w:r>
      </w:del>
      <w:r w:rsidR="00772C0F">
        <w:rPr>
          <w:rFonts w:cstheme="minorHAnsi"/>
          <w:sz w:val="24"/>
          <w:szCs w:val="24"/>
        </w:rPr>
        <w:t xml:space="preserve"> </w:t>
      </w:r>
      <w:ins w:id="418" w:author="n" w:date="2023-03-10T11:52:00Z">
        <w:r w:rsidR="001E233E">
          <w:rPr>
            <w:rFonts w:cstheme="minorHAnsi"/>
            <w:sz w:val="24"/>
            <w:szCs w:val="24"/>
          </w:rPr>
          <w:t>Undistur</w:t>
        </w:r>
      </w:ins>
      <w:ins w:id="419" w:author="n" w:date="2023-03-10T11:53:00Z">
        <w:r w:rsidR="001E233E">
          <w:rPr>
            <w:rFonts w:cstheme="minorHAnsi"/>
            <w:sz w:val="24"/>
            <w:szCs w:val="24"/>
          </w:rPr>
          <w:t xml:space="preserve">bed </w:t>
        </w:r>
      </w:ins>
      <w:r w:rsidR="00772C0F">
        <w:rPr>
          <w:rFonts w:cstheme="minorHAnsi"/>
          <w:sz w:val="24"/>
          <w:szCs w:val="24"/>
        </w:rPr>
        <w:t xml:space="preserve">or </w:t>
      </w:r>
      <w:r w:rsidR="00060610" w:rsidRPr="001C0EEC">
        <w:rPr>
          <w:rFonts w:cstheme="minorHAnsi"/>
          <w:sz w:val="24"/>
          <w:szCs w:val="24"/>
        </w:rPr>
        <w:t xml:space="preserve">“reference”).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 xml:space="preserve">grazing activity, with the rationale that remnant vegetation should recover towards a desired </w:t>
      </w:r>
      <w:r w:rsidR="00772C0F">
        <w:rPr>
          <w:rFonts w:cstheme="minorHAnsi"/>
          <w:sz w:val="24"/>
          <w:szCs w:val="24"/>
        </w:rPr>
        <w:t>U</w:t>
      </w:r>
      <w:r w:rsidR="00984443" w:rsidRPr="001C0EEC">
        <w:rPr>
          <w:rFonts w:cstheme="minorHAnsi"/>
          <w:sz w:val="24"/>
          <w:szCs w:val="24"/>
        </w:rPr>
        <w:t xml:space="preserve">ndisturbed or “reference” condition </w:t>
      </w:r>
      <w:r w:rsidR="00D46836" w:rsidRPr="001C0EEC">
        <w:rPr>
          <w:rFonts w:cstheme="minorHAnsi"/>
          <w:sz w:val="24"/>
          <w:szCs w:val="24"/>
        </w:rPr>
        <w:t>once grazing pressure is relieved.</w:t>
      </w:r>
      <w:r w:rsidR="00991310" w:rsidRPr="001C0EEC">
        <w:rPr>
          <w:rFonts w:cstheme="minorHAnsi"/>
          <w:sz w:val="24"/>
          <w:szCs w:val="24"/>
        </w:rPr>
        <w:t xml:space="preserve"> </w:t>
      </w:r>
    </w:p>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5772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44C4AD3" id="Group 13" o:spid="_x0000_s1026" style="position:absolute;margin-left:0;margin-top:13.35pt;width:450.75pt;height:503.65pt;z-index:25165772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20"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21"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2" o:title=""/>
                </v:shape>
                <w10:wrap type="tight" anchorx="margin"/>
              </v:group>
            </w:pict>
          </mc:Fallback>
        </mc:AlternateContent>
      </w:r>
    </w:p>
    <w:p w14:paraId="076CEEAA" w14:textId="5014BAB7" w:rsidR="006113A3" w:rsidRPr="00D7509E" w:rsidRDefault="006113A3" w:rsidP="006113A3">
      <w:pPr>
        <w:pStyle w:val="Caption"/>
      </w:pPr>
      <w:commentRangeStart w:id="420"/>
      <w:r>
        <w:t xml:space="preserve">Figure </w:t>
      </w:r>
      <w:commentRangeEnd w:id="420"/>
      <w:r w:rsidR="00D84658">
        <w:rPr>
          <w:rStyle w:val="CommentReference"/>
          <w:i w:val="0"/>
          <w:iCs w:val="0"/>
          <w:color w:val="auto"/>
        </w:rPr>
        <w:commentReference w:id="420"/>
      </w:r>
      <w:fldSimple w:instr=" SEQ Figure \* ARABIC ">
        <w:r w:rsidR="00223C80">
          <w:rPr>
            <w:noProof/>
          </w:rPr>
          <w:t>2</w:t>
        </w:r>
      </w:fldSimple>
      <w:r>
        <w:t xml:space="preserve">. Reference vegetation for this study was defined as areas with no known grazing disturbance and dominated by native species, including </w:t>
      </w:r>
      <w:r>
        <w:rPr>
          <w:i w:val="0"/>
          <w:iCs w:val="0"/>
        </w:rPr>
        <w:t xml:space="preserve">Carex </w:t>
      </w:r>
      <w:r w:rsidRPr="00D63C8F">
        <w:rPr>
          <w:i w:val="0"/>
          <w:iCs w:val="0"/>
        </w:rPr>
        <w:t>lyngbyei</w:t>
      </w:r>
      <w:r>
        <w:t xml:space="preserve"> in </w:t>
      </w:r>
      <w:r w:rsidRPr="003363C6">
        <w:t>in</w:t>
      </w:r>
      <w:r>
        <w:t xml:space="preserve"> the Little Qualicum River Estuary (A)</w:t>
      </w:r>
      <w:r w:rsidR="00421B23">
        <w:t xml:space="preserve">, and </w:t>
      </w:r>
      <w:r w:rsidR="00D63C8F">
        <w:rPr>
          <w:i w:val="0"/>
          <w:iCs w:val="0"/>
        </w:rPr>
        <w:t xml:space="preserve">Juncus balticus </w:t>
      </w:r>
      <w:r w:rsidR="00D63C8F" w:rsidRPr="00D63C8F">
        <w:t>or</w:t>
      </w:r>
      <w:r w:rsidR="00D63C8F">
        <w:rPr>
          <w:i w:val="0"/>
          <w:iCs w:val="0"/>
        </w:rPr>
        <w:t xml:space="preserve"> </w:t>
      </w:r>
      <w:r>
        <w:rPr>
          <w:i w:val="0"/>
          <w:iCs w:val="0"/>
        </w:rPr>
        <w:t>Deschampsia caespitosa</w:t>
      </w:r>
      <w:r>
        <w:t xml:space="preserve"> in the Nanaimo River Estuary (B). Intensive grubbing (C) by Canada geese (</w:t>
      </w:r>
      <w:r>
        <w:rPr>
          <w:i w:val="0"/>
          <w:iCs w:val="0"/>
        </w:rPr>
        <w:t>Branta canadensis</w:t>
      </w:r>
      <w:r>
        <w:t>) removes rhizomes and contributes to sediment loss, resulting in large areas of bare or “denuded” mudflat (D). Exclosures were constructed around the edges of these 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72D56447" w:rsidR="00991310" w:rsidRPr="001C0EEC" w:rsidRDefault="00991310" w:rsidP="00991310">
      <w:pPr>
        <w:rPr>
          <w:rFonts w:cstheme="minorHAnsi"/>
          <w:i/>
          <w:iCs/>
          <w:color w:val="44546A" w:themeColor="text2"/>
          <w:sz w:val="24"/>
          <w:szCs w:val="24"/>
        </w:rPr>
      </w:pPr>
    </w:p>
    <w:p w14:paraId="239E9640" w14:textId="77777777" w:rsidR="006113A3" w:rsidRDefault="006113A3" w:rsidP="00991310">
      <w:pPr>
        <w:pStyle w:val="Caption"/>
        <w:keepNext/>
        <w:rPr>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21A2962E" w:rsidR="00991310" w:rsidRPr="001C0EEC" w:rsidRDefault="00991310" w:rsidP="00991310">
      <w:pPr>
        <w:pStyle w:val="Caption"/>
        <w:keepNext/>
        <w:rPr>
          <w:rFonts w:cstheme="minorHAnsi"/>
          <w:sz w:val="24"/>
          <w:szCs w:val="24"/>
        </w:rPr>
      </w:pPr>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r w:rsidRPr="001C0EEC">
        <w:rPr>
          <w:rFonts w:cstheme="minorHAnsi"/>
          <w:sz w:val="24"/>
          <w:szCs w:val="24"/>
        </w:rPr>
        <w:t xml:space="preserve">. Grazing disturbance conditions in the Little Qualicum River and Nanaimo Estuaries resulted in conversion of vegetated marsh to partially or fully grubbed mudflats; exclosures were installed to prevent further degradation into the marsh platform. </w:t>
      </w:r>
      <w:ins w:id="421" w:author="Lane, Stefanie" w:date="2023-04-10T13:08:00Z">
        <w:r w:rsidR="000B7D28">
          <w:rPr>
            <w:rFonts w:cstheme="minorHAnsi"/>
            <w:sz w:val="24"/>
            <w:szCs w:val="24"/>
          </w:rPr>
          <w:t xml:space="preserve">We </w:t>
        </w:r>
      </w:ins>
      <w:del w:id="422" w:author="Lane, Stefanie" w:date="2023-04-10T13:08:00Z">
        <w:r w:rsidRPr="001C0EEC" w:rsidDel="000B7D28">
          <w:rPr>
            <w:rFonts w:cstheme="minorHAnsi"/>
            <w:sz w:val="24"/>
            <w:szCs w:val="24"/>
          </w:rPr>
          <w:delText xml:space="preserve">Each estuary </w:delText>
        </w:r>
      </w:del>
      <w:r w:rsidRPr="001C0EEC">
        <w:rPr>
          <w:rFonts w:cstheme="minorHAnsi"/>
          <w:sz w:val="24"/>
          <w:szCs w:val="24"/>
        </w:rPr>
        <w:t xml:space="preserve">sampled n = 4 sites </w:t>
      </w:r>
      <w:ins w:id="423" w:author="Lane, Stefanie" w:date="2023-04-10T13:08:00Z">
        <w:r w:rsidR="000B7D28">
          <w:rPr>
            <w:rFonts w:cstheme="minorHAnsi"/>
            <w:sz w:val="24"/>
            <w:szCs w:val="24"/>
          </w:rPr>
          <w:t xml:space="preserve">in each estuary, with two </w:t>
        </w:r>
        <w:r w:rsidR="00744885" w:rsidRPr="001C0EEC">
          <w:rPr>
            <w:rFonts w:cstheme="minorHAnsi"/>
            <w:sz w:val="24"/>
            <w:szCs w:val="24"/>
          </w:rPr>
          <w:t>1 m</w:t>
        </w:r>
        <w:r w:rsidR="00744885" w:rsidRPr="001C0EEC">
          <w:rPr>
            <w:rFonts w:cstheme="minorHAnsi"/>
            <w:sz w:val="24"/>
            <w:szCs w:val="24"/>
            <w:vertAlign w:val="superscript"/>
          </w:rPr>
          <w:t>2</w:t>
        </w:r>
        <w:r w:rsidR="00744885" w:rsidRPr="001C0EEC">
          <w:rPr>
            <w:rFonts w:cstheme="minorHAnsi"/>
            <w:sz w:val="24"/>
            <w:szCs w:val="24"/>
          </w:rPr>
          <w:t xml:space="preserve"> </w:t>
        </w:r>
        <w:r w:rsidR="000B7D28">
          <w:rPr>
            <w:rFonts w:cstheme="minorHAnsi"/>
            <w:sz w:val="24"/>
            <w:szCs w:val="24"/>
          </w:rPr>
          <w:t>vegetation plots per site, and two surface seed bank samples per plot</w:t>
        </w:r>
        <w:r w:rsidR="00744885">
          <w:rPr>
            <w:rFonts w:cstheme="minorHAnsi"/>
            <w:sz w:val="24"/>
            <w:szCs w:val="24"/>
          </w:rPr>
          <w:t xml:space="preserve">. </w:t>
        </w:r>
      </w:ins>
      <w:del w:id="424" w:author="Lane, Stefanie" w:date="2023-04-10T13:08:00Z">
        <w:r w:rsidRPr="001C0EEC" w:rsidDel="00744885">
          <w:rPr>
            <w:rFonts w:cstheme="minorHAnsi"/>
            <w:sz w:val="24"/>
            <w:szCs w:val="24"/>
          </w:rPr>
          <w:delText>for disturbance category. Two 1 m</w:delText>
        </w:r>
        <w:r w:rsidRPr="001C0EEC" w:rsidDel="00744885">
          <w:rPr>
            <w:rFonts w:cstheme="minorHAnsi"/>
            <w:sz w:val="24"/>
            <w:szCs w:val="24"/>
            <w:vertAlign w:val="superscript"/>
          </w:rPr>
          <w:delText>2</w:delText>
        </w:r>
        <w:r w:rsidRPr="001C0EEC" w:rsidDel="00744885">
          <w:rPr>
            <w:rFonts w:cstheme="minorHAnsi"/>
            <w:sz w:val="24"/>
            <w:szCs w:val="24"/>
          </w:rPr>
          <w:delText xml:space="preserve"> plots were sampled within each site, and two surface seed banks samples were taken from each plot. </w:delText>
        </w:r>
      </w:del>
    </w:p>
    <w:tbl>
      <w:tblPr>
        <w:tblW w:w="10720" w:type="dxa"/>
        <w:tblInd w:w="-636" w:type="dxa"/>
        <w:tblLook w:val="04A0" w:firstRow="1" w:lastRow="0" w:firstColumn="1" w:lastColumn="0" w:noHBand="0" w:noVBand="1"/>
      </w:tblPr>
      <w:tblGrid>
        <w:gridCol w:w="1208"/>
        <w:gridCol w:w="1879"/>
        <w:gridCol w:w="1433"/>
        <w:gridCol w:w="1609"/>
        <w:gridCol w:w="1278"/>
        <w:gridCol w:w="1399"/>
        <w:gridCol w:w="1115"/>
        <w:gridCol w:w="1140"/>
      </w:tblGrid>
      <w:tr w:rsidR="00991310" w:rsidRPr="007C04F1" w:rsidDel="007E5A8E" w14:paraId="740C7170" w14:textId="2AA431DC" w:rsidTr="00D1345A">
        <w:trPr>
          <w:trHeight w:val="1460"/>
          <w:del w:id="425" w:author="Lane, Stefanie" w:date="2023-04-10T13:09:00Z"/>
        </w:trPr>
        <w:tc>
          <w:tcPr>
            <w:tcW w:w="1432" w:type="dxa"/>
            <w:tcBorders>
              <w:top w:val="single" w:sz="4" w:space="0" w:color="auto"/>
              <w:left w:val="nil"/>
              <w:bottom w:val="single" w:sz="8" w:space="0" w:color="auto"/>
              <w:right w:val="nil"/>
            </w:tcBorders>
            <w:shd w:val="clear" w:color="auto" w:fill="auto"/>
            <w:vAlign w:val="center"/>
            <w:hideMark/>
          </w:tcPr>
          <w:p w14:paraId="26819D2A" w14:textId="46B2E869" w:rsidR="00991310" w:rsidRPr="001C0EEC" w:rsidDel="007E5A8E" w:rsidRDefault="00991310" w:rsidP="00D1345A">
            <w:pPr>
              <w:spacing w:after="0" w:line="240" w:lineRule="auto"/>
              <w:jc w:val="center"/>
              <w:rPr>
                <w:del w:id="426" w:author="Lane, Stefanie" w:date="2023-04-10T13:09:00Z"/>
                <w:rFonts w:eastAsia="Times New Roman" w:cstheme="minorHAnsi"/>
                <w:b/>
                <w:bCs/>
                <w:color w:val="000000"/>
                <w:sz w:val="24"/>
                <w:szCs w:val="24"/>
              </w:rPr>
            </w:pPr>
            <w:del w:id="427" w:author="Lane, Stefanie" w:date="2023-04-10T13:09:00Z">
              <w:r w:rsidRPr="001C0EEC" w:rsidDel="007E5A8E">
                <w:rPr>
                  <w:rFonts w:eastAsia="Times New Roman" w:cstheme="minorHAnsi"/>
                  <w:b/>
                  <w:bCs/>
                  <w:color w:val="000000"/>
                  <w:sz w:val="24"/>
                  <w:szCs w:val="24"/>
                </w:rPr>
                <w:delText xml:space="preserve">Estuary </w:delText>
              </w:r>
            </w:del>
          </w:p>
        </w:tc>
        <w:tc>
          <w:tcPr>
            <w:tcW w:w="1740" w:type="dxa"/>
            <w:tcBorders>
              <w:top w:val="single" w:sz="4" w:space="0" w:color="auto"/>
              <w:left w:val="nil"/>
              <w:bottom w:val="single" w:sz="8" w:space="0" w:color="auto"/>
              <w:right w:val="nil"/>
            </w:tcBorders>
            <w:shd w:val="clear" w:color="auto" w:fill="auto"/>
            <w:vAlign w:val="center"/>
            <w:hideMark/>
          </w:tcPr>
          <w:p w14:paraId="55770A21" w14:textId="47D44316" w:rsidR="00991310" w:rsidRPr="001C0EEC" w:rsidDel="007E5A8E" w:rsidRDefault="00991310" w:rsidP="00D1345A">
            <w:pPr>
              <w:spacing w:after="0" w:line="240" w:lineRule="auto"/>
              <w:jc w:val="center"/>
              <w:rPr>
                <w:del w:id="428" w:author="Lane, Stefanie" w:date="2023-04-10T13:09:00Z"/>
                <w:rFonts w:eastAsia="Times New Roman" w:cstheme="minorHAnsi"/>
                <w:b/>
                <w:bCs/>
                <w:color w:val="000000"/>
                <w:sz w:val="24"/>
                <w:szCs w:val="24"/>
              </w:rPr>
            </w:pPr>
            <w:del w:id="429" w:author="Lane, Stefanie" w:date="2023-04-10T13:09:00Z">
              <w:r w:rsidRPr="001C0EEC" w:rsidDel="007E5A8E">
                <w:rPr>
                  <w:rFonts w:eastAsia="Times New Roman" w:cstheme="minorHAnsi"/>
                  <w:b/>
                  <w:bCs/>
                  <w:color w:val="000000"/>
                  <w:sz w:val="24"/>
                  <w:szCs w:val="24"/>
                </w:rPr>
                <w:delText>Time Since Disturbance</w:delText>
              </w:r>
            </w:del>
          </w:p>
        </w:tc>
        <w:tc>
          <w:tcPr>
            <w:tcW w:w="1338" w:type="dxa"/>
            <w:tcBorders>
              <w:top w:val="single" w:sz="4" w:space="0" w:color="auto"/>
              <w:left w:val="nil"/>
              <w:bottom w:val="single" w:sz="8" w:space="0" w:color="auto"/>
              <w:right w:val="nil"/>
            </w:tcBorders>
            <w:shd w:val="clear" w:color="auto" w:fill="auto"/>
            <w:vAlign w:val="center"/>
            <w:hideMark/>
          </w:tcPr>
          <w:p w14:paraId="52CC84D4" w14:textId="6F20581B" w:rsidR="00991310" w:rsidRPr="001C0EEC" w:rsidDel="007E5A8E" w:rsidRDefault="00991310" w:rsidP="00D1345A">
            <w:pPr>
              <w:spacing w:after="0" w:line="240" w:lineRule="auto"/>
              <w:jc w:val="center"/>
              <w:rPr>
                <w:del w:id="430" w:author="Lane, Stefanie" w:date="2023-04-10T13:09:00Z"/>
                <w:rFonts w:eastAsia="Times New Roman" w:cstheme="minorHAnsi"/>
                <w:b/>
                <w:bCs/>
                <w:color w:val="000000"/>
                <w:sz w:val="24"/>
                <w:szCs w:val="24"/>
              </w:rPr>
            </w:pPr>
            <w:del w:id="431" w:author="Lane, Stefanie" w:date="2023-04-10T13:09:00Z">
              <w:r w:rsidRPr="001C0EEC" w:rsidDel="007E5A8E">
                <w:rPr>
                  <w:rFonts w:eastAsia="Times New Roman" w:cstheme="minorHAnsi"/>
                  <w:b/>
                  <w:bCs/>
                  <w:color w:val="000000"/>
                  <w:sz w:val="24"/>
                  <w:szCs w:val="24"/>
                </w:rPr>
                <w:delText>Disturbance condition</w:delText>
              </w:r>
            </w:del>
          </w:p>
        </w:tc>
        <w:tc>
          <w:tcPr>
            <w:tcW w:w="1808" w:type="dxa"/>
            <w:tcBorders>
              <w:top w:val="single" w:sz="4" w:space="0" w:color="auto"/>
              <w:left w:val="nil"/>
              <w:bottom w:val="single" w:sz="8" w:space="0" w:color="auto"/>
              <w:right w:val="nil"/>
            </w:tcBorders>
            <w:shd w:val="clear" w:color="auto" w:fill="auto"/>
            <w:vAlign w:val="center"/>
            <w:hideMark/>
          </w:tcPr>
          <w:p w14:paraId="0B10A7FD" w14:textId="23E020EF" w:rsidR="00991310" w:rsidRPr="001C0EEC" w:rsidDel="007E5A8E" w:rsidRDefault="00991310" w:rsidP="00D1345A">
            <w:pPr>
              <w:spacing w:after="0" w:line="240" w:lineRule="auto"/>
              <w:jc w:val="center"/>
              <w:rPr>
                <w:del w:id="432" w:author="Lane, Stefanie" w:date="2023-04-10T13:09:00Z"/>
                <w:rFonts w:eastAsia="Times New Roman" w:cstheme="minorHAnsi"/>
                <w:b/>
                <w:bCs/>
                <w:color w:val="000000"/>
                <w:sz w:val="24"/>
                <w:szCs w:val="24"/>
              </w:rPr>
            </w:pPr>
            <w:commentRangeStart w:id="433"/>
            <w:del w:id="434" w:author="Lane, Stefanie" w:date="2023-04-10T13:09:00Z">
              <w:r w:rsidRPr="001C0EEC" w:rsidDel="007E5A8E">
                <w:rPr>
                  <w:rFonts w:eastAsia="Times New Roman" w:cstheme="minorHAnsi"/>
                  <w:b/>
                  <w:bCs/>
                  <w:color w:val="000000"/>
                  <w:sz w:val="24"/>
                  <w:szCs w:val="24"/>
                </w:rPr>
                <w:delText>Revegetation status</w:delText>
              </w:r>
              <w:commentRangeEnd w:id="433"/>
              <w:r w:rsidR="00D84658" w:rsidDel="007E5A8E">
                <w:rPr>
                  <w:rStyle w:val="CommentReference"/>
                </w:rPr>
                <w:commentReference w:id="433"/>
              </w:r>
            </w:del>
          </w:p>
        </w:tc>
        <w:tc>
          <w:tcPr>
            <w:tcW w:w="1197" w:type="dxa"/>
            <w:tcBorders>
              <w:top w:val="single" w:sz="4" w:space="0" w:color="auto"/>
              <w:left w:val="nil"/>
              <w:bottom w:val="single" w:sz="8" w:space="0" w:color="auto"/>
              <w:right w:val="nil"/>
            </w:tcBorders>
            <w:shd w:val="clear" w:color="auto" w:fill="auto"/>
            <w:vAlign w:val="center"/>
            <w:hideMark/>
          </w:tcPr>
          <w:p w14:paraId="190948C3" w14:textId="33819D48" w:rsidR="00991310" w:rsidRPr="001C0EEC" w:rsidDel="007E5A8E" w:rsidRDefault="00991310" w:rsidP="00D1345A">
            <w:pPr>
              <w:spacing w:after="0" w:line="240" w:lineRule="auto"/>
              <w:jc w:val="center"/>
              <w:rPr>
                <w:del w:id="435" w:author="Lane, Stefanie" w:date="2023-04-10T13:09:00Z"/>
                <w:rFonts w:eastAsia="Times New Roman" w:cstheme="minorHAnsi"/>
                <w:b/>
                <w:bCs/>
                <w:color w:val="000000"/>
                <w:sz w:val="24"/>
                <w:szCs w:val="24"/>
              </w:rPr>
            </w:pPr>
            <w:del w:id="436" w:author="Lane, Stefanie" w:date="2023-04-10T13:09:00Z">
              <w:r w:rsidRPr="001C0EEC" w:rsidDel="007E5A8E">
                <w:rPr>
                  <w:rFonts w:eastAsia="Times New Roman" w:cstheme="minorHAnsi"/>
                  <w:b/>
                  <w:bCs/>
                  <w:color w:val="000000"/>
                  <w:sz w:val="24"/>
                  <w:szCs w:val="24"/>
                </w:rPr>
                <w:delText xml:space="preserve">Protected by exclosure? </w:delText>
              </w:r>
            </w:del>
          </w:p>
        </w:tc>
        <w:tc>
          <w:tcPr>
            <w:tcW w:w="965" w:type="dxa"/>
            <w:tcBorders>
              <w:top w:val="single" w:sz="4" w:space="0" w:color="auto"/>
              <w:left w:val="nil"/>
              <w:bottom w:val="single" w:sz="8" w:space="0" w:color="auto"/>
              <w:right w:val="nil"/>
            </w:tcBorders>
            <w:shd w:val="clear" w:color="auto" w:fill="auto"/>
            <w:vAlign w:val="center"/>
            <w:hideMark/>
          </w:tcPr>
          <w:p w14:paraId="14392EFE" w14:textId="382195E6" w:rsidR="00991310" w:rsidRPr="001C0EEC" w:rsidDel="007E5A8E" w:rsidRDefault="00991310" w:rsidP="00D1345A">
            <w:pPr>
              <w:spacing w:after="0" w:line="240" w:lineRule="auto"/>
              <w:jc w:val="center"/>
              <w:rPr>
                <w:del w:id="437" w:author="Lane, Stefanie" w:date="2023-04-10T13:09:00Z"/>
                <w:rFonts w:eastAsia="Times New Roman" w:cstheme="minorHAnsi"/>
                <w:b/>
                <w:bCs/>
                <w:color w:val="000000"/>
                <w:sz w:val="24"/>
                <w:szCs w:val="24"/>
              </w:rPr>
            </w:pPr>
            <w:del w:id="438" w:author="Lane, Stefanie" w:date="2023-04-10T13:09:00Z">
              <w:r w:rsidRPr="001C0EEC" w:rsidDel="007E5A8E">
                <w:rPr>
                  <w:rFonts w:eastAsia="Times New Roman" w:cstheme="minorHAnsi"/>
                  <w:b/>
                  <w:bCs/>
                  <w:color w:val="000000"/>
                  <w:sz w:val="24"/>
                  <w:szCs w:val="24"/>
                </w:rPr>
                <w:delText>Number of sites (exclosures, or comparably sized area)</w:delText>
              </w:r>
            </w:del>
          </w:p>
        </w:tc>
        <w:tc>
          <w:tcPr>
            <w:tcW w:w="1100" w:type="dxa"/>
            <w:tcBorders>
              <w:top w:val="single" w:sz="4" w:space="0" w:color="auto"/>
              <w:left w:val="nil"/>
              <w:bottom w:val="single" w:sz="8" w:space="0" w:color="auto"/>
              <w:right w:val="nil"/>
            </w:tcBorders>
            <w:shd w:val="clear" w:color="auto" w:fill="auto"/>
            <w:vAlign w:val="center"/>
            <w:hideMark/>
          </w:tcPr>
          <w:p w14:paraId="70CC8B0E" w14:textId="37D4B9B3" w:rsidR="00991310" w:rsidRPr="001C0EEC" w:rsidDel="007E5A8E" w:rsidRDefault="00991310" w:rsidP="00D1345A">
            <w:pPr>
              <w:spacing w:after="0" w:line="240" w:lineRule="auto"/>
              <w:jc w:val="center"/>
              <w:rPr>
                <w:del w:id="439" w:author="Lane, Stefanie" w:date="2023-04-10T13:09:00Z"/>
                <w:rFonts w:eastAsia="Times New Roman" w:cstheme="minorHAnsi"/>
                <w:b/>
                <w:bCs/>
                <w:color w:val="000000"/>
                <w:sz w:val="24"/>
                <w:szCs w:val="24"/>
              </w:rPr>
            </w:pPr>
            <w:commentRangeStart w:id="440"/>
            <w:del w:id="441" w:author="Lane, Stefanie" w:date="2023-04-10T13:09:00Z">
              <w:r w:rsidRPr="001C0EEC" w:rsidDel="007E5A8E">
                <w:rPr>
                  <w:rFonts w:eastAsia="Times New Roman" w:cstheme="minorHAnsi"/>
                  <w:b/>
                  <w:bCs/>
                  <w:color w:val="000000"/>
                  <w:sz w:val="24"/>
                  <w:szCs w:val="24"/>
                </w:rPr>
                <w:delText>Number of sampling plots per site</w:delText>
              </w:r>
              <w:commentRangeEnd w:id="440"/>
              <w:r w:rsidR="00D84658" w:rsidDel="007E5A8E">
                <w:rPr>
                  <w:rStyle w:val="CommentReference"/>
                </w:rPr>
                <w:commentReference w:id="440"/>
              </w:r>
            </w:del>
          </w:p>
        </w:tc>
        <w:tc>
          <w:tcPr>
            <w:tcW w:w="1140" w:type="dxa"/>
            <w:tcBorders>
              <w:top w:val="single" w:sz="4" w:space="0" w:color="auto"/>
              <w:left w:val="nil"/>
              <w:bottom w:val="single" w:sz="8" w:space="0" w:color="auto"/>
              <w:right w:val="nil"/>
            </w:tcBorders>
            <w:shd w:val="clear" w:color="auto" w:fill="auto"/>
            <w:vAlign w:val="center"/>
            <w:hideMark/>
          </w:tcPr>
          <w:p w14:paraId="71FF8E8B" w14:textId="43EB0824" w:rsidR="00991310" w:rsidRPr="001C0EEC" w:rsidDel="007E5A8E" w:rsidRDefault="00991310" w:rsidP="00D1345A">
            <w:pPr>
              <w:spacing w:after="0" w:line="240" w:lineRule="auto"/>
              <w:jc w:val="center"/>
              <w:rPr>
                <w:del w:id="442" w:author="Lane, Stefanie" w:date="2023-04-10T13:09:00Z"/>
                <w:rFonts w:eastAsia="Times New Roman" w:cstheme="minorHAnsi"/>
                <w:b/>
                <w:bCs/>
                <w:color w:val="000000"/>
                <w:sz w:val="24"/>
                <w:szCs w:val="24"/>
              </w:rPr>
            </w:pPr>
            <w:del w:id="443" w:author="Lane, Stefanie" w:date="2023-04-10T13:09:00Z">
              <w:r w:rsidRPr="001C0EEC" w:rsidDel="007E5A8E">
                <w:rPr>
                  <w:rFonts w:eastAsia="Times New Roman" w:cstheme="minorHAnsi"/>
                  <w:b/>
                  <w:bCs/>
                  <w:color w:val="000000"/>
                  <w:sz w:val="24"/>
                  <w:szCs w:val="24"/>
                </w:rPr>
                <w:delText>Number of surface seed bank samples per plot</w:delText>
              </w:r>
            </w:del>
          </w:p>
        </w:tc>
      </w:tr>
      <w:tr w:rsidR="00991310" w:rsidRPr="007C04F1" w:rsidDel="007E5A8E" w14:paraId="2D2C2B96" w14:textId="39BAB64C" w:rsidTr="00D1345A">
        <w:trPr>
          <w:trHeight w:val="870"/>
          <w:del w:id="444" w:author="Lane, Stefanie" w:date="2023-04-10T13:09:00Z"/>
        </w:trPr>
        <w:tc>
          <w:tcPr>
            <w:tcW w:w="1432" w:type="dxa"/>
            <w:tcBorders>
              <w:top w:val="nil"/>
              <w:left w:val="nil"/>
              <w:bottom w:val="single" w:sz="4" w:space="0" w:color="auto"/>
              <w:right w:val="nil"/>
            </w:tcBorders>
            <w:shd w:val="clear" w:color="auto" w:fill="auto"/>
            <w:vAlign w:val="center"/>
            <w:hideMark/>
          </w:tcPr>
          <w:p w14:paraId="1C68DB23" w14:textId="630053DE" w:rsidR="00991310" w:rsidRPr="001C0EEC" w:rsidDel="007E5A8E" w:rsidRDefault="00991310" w:rsidP="00D1345A">
            <w:pPr>
              <w:spacing w:after="0" w:line="240" w:lineRule="auto"/>
              <w:jc w:val="center"/>
              <w:rPr>
                <w:del w:id="445" w:author="Lane, Stefanie" w:date="2023-04-10T13:09:00Z"/>
                <w:rFonts w:eastAsia="Times New Roman" w:cstheme="minorHAnsi"/>
                <w:color w:val="000000"/>
                <w:sz w:val="24"/>
                <w:szCs w:val="24"/>
              </w:rPr>
            </w:pPr>
            <w:del w:id="446" w:author="Lane, Stefanie" w:date="2023-04-10T13:09:00Z">
              <w:r w:rsidRPr="001C0EEC" w:rsidDel="007E5A8E">
                <w:rPr>
                  <w:rFonts w:eastAsia="Times New Roman" w:cstheme="minorHAnsi"/>
                  <w:color w:val="000000"/>
                  <w:sz w:val="24"/>
                  <w:szCs w:val="24"/>
                </w:rPr>
                <w:delText>Little Qualicum, Nanaimo</w:delText>
              </w:r>
            </w:del>
          </w:p>
        </w:tc>
        <w:tc>
          <w:tcPr>
            <w:tcW w:w="1740" w:type="dxa"/>
            <w:tcBorders>
              <w:top w:val="nil"/>
              <w:left w:val="nil"/>
              <w:bottom w:val="single" w:sz="4" w:space="0" w:color="auto"/>
              <w:right w:val="nil"/>
            </w:tcBorders>
            <w:shd w:val="clear" w:color="auto" w:fill="auto"/>
            <w:vAlign w:val="center"/>
            <w:hideMark/>
          </w:tcPr>
          <w:p w14:paraId="7DAB9485" w14:textId="3B3B22CB" w:rsidR="00991310" w:rsidRPr="001C0EEC" w:rsidDel="007E5A8E" w:rsidRDefault="00991310" w:rsidP="00D1345A">
            <w:pPr>
              <w:spacing w:after="0" w:line="240" w:lineRule="auto"/>
              <w:jc w:val="center"/>
              <w:rPr>
                <w:del w:id="447" w:author="Lane, Stefanie" w:date="2023-04-10T13:09:00Z"/>
                <w:rFonts w:eastAsia="Times New Roman" w:cstheme="minorHAnsi"/>
                <w:color w:val="000000"/>
                <w:sz w:val="24"/>
                <w:szCs w:val="24"/>
              </w:rPr>
            </w:pPr>
            <w:del w:id="448" w:author="Lane, Stefanie" w:date="2023-04-10T13:09:00Z">
              <w:r w:rsidRPr="001C0EEC" w:rsidDel="007E5A8E">
                <w:rPr>
                  <w:rFonts w:eastAsia="Times New Roman" w:cstheme="minorHAnsi"/>
                  <w:color w:val="000000"/>
                  <w:sz w:val="24"/>
                  <w:szCs w:val="24"/>
                </w:rPr>
                <w:delText>0 years (recent grubbing disturbance)</w:delText>
              </w:r>
            </w:del>
          </w:p>
        </w:tc>
        <w:tc>
          <w:tcPr>
            <w:tcW w:w="1338" w:type="dxa"/>
            <w:tcBorders>
              <w:top w:val="nil"/>
              <w:left w:val="nil"/>
              <w:bottom w:val="single" w:sz="4" w:space="0" w:color="auto"/>
              <w:right w:val="nil"/>
            </w:tcBorders>
            <w:shd w:val="clear" w:color="auto" w:fill="auto"/>
            <w:vAlign w:val="center"/>
            <w:hideMark/>
          </w:tcPr>
          <w:p w14:paraId="3A6DA51B" w14:textId="6F7B59D3" w:rsidR="00991310" w:rsidRPr="001C0EEC" w:rsidDel="007E5A8E" w:rsidRDefault="00991310" w:rsidP="00D1345A">
            <w:pPr>
              <w:spacing w:after="0" w:line="240" w:lineRule="auto"/>
              <w:jc w:val="center"/>
              <w:rPr>
                <w:del w:id="449" w:author="Lane, Stefanie" w:date="2023-04-10T13:09:00Z"/>
                <w:rFonts w:eastAsia="Times New Roman" w:cstheme="minorHAnsi"/>
                <w:color w:val="000000"/>
                <w:sz w:val="24"/>
                <w:szCs w:val="24"/>
              </w:rPr>
            </w:pPr>
            <w:del w:id="450" w:author="Lane, Stefanie" w:date="2023-04-10T13:09:00Z">
              <w:r w:rsidRPr="001C0EEC" w:rsidDel="007E5A8E">
                <w:rPr>
                  <w:rFonts w:eastAsia="Times New Roman" w:cstheme="minorHAnsi"/>
                  <w:color w:val="000000"/>
                  <w:sz w:val="24"/>
                  <w:szCs w:val="24"/>
                </w:rPr>
                <w:delText>Grubbed</w:delText>
              </w:r>
            </w:del>
          </w:p>
        </w:tc>
        <w:tc>
          <w:tcPr>
            <w:tcW w:w="1808" w:type="dxa"/>
            <w:tcBorders>
              <w:top w:val="nil"/>
              <w:left w:val="nil"/>
              <w:bottom w:val="single" w:sz="4" w:space="0" w:color="auto"/>
              <w:right w:val="nil"/>
            </w:tcBorders>
            <w:shd w:val="clear" w:color="auto" w:fill="auto"/>
            <w:vAlign w:val="center"/>
            <w:hideMark/>
          </w:tcPr>
          <w:p w14:paraId="1B63E124" w14:textId="15293B24" w:rsidR="00991310" w:rsidRPr="001C0EEC" w:rsidDel="007E5A8E" w:rsidRDefault="00991310" w:rsidP="00D1345A">
            <w:pPr>
              <w:spacing w:after="0" w:line="240" w:lineRule="auto"/>
              <w:jc w:val="center"/>
              <w:rPr>
                <w:del w:id="451" w:author="Lane, Stefanie" w:date="2023-04-10T13:09:00Z"/>
                <w:rFonts w:eastAsia="Times New Roman" w:cstheme="minorHAnsi"/>
                <w:color w:val="000000"/>
                <w:sz w:val="24"/>
                <w:szCs w:val="24"/>
              </w:rPr>
            </w:pPr>
            <w:del w:id="452" w:author="Lane, Stefanie" w:date="2023-04-10T13:09:00Z">
              <w:r w:rsidRPr="001C0EEC" w:rsidDel="007E5A8E">
                <w:rPr>
                  <w:rFonts w:eastAsia="Times New Roman" w:cstheme="minorHAnsi"/>
                  <w:color w:val="000000"/>
                  <w:sz w:val="24"/>
                  <w:szCs w:val="24"/>
                </w:rPr>
                <w:delText>No manipulations</w:delText>
              </w:r>
            </w:del>
          </w:p>
        </w:tc>
        <w:tc>
          <w:tcPr>
            <w:tcW w:w="1197" w:type="dxa"/>
            <w:tcBorders>
              <w:top w:val="nil"/>
              <w:left w:val="nil"/>
              <w:bottom w:val="single" w:sz="4" w:space="0" w:color="auto"/>
              <w:right w:val="nil"/>
            </w:tcBorders>
            <w:shd w:val="clear" w:color="auto" w:fill="auto"/>
            <w:vAlign w:val="center"/>
            <w:hideMark/>
          </w:tcPr>
          <w:p w14:paraId="61C0DDDF" w14:textId="3255CE38" w:rsidR="00991310" w:rsidRPr="001C0EEC" w:rsidDel="007E5A8E" w:rsidRDefault="00991310" w:rsidP="00D1345A">
            <w:pPr>
              <w:spacing w:after="0" w:line="240" w:lineRule="auto"/>
              <w:jc w:val="center"/>
              <w:rPr>
                <w:del w:id="453" w:author="Lane, Stefanie" w:date="2023-04-10T13:09:00Z"/>
                <w:rFonts w:eastAsia="Times New Roman" w:cstheme="minorHAnsi"/>
                <w:color w:val="000000"/>
                <w:sz w:val="24"/>
                <w:szCs w:val="24"/>
              </w:rPr>
            </w:pPr>
            <w:del w:id="454" w:author="Lane, Stefanie" w:date="2023-04-10T13:09:00Z">
              <w:r w:rsidRPr="001C0EEC" w:rsidDel="007E5A8E">
                <w:rPr>
                  <w:rFonts w:eastAsia="Times New Roman" w:cstheme="minorHAnsi"/>
                  <w:color w:val="000000"/>
                  <w:sz w:val="24"/>
                  <w:szCs w:val="24"/>
                </w:rPr>
                <w:delText>No</w:delText>
              </w:r>
            </w:del>
          </w:p>
        </w:tc>
        <w:tc>
          <w:tcPr>
            <w:tcW w:w="965" w:type="dxa"/>
            <w:tcBorders>
              <w:top w:val="nil"/>
              <w:left w:val="nil"/>
              <w:bottom w:val="single" w:sz="4" w:space="0" w:color="auto"/>
              <w:right w:val="nil"/>
            </w:tcBorders>
            <w:shd w:val="clear" w:color="auto" w:fill="auto"/>
            <w:noWrap/>
            <w:vAlign w:val="center"/>
            <w:hideMark/>
          </w:tcPr>
          <w:p w14:paraId="3F0C8BE7" w14:textId="2532B1C3" w:rsidR="00991310" w:rsidRPr="001C0EEC" w:rsidDel="007E5A8E" w:rsidRDefault="00991310" w:rsidP="00D1345A">
            <w:pPr>
              <w:spacing w:after="0" w:line="240" w:lineRule="auto"/>
              <w:jc w:val="center"/>
              <w:rPr>
                <w:del w:id="455" w:author="Lane, Stefanie" w:date="2023-04-10T13:09:00Z"/>
                <w:rFonts w:eastAsia="Times New Roman" w:cstheme="minorHAnsi"/>
                <w:color w:val="000000"/>
                <w:sz w:val="24"/>
                <w:szCs w:val="24"/>
              </w:rPr>
            </w:pPr>
            <w:del w:id="456" w:author="Lane, Stefanie" w:date="2023-04-10T13:09:00Z">
              <w:r w:rsidRPr="001C0EEC" w:rsidDel="007E5A8E">
                <w:rPr>
                  <w:rFonts w:eastAsia="Times New Roman" w:cstheme="minorHAnsi"/>
                  <w:color w:val="000000"/>
                  <w:sz w:val="24"/>
                  <w:szCs w:val="24"/>
                </w:rPr>
                <w:delText>8</w:delText>
              </w:r>
            </w:del>
          </w:p>
        </w:tc>
        <w:tc>
          <w:tcPr>
            <w:tcW w:w="1100" w:type="dxa"/>
            <w:tcBorders>
              <w:top w:val="nil"/>
              <w:left w:val="nil"/>
              <w:bottom w:val="single" w:sz="4" w:space="0" w:color="auto"/>
              <w:right w:val="nil"/>
            </w:tcBorders>
            <w:shd w:val="clear" w:color="auto" w:fill="auto"/>
            <w:noWrap/>
            <w:vAlign w:val="center"/>
            <w:hideMark/>
          </w:tcPr>
          <w:p w14:paraId="5F5FF93A" w14:textId="66DD9BAB" w:rsidR="00991310" w:rsidRPr="001C0EEC" w:rsidDel="007E5A8E" w:rsidRDefault="00991310" w:rsidP="00D1345A">
            <w:pPr>
              <w:spacing w:after="0" w:line="240" w:lineRule="auto"/>
              <w:jc w:val="center"/>
              <w:rPr>
                <w:del w:id="457" w:author="Lane, Stefanie" w:date="2023-04-10T13:09:00Z"/>
                <w:rFonts w:eastAsia="Times New Roman" w:cstheme="minorHAnsi"/>
                <w:color w:val="000000"/>
                <w:sz w:val="24"/>
                <w:szCs w:val="24"/>
              </w:rPr>
            </w:pPr>
            <w:del w:id="458" w:author="Lane, Stefanie" w:date="2023-04-10T13:09:00Z">
              <w:r w:rsidRPr="001C0EEC" w:rsidDel="007E5A8E">
                <w:rPr>
                  <w:rFonts w:eastAsia="Times New Roman" w:cstheme="minorHAnsi"/>
                  <w:color w:val="000000"/>
                  <w:sz w:val="24"/>
                  <w:szCs w:val="24"/>
                </w:rPr>
                <w:delText>2</w:delText>
              </w:r>
            </w:del>
          </w:p>
        </w:tc>
        <w:tc>
          <w:tcPr>
            <w:tcW w:w="1140" w:type="dxa"/>
            <w:tcBorders>
              <w:top w:val="nil"/>
              <w:left w:val="nil"/>
              <w:bottom w:val="single" w:sz="4" w:space="0" w:color="auto"/>
              <w:right w:val="nil"/>
            </w:tcBorders>
            <w:shd w:val="clear" w:color="auto" w:fill="auto"/>
            <w:noWrap/>
            <w:vAlign w:val="center"/>
            <w:hideMark/>
          </w:tcPr>
          <w:p w14:paraId="7FE91DE1" w14:textId="34FF1AFA" w:rsidR="00991310" w:rsidRPr="001C0EEC" w:rsidDel="007E5A8E" w:rsidRDefault="00991310" w:rsidP="00D1345A">
            <w:pPr>
              <w:spacing w:after="0" w:line="240" w:lineRule="auto"/>
              <w:jc w:val="center"/>
              <w:rPr>
                <w:del w:id="459" w:author="Lane, Stefanie" w:date="2023-04-10T13:09:00Z"/>
                <w:rFonts w:eastAsia="Times New Roman" w:cstheme="minorHAnsi"/>
                <w:color w:val="000000"/>
                <w:sz w:val="24"/>
                <w:szCs w:val="24"/>
              </w:rPr>
            </w:pPr>
            <w:del w:id="460" w:author="Lane, Stefanie" w:date="2023-04-10T13:09:00Z">
              <w:r w:rsidRPr="001C0EEC" w:rsidDel="007E5A8E">
                <w:rPr>
                  <w:rFonts w:eastAsia="Times New Roman" w:cstheme="minorHAnsi"/>
                  <w:color w:val="000000"/>
                  <w:sz w:val="24"/>
                  <w:szCs w:val="24"/>
                </w:rPr>
                <w:delText>2</w:delText>
              </w:r>
            </w:del>
          </w:p>
        </w:tc>
      </w:tr>
      <w:tr w:rsidR="00991310" w:rsidRPr="007C04F1" w:rsidDel="007E5A8E" w14:paraId="4CF81E3C" w14:textId="008439BC" w:rsidTr="00D1345A">
        <w:trPr>
          <w:trHeight w:val="1160"/>
          <w:del w:id="461" w:author="Lane, Stefanie" w:date="2023-04-10T13:09:00Z"/>
        </w:trPr>
        <w:tc>
          <w:tcPr>
            <w:tcW w:w="1432" w:type="dxa"/>
            <w:tcBorders>
              <w:top w:val="nil"/>
              <w:left w:val="nil"/>
              <w:bottom w:val="nil"/>
              <w:right w:val="nil"/>
            </w:tcBorders>
            <w:shd w:val="clear" w:color="auto" w:fill="auto"/>
            <w:vAlign w:val="center"/>
            <w:hideMark/>
          </w:tcPr>
          <w:p w14:paraId="1290F43C" w14:textId="00E2E89C" w:rsidR="00991310" w:rsidRPr="001C0EEC" w:rsidDel="007E5A8E" w:rsidRDefault="00991310" w:rsidP="00D1345A">
            <w:pPr>
              <w:spacing w:after="0" w:line="240" w:lineRule="auto"/>
              <w:jc w:val="center"/>
              <w:rPr>
                <w:del w:id="462" w:author="Lane, Stefanie" w:date="2023-04-10T13:09:00Z"/>
                <w:rFonts w:eastAsia="Times New Roman" w:cstheme="minorHAnsi"/>
                <w:color w:val="000000"/>
                <w:sz w:val="24"/>
                <w:szCs w:val="24"/>
              </w:rPr>
            </w:pPr>
            <w:del w:id="463" w:author="Lane, Stefanie" w:date="2023-04-10T13:09:00Z">
              <w:r w:rsidRPr="001C0EEC" w:rsidDel="007E5A8E">
                <w:rPr>
                  <w:rFonts w:eastAsia="Times New Roman" w:cstheme="minorHAnsi"/>
                  <w:color w:val="000000"/>
                  <w:sz w:val="24"/>
                  <w:szCs w:val="24"/>
                </w:rPr>
                <w:delText>Nanaimo</w:delText>
              </w:r>
            </w:del>
          </w:p>
        </w:tc>
        <w:tc>
          <w:tcPr>
            <w:tcW w:w="1740" w:type="dxa"/>
            <w:tcBorders>
              <w:top w:val="nil"/>
              <w:left w:val="nil"/>
              <w:bottom w:val="nil"/>
              <w:right w:val="nil"/>
            </w:tcBorders>
            <w:shd w:val="clear" w:color="auto" w:fill="auto"/>
            <w:vAlign w:val="center"/>
            <w:hideMark/>
          </w:tcPr>
          <w:p w14:paraId="5DF653FF" w14:textId="221469CA" w:rsidR="00991310" w:rsidRPr="001C0EEC" w:rsidDel="007E5A8E" w:rsidRDefault="00991310" w:rsidP="00D1345A">
            <w:pPr>
              <w:spacing w:after="0" w:line="240" w:lineRule="auto"/>
              <w:jc w:val="center"/>
              <w:rPr>
                <w:del w:id="464" w:author="Lane, Stefanie" w:date="2023-04-10T13:09:00Z"/>
                <w:rFonts w:eastAsia="Times New Roman" w:cstheme="minorHAnsi"/>
                <w:color w:val="000000"/>
                <w:sz w:val="24"/>
                <w:szCs w:val="24"/>
              </w:rPr>
            </w:pPr>
            <w:del w:id="465" w:author="Lane, Stefanie" w:date="2023-04-10T13:09:00Z">
              <w:r w:rsidRPr="001C0EEC" w:rsidDel="007E5A8E">
                <w:rPr>
                  <w:rFonts w:eastAsia="Times New Roman" w:cstheme="minorHAnsi"/>
                  <w:color w:val="000000"/>
                  <w:sz w:val="24"/>
                  <w:szCs w:val="24"/>
                </w:rPr>
                <w:delText>1-year post-grazing/grubbing disturbance</w:delText>
              </w:r>
            </w:del>
          </w:p>
        </w:tc>
        <w:tc>
          <w:tcPr>
            <w:tcW w:w="1338" w:type="dxa"/>
            <w:tcBorders>
              <w:top w:val="nil"/>
              <w:left w:val="nil"/>
              <w:bottom w:val="nil"/>
              <w:right w:val="nil"/>
            </w:tcBorders>
            <w:shd w:val="clear" w:color="auto" w:fill="auto"/>
            <w:vAlign w:val="center"/>
            <w:hideMark/>
          </w:tcPr>
          <w:p w14:paraId="4E01524D" w14:textId="5BF2562C" w:rsidR="00991310" w:rsidRPr="001C0EEC" w:rsidDel="007E5A8E" w:rsidRDefault="00991310" w:rsidP="00D1345A">
            <w:pPr>
              <w:spacing w:after="0" w:line="240" w:lineRule="auto"/>
              <w:jc w:val="center"/>
              <w:rPr>
                <w:del w:id="466" w:author="Lane, Stefanie" w:date="2023-04-10T13:09:00Z"/>
                <w:rFonts w:eastAsia="Times New Roman" w:cstheme="minorHAnsi"/>
                <w:color w:val="000000"/>
                <w:sz w:val="24"/>
                <w:szCs w:val="24"/>
              </w:rPr>
            </w:pPr>
            <w:commentRangeStart w:id="467"/>
            <w:del w:id="468" w:author="Lane, Stefanie" w:date="2023-04-10T13:09:00Z">
              <w:r w:rsidRPr="001C0EEC" w:rsidDel="007E5A8E">
                <w:rPr>
                  <w:rFonts w:eastAsia="Times New Roman" w:cstheme="minorHAnsi"/>
                  <w:color w:val="000000"/>
                  <w:sz w:val="24"/>
                  <w:szCs w:val="24"/>
                </w:rPr>
                <w:delText>Partially grubbed</w:delText>
              </w:r>
              <w:commentRangeEnd w:id="467"/>
              <w:r w:rsidR="00D84658" w:rsidDel="007E5A8E">
                <w:rPr>
                  <w:rStyle w:val="CommentReference"/>
                </w:rPr>
                <w:commentReference w:id="467"/>
              </w:r>
            </w:del>
          </w:p>
        </w:tc>
        <w:tc>
          <w:tcPr>
            <w:tcW w:w="1808" w:type="dxa"/>
            <w:tcBorders>
              <w:top w:val="nil"/>
              <w:left w:val="nil"/>
              <w:bottom w:val="nil"/>
              <w:right w:val="nil"/>
            </w:tcBorders>
            <w:shd w:val="clear" w:color="auto" w:fill="auto"/>
            <w:vAlign w:val="center"/>
            <w:hideMark/>
          </w:tcPr>
          <w:p w14:paraId="23BF26B2" w14:textId="1BAD11DC" w:rsidR="00991310" w:rsidRPr="001C0EEC" w:rsidDel="007E5A8E" w:rsidRDefault="00991310" w:rsidP="00D1345A">
            <w:pPr>
              <w:spacing w:after="0" w:line="240" w:lineRule="auto"/>
              <w:jc w:val="center"/>
              <w:rPr>
                <w:del w:id="469" w:author="Lane, Stefanie" w:date="2023-04-10T13:09:00Z"/>
                <w:rFonts w:eastAsia="Times New Roman" w:cstheme="minorHAnsi"/>
                <w:color w:val="000000"/>
                <w:sz w:val="24"/>
                <w:szCs w:val="24"/>
              </w:rPr>
            </w:pPr>
            <w:del w:id="470" w:author="Lane, Stefanie" w:date="2023-04-10T13:09:00Z">
              <w:r w:rsidRPr="001C0EEC" w:rsidDel="007E5A8E">
                <w:rPr>
                  <w:rFonts w:eastAsia="Times New Roman" w:cstheme="minorHAnsi"/>
                  <w:color w:val="000000"/>
                  <w:sz w:val="24"/>
                  <w:szCs w:val="24"/>
                </w:rPr>
                <w:delText>No transplants; vegetation recovery from remnant and adjacent vegetation</w:delText>
              </w:r>
            </w:del>
          </w:p>
        </w:tc>
        <w:tc>
          <w:tcPr>
            <w:tcW w:w="1197" w:type="dxa"/>
            <w:tcBorders>
              <w:top w:val="nil"/>
              <w:left w:val="nil"/>
              <w:bottom w:val="nil"/>
              <w:right w:val="nil"/>
            </w:tcBorders>
            <w:shd w:val="clear" w:color="auto" w:fill="auto"/>
            <w:vAlign w:val="center"/>
            <w:hideMark/>
          </w:tcPr>
          <w:p w14:paraId="773C4284" w14:textId="724809EE" w:rsidR="00991310" w:rsidRPr="001C0EEC" w:rsidDel="007E5A8E" w:rsidRDefault="00991310" w:rsidP="00D1345A">
            <w:pPr>
              <w:spacing w:after="0" w:line="240" w:lineRule="auto"/>
              <w:jc w:val="center"/>
              <w:rPr>
                <w:del w:id="471" w:author="Lane, Stefanie" w:date="2023-04-10T13:09:00Z"/>
                <w:rFonts w:eastAsia="Times New Roman" w:cstheme="minorHAnsi"/>
                <w:color w:val="000000"/>
                <w:sz w:val="24"/>
                <w:szCs w:val="24"/>
              </w:rPr>
            </w:pPr>
            <w:del w:id="472" w:author="Lane, Stefanie" w:date="2023-04-10T13:09:00Z">
              <w:r w:rsidRPr="001C0EEC" w:rsidDel="007E5A8E">
                <w:rPr>
                  <w:rFonts w:eastAsia="Times New Roman" w:cstheme="minorHAnsi"/>
                  <w:color w:val="000000"/>
                  <w:sz w:val="24"/>
                  <w:szCs w:val="24"/>
                </w:rPr>
                <w:delText>Yes</w:delText>
              </w:r>
            </w:del>
          </w:p>
        </w:tc>
        <w:tc>
          <w:tcPr>
            <w:tcW w:w="965" w:type="dxa"/>
            <w:tcBorders>
              <w:top w:val="nil"/>
              <w:left w:val="nil"/>
              <w:bottom w:val="nil"/>
              <w:right w:val="nil"/>
            </w:tcBorders>
            <w:shd w:val="clear" w:color="auto" w:fill="auto"/>
            <w:noWrap/>
            <w:vAlign w:val="center"/>
            <w:hideMark/>
          </w:tcPr>
          <w:p w14:paraId="5DD0C992" w14:textId="53727374" w:rsidR="00991310" w:rsidRPr="001C0EEC" w:rsidDel="007E5A8E" w:rsidRDefault="00991310" w:rsidP="00D1345A">
            <w:pPr>
              <w:spacing w:after="0" w:line="240" w:lineRule="auto"/>
              <w:jc w:val="center"/>
              <w:rPr>
                <w:del w:id="473" w:author="Lane, Stefanie" w:date="2023-04-10T13:09:00Z"/>
                <w:rFonts w:eastAsia="Times New Roman" w:cstheme="minorHAnsi"/>
                <w:color w:val="000000"/>
                <w:sz w:val="24"/>
                <w:szCs w:val="24"/>
              </w:rPr>
            </w:pPr>
            <w:del w:id="474" w:author="Lane, Stefanie" w:date="2023-04-10T13:09:00Z">
              <w:r w:rsidRPr="001C0EEC" w:rsidDel="007E5A8E">
                <w:rPr>
                  <w:rFonts w:eastAsia="Times New Roman" w:cstheme="minorHAnsi"/>
                  <w:color w:val="000000"/>
                  <w:sz w:val="24"/>
                  <w:szCs w:val="24"/>
                </w:rPr>
                <w:delText>4</w:delText>
              </w:r>
            </w:del>
          </w:p>
        </w:tc>
        <w:tc>
          <w:tcPr>
            <w:tcW w:w="1100" w:type="dxa"/>
            <w:tcBorders>
              <w:top w:val="nil"/>
              <w:left w:val="nil"/>
              <w:bottom w:val="nil"/>
              <w:right w:val="nil"/>
            </w:tcBorders>
            <w:shd w:val="clear" w:color="auto" w:fill="auto"/>
            <w:noWrap/>
            <w:vAlign w:val="center"/>
            <w:hideMark/>
          </w:tcPr>
          <w:p w14:paraId="2DD1DD8D" w14:textId="45FD62F7" w:rsidR="00991310" w:rsidRPr="001C0EEC" w:rsidDel="007E5A8E" w:rsidRDefault="00991310" w:rsidP="00D1345A">
            <w:pPr>
              <w:spacing w:after="0" w:line="240" w:lineRule="auto"/>
              <w:jc w:val="center"/>
              <w:rPr>
                <w:del w:id="475" w:author="Lane, Stefanie" w:date="2023-04-10T13:09:00Z"/>
                <w:rFonts w:eastAsia="Times New Roman" w:cstheme="minorHAnsi"/>
                <w:color w:val="000000"/>
                <w:sz w:val="24"/>
                <w:szCs w:val="24"/>
              </w:rPr>
            </w:pPr>
            <w:del w:id="476" w:author="Lane, Stefanie" w:date="2023-04-10T13:09:00Z">
              <w:r w:rsidRPr="001C0EEC" w:rsidDel="007E5A8E">
                <w:rPr>
                  <w:rFonts w:eastAsia="Times New Roman" w:cstheme="minorHAnsi"/>
                  <w:color w:val="000000"/>
                  <w:sz w:val="24"/>
                  <w:szCs w:val="24"/>
                </w:rPr>
                <w:delText>2</w:delText>
              </w:r>
            </w:del>
          </w:p>
        </w:tc>
        <w:tc>
          <w:tcPr>
            <w:tcW w:w="1140" w:type="dxa"/>
            <w:tcBorders>
              <w:top w:val="nil"/>
              <w:left w:val="nil"/>
              <w:bottom w:val="nil"/>
              <w:right w:val="nil"/>
            </w:tcBorders>
            <w:shd w:val="clear" w:color="auto" w:fill="auto"/>
            <w:noWrap/>
            <w:vAlign w:val="center"/>
            <w:hideMark/>
          </w:tcPr>
          <w:p w14:paraId="672D3932" w14:textId="038E2DEB" w:rsidR="00991310" w:rsidRPr="001C0EEC" w:rsidDel="007E5A8E" w:rsidRDefault="00991310" w:rsidP="00D1345A">
            <w:pPr>
              <w:spacing w:after="0" w:line="240" w:lineRule="auto"/>
              <w:jc w:val="center"/>
              <w:rPr>
                <w:del w:id="477" w:author="Lane, Stefanie" w:date="2023-04-10T13:09:00Z"/>
                <w:rFonts w:eastAsia="Times New Roman" w:cstheme="minorHAnsi"/>
                <w:color w:val="000000"/>
                <w:sz w:val="24"/>
                <w:szCs w:val="24"/>
              </w:rPr>
            </w:pPr>
            <w:del w:id="478" w:author="Lane, Stefanie" w:date="2023-04-10T13:09:00Z">
              <w:r w:rsidRPr="001C0EEC" w:rsidDel="007E5A8E">
                <w:rPr>
                  <w:rFonts w:eastAsia="Times New Roman" w:cstheme="minorHAnsi"/>
                  <w:color w:val="000000"/>
                  <w:sz w:val="24"/>
                  <w:szCs w:val="24"/>
                </w:rPr>
                <w:delText>2</w:delText>
              </w:r>
            </w:del>
          </w:p>
        </w:tc>
      </w:tr>
      <w:tr w:rsidR="00991310" w:rsidRPr="007C04F1" w:rsidDel="007E5A8E" w14:paraId="39806566" w14:textId="5CF0A75D" w:rsidTr="00D1345A">
        <w:trPr>
          <w:trHeight w:val="1160"/>
          <w:del w:id="479" w:author="Lane, Stefanie" w:date="2023-04-10T13:09:00Z"/>
        </w:trPr>
        <w:tc>
          <w:tcPr>
            <w:tcW w:w="1432" w:type="dxa"/>
            <w:tcBorders>
              <w:top w:val="single" w:sz="4" w:space="0" w:color="auto"/>
              <w:left w:val="nil"/>
              <w:bottom w:val="single" w:sz="4" w:space="0" w:color="auto"/>
              <w:right w:val="nil"/>
            </w:tcBorders>
            <w:shd w:val="clear" w:color="auto" w:fill="auto"/>
            <w:vAlign w:val="center"/>
            <w:hideMark/>
          </w:tcPr>
          <w:p w14:paraId="65ACD34A" w14:textId="0860D702" w:rsidR="00991310" w:rsidRPr="001C0EEC" w:rsidDel="007E5A8E" w:rsidRDefault="00991310" w:rsidP="00D1345A">
            <w:pPr>
              <w:spacing w:after="0" w:line="240" w:lineRule="auto"/>
              <w:jc w:val="center"/>
              <w:rPr>
                <w:del w:id="480" w:author="Lane, Stefanie" w:date="2023-04-10T13:09:00Z"/>
                <w:rFonts w:eastAsia="Times New Roman" w:cstheme="minorHAnsi"/>
                <w:color w:val="000000"/>
                <w:sz w:val="24"/>
                <w:szCs w:val="24"/>
              </w:rPr>
            </w:pPr>
            <w:del w:id="481" w:author="Lane, Stefanie" w:date="2023-04-10T13:09:00Z">
              <w:r w:rsidRPr="001C0EEC" w:rsidDel="007E5A8E">
                <w:rPr>
                  <w:rFonts w:eastAsia="Times New Roman" w:cstheme="minorHAnsi"/>
                  <w:color w:val="000000"/>
                  <w:sz w:val="24"/>
                  <w:szCs w:val="24"/>
                </w:rPr>
                <w:delText>Little Qualicum</w:delText>
              </w:r>
            </w:del>
          </w:p>
        </w:tc>
        <w:tc>
          <w:tcPr>
            <w:tcW w:w="1740" w:type="dxa"/>
            <w:tcBorders>
              <w:top w:val="single" w:sz="4" w:space="0" w:color="auto"/>
              <w:left w:val="nil"/>
              <w:bottom w:val="single" w:sz="4" w:space="0" w:color="auto"/>
              <w:right w:val="nil"/>
            </w:tcBorders>
            <w:shd w:val="clear" w:color="auto" w:fill="auto"/>
            <w:vAlign w:val="center"/>
            <w:hideMark/>
          </w:tcPr>
          <w:p w14:paraId="3232A283" w14:textId="588E8BB1" w:rsidR="00991310" w:rsidRPr="001C0EEC" w:rsidDel="007E5A8E" w:rsidRDefault="00991310" w:rsidP="00D1345A">
            <w:pPr>
              <w:spacing w:after="0" w:line="240" w:lineRule="auto"/>
              <w:jc w:val="center"/>
              <w:rPr>
                <w:del w:id="482" w:author="Lane, Stefanie" w:date="2023-04-10T13:09:00Z"/>
                <w:rFonts w:eastAsia="Times New Roman" w:cstheme="minorHAnsi"/>
                <w:color w:val="000000"/>
                <w:sz w:val="24"/>
                <w:szCs w:val="24"/>
              </w:rPr>
            </w:pPr>
            <w:del w:id="483" w:author="Lane, Stefanie" w:date="2023-04-10T13:09:00Z">
              <w:r w:rsidRPr="001C0EEC" w:rsidDel="007E5A8E">
                <w:rPr>
                  <w:rFonts w:eastAsia="Times New Roman" w:cstheme="minorHAnsi"/>
                  <w:color w:val="000000"/>
                  <w:sz w:val="24"/>
                  <w:szCs w:val="24"/>
                </w:rPr>
                <w:delText>10 years post-grazing/grubbing disturbance</w:delText>
              </w:r>
            </w:del>
          </w:p>
        </w:tc>
        <w:tc>
          <w:tcPr>
            <w:tcW w:w="1338" w:type="dxa"/>
            <w:tcBorders>
              <w:top w:val="single" w:sz="4" w:space="0" w:color="auto"/>
              <w:left w:val="nil"/>
              <w:bottom w:val="single" w:sz="4" w:space="0" w:color="auto"/>
              <w:right w:val="nil"/>
            </w:tcBorders>
            <w:shd w:val="clear" w:color="auto" w:fill="auto"/>
            <w:vAlign w:val="center"/>
            <w:hideMark/>
          </w:tcPr>
          <w:p w14:paraId="5B915341" w14:textId="4AB7136A" w:rsidR="00991310" w:rsidRPr="001C0EEC" w:rsidDel="007E5A8E" w:rsidRDefault="00991310" w:rsidP="00D1345A">
            <w:pPr>
              <w:spacing w:after="0" w:line="240" w:lineRule="auto"/>
              <w:jc w:val="center"/>
              <w:rPr>
                <w:del w:id="484" w:author="Lane, Stefanie" w:date="2023-04-10T13:09:00Z"/>
                <w:rFonts w:eastAsia="Times New Roman" w:cstheme="minorHAnsi"/>
                <w:color w:val="000000"/>
                <w:sz w:val="24"/>
                <w:szCs w:val="24"/>
              </w:rPr>
            </w:pPr>
            <w:del w:id="485" w:author="Lane, Stefanie" w:date="2023-04-10T13:09:00Z">
              <w:r w:rsidRPr="001C0EEC" w:rsidDel="007E5A8E">
                <w:rPr>
                  <w:rFonts w:eastAsia="Times New Roman" w:cstheme="minorHAnsi"/>
                  <w:color w:val="000000"/>
                  <w:sz w:val="24"/>
                  <w:szCs w:val="24"/>
                </w:rPr>
                <w:delText>Partially grubbed</w:delText>
              </w:r>
            </w:del>
          </w:p>
        </w:tc>
        <w:tc>
          <w:tcPr>
            <w:tcW w:w="1808" w:type="dxa"/>
            <w:tcBorders>
              <w:top w:val="single" w:sz="4" w:space="0" w:color="auto"/>
              <w:left w:val="nil"/>
              <w:bottom w:val="single" w:sz="4" w:space="0" w:color="auto"/>
              <w:right w:val="nil"/>
            </w:tcBorders>
            <w:shd w:val="clear" w:color="auto" w:fill="auto"/>
            <w:vAlign w:val="center"/>
            <w:hideMark/>
          </w:tcPr>
          <w:p w14:paraId="7133D261" w14:textId="36A4F11C" w:rsidR="00991310" w:rsidRPr="001C0EEC" w:rsidDel="007E5A8E" w:rsidRDefault="00991310" w:rsidP="00D1345A">
            <w:pPr>
              <w:spacing w:after="0" w:line="240" w:lineRule="auto"/>
              <w:jc w:val="center"/>
              <w:rPr>
                <w:del w:id="486" w:author="Lane, Stefanie" w:date="2023-04-10T13:09:00Z"/>
                <w:rFonts w:eastAsia="Times New Roman" w:cstheme="minorHAnsi"/>
                <w:color w:val="000000"/>
                <w:sz w:val="24"/>
                <w:szCs w:val="24"/>
              </w:rPr>
            </w:pPr>
            <w:del w:id="487" w:author="Lane, Stefanie" w:date="2023-04-10T13:09:00Z">
              <w:r w:rsidRPr="001C0EEC" w:rsidDel="007E5A8E">
                <w:rPr>
                  <w:rFonts w:eastAsia="Times New Roman" w:cstheme="minorHAnsi"/>
                  <w:color w:val="000000"/>
                  <w:sz w:val="24"/>
                  <w:szCs w:val="24"/>
                </w:rPr>
                <w:delText>No transplants; vegetation recovery from remnant and adjacent vegetation</w:delText>
              </w:r>
            </w:del>
          </w:p>
        </w:tc>
        <w:tc>
          <w:tcPr>
            <w:tcW w:w="1197" w:type="dxa"/>
            <w:tcBorders>
              <w:top w:val="single" w:sz="4" w:space="0" w:color="auto"/>
              <w:left w:val="nil"/>
              <w:bottom w:val="single" w:sz="4" w:space="0" w:color="auto"/>
              <w:right w:val="nil"/>
            </w:tcBorders>
            <w:shd w:val="clear" w:color="auto" w:fill="auto"/>
            <w:vAlign w:val="center"/>
            <w:hideMark/>
          </w:tcPr>
          <w:p w14:paraId="6C1AD769" w14:textId="74A2D7B1" w:rsidR="00991310" w:rsidRPr="001C0EEC" w:rsidDel="007E5A8E" w:rsidRDefault="00991310" w:rsidP="00D1345A">
            <w:pPr>
              <w:spacing w:after="0" w:line="240" w:lineRule="auto"/>
              <w:jc w:val="center"/>
              <w:rPr>
                <w:del w:id="488" w:author="Lane, Stefanie" w:date="2023-04-10T13:09:00Z"/>
                <w:rFonts w:eastAsia="Times New Roman" w:cstheme="minorHAnsi"/>
                <w:color w:val="000000"/>
                <w:sz w:val="24"/>
                <w:szCs w:val="24"/>
              </w:rPr>
            </w:pPr>
            <w:del w:id="489" w:author="Lane, Stefanie" w:date="2023-04-10T13:09:00Z">
              <w:r w:rsidRPr="001C0EEC" w:rsidDel="007E5A8E">
                <w:rPr>
                  <w:rFonts w:eastAsia="Times New Roman" w:cstheme="minorHAnsi"/>
                  <w:color w:val="000000"/>
                  <w:sz w:val="24"/>
                  <w:szCs w:val="24"/>
                </w:rPr>
                <w:delText>Yes</w:delText>
              </w:r>
            </w:del>
          </w:p>
        </w:tc>
        <w:tc>
          <w:tcPr>
            <w:tcW w:w="965" w:type="dxa"/>
            <w:tcBorders>
              <w:top w:val="single" w:sz="4" w:space="0" w:color="auto"/>
              <w:left w:val="nil"/>
              <w:bottom w:val="single" w:sz="4" w:space="0" w:color="auto"/>
              <w:right w:val="nil"/>
            </w:tcBorders>
            <w:shd w:val="clear" w:color="auto" w:fill="auto"/>
            <w:noWrap/>
            <w:vAlign w:val="center"/>
            <w:hideMark/>
          </w:tcPr>
          <w:p w14:paraId="5CC6C0DE" w14:textId="07C853B9" w:rsidR="00991310" w:rsidRPr="001C0EEC" w:rsidDel="007E5A8E" w:rsidRDefault="00991310" w:rsidP="00D1345A">
            <w:pPr>
              <w:spacing w:after="0" w:line="240" w:lineRule="auto"/>
              <w:jc w:val="center"/>
              <w:rPr>
                <w:del w:id="490" w:author="Lane, Stefanie" w:date="2023-04-10T13:09:00Z"/>
                <w:rFonts w:eastAsia="Times New Roman" w:cstheme="minorHAnsi"/>
                <w:color w:val="000000"/>
                <w:sz w:val="24"/>
                <w:szCs w:val="24"/>
              </w:rPr>
            </w:pPr>
            <w:del w:id="491" w:author="Lane, Stefanie" w:date="2023-04-10T13:09:00Z">
              <w:r w:rsidRPr="001C0EEC" w:rsidDel="007E5A8E">
                <w:rPr>
                  <w:rFonts w:eastAsia="Times New Roman" w:cstheme="minorHAnsi"/>
                  <w:color w:val="000000"/>
                  <w:sz w:val="24"/>
                  <w:szCs w:val="24"/>
                </w:rPr>
                <w:delText>4</w:delText>
              </w:r>
            </w:del>
          </w:p>
        </w:tc>
        <w:tc>
          <w:tcPr>
            <w:tcW w:w="1100" w:type="dxa"/>
            <w:tcBorders>
              <w:top w:val="single" w:sz="4" w:space="0" w:color="auto"/>
              <w:left w:val="nil"/>
              <w:bottom w:val="single" w:sz="4" w:space="0" w:color="auto"/>
              <w:right w:val="nil"/>
            </w:tcBorders>
            <w:shd w:val="clear" w:color="auto" w:fill="auto"/>
            <w:noWrap/>
            <w:vAlign w:val="center"/>
            <w:hideMark/>
          </w:tcPr>
          <w:p w14:paraId="4FE1E9E0" w14:textId="682F0994" w:rsidR="00991310" w:rsidRPr="001C0EEC" w:rsidDel="007E5A8E" w:rsidRDefault="00991310" w:rsidP="00D1345A">
            <w:pPr>
              <w:spacing w:after="0" w:line="240" w:lineRule="auto"/>
              <w:jc w:val="center"/>
              <w:rPr>
                <w:del w:id="492" w:author="Lane, Stefanie" w:date="2023-04-10T13:09:00Z"/>
                <w:rFonts w:eastAsia="Times New Roman" w:cstheme="minorHAnsi"/>
                <w:color w:val="000000"/>
                <w:sz w:val="24"/>
                <w:szCs w:val="24"/>
              </w:rPr>
            </w:pPr>
            <w:del w:id="493" w:author="Lane, Stefanie" w:date="2023-04-10T13:09:00Z">
              <w:r w:rsidRPr="001C0EEC" w:rsidDel="007E5A8E">
                <w:rPr>
                  <w:rFonts w:eastAsia="Times New Roman" w:cstheme="minorHAnsi"/>
                  <w:color w:val="000000"/>
                  <w:sz w:val="24"/>
                  <w:szCs w:val="24"/>
                </w:rPr>
                <w:delText>2</w:delText>
              </w:r>
            </w:del>
          </w:p>
        </w:tc>
        <w:tc>
          <w:tcPr>
            <w:tcW w:w="1140" w:type="dxa"/>
            <w:tcBorders>
              <w:top w:val="single" w:sz="4" w:space="0" w:color="auto"/>
              <w:left w:val="nil"/>
              <w:bottom w:val="single" w:sz="4" w:space="0" w:color="auto"/>
              <w:right w:val="nil"/>
            </w:tcBorders>
            <w:shd w:val="clear" w:color="auto" w:fill="auto"/>
            <w:noWrap/>
            <w:vAlign w:val="center"/>
            <w:hideMark/>
          </w:tcPr>
          <w:p w14:paraId="28D61F6D" w14:textId="6C06D39A" w:rsidR="00991310" w:rsidRPr="001C0EEC" w:rsidDel="007E5A8E" w:rsidRDefault="00991310" w:rsidP="00D1345A">
            <w:pPr>
              <w:spacing w:after="0" w:line="240" w:lineRule="auto"/>
              <w:jc w:val="center"/>
              <w:rPr>
                <w:del w:id="494" w:author="Lane, Stefanie" w:date="2023-04-10T13:09:00Z"/>
                <w:rFonts w:eastAsia="Times New Roman" w:cstheme="minorHAnsi"/>
                <w:color w:val="000000"/>
                <w:sz w:val="24"/>
                <w:szCs w:val="24"/>
              </w:rPr>
            </w:pPr>
            <w:del w:id="495" w:author="Lane, Stefanie" w:date="2023-04-10T13:09:00Z">
              <w:r w:rsidRPr="001C0EEC" w:rsidDel="007E5A8E">
                <w:rPr>
                  <w:rFonts w:eastAsia="Times New Roman" w:cstheme="minorHAnsi"/>
                  <w:color w:val="000000"/>
                  <w:sz w:val="24"/>
                  <w:szCs w:val="24"/>
                </w:rPr>
                <w:delText>2</w:delText>
              </w:r>
            </w:del>
          </w:p>
        </w:tc>
      </w:tr>
      <w:tr w:rsidR="00991310" w:rsidRPr="007C04F1" w:rsidDel="007E5A8E" w14:paraId="5446AA58" w14:textId="0E088915" w:rsidTr="00D1345A">
        <w:trPr>
          <w:trHeight w:val="850"/>
          <w:del w:id="496" w:author="Lane, Stefanie" w:date="2023-04-10T13:09:00Z"/>
        </w:trPr>
        <w:tc>
          <w:tcPr>
            <w:tcW w:w="1432" w:type="dxa"/>
            <w:tcBorders>
              <w:top w:val="nil"/>
              <w:left w:val="nil"/>
              <w:bottom w:val="single" w:sz="4" w:space="0" w:color="auto"/>
              <w:right w:val="nil"/>
            </w:tcBorders>
            <w:shd w:val="clear" w:color="auto" w:fill="auto"/>
            <w:vAlign w:val="center"/>
            <w:hideMark/>
          </w:tcPr>
          <w:p w14:paraId="0DBEDADE" w14:textId="2FC23872" w:rsidR="00991310" w:rsidRPr="001C0EEC" w:rsidDel="007E5A8E" w:rsidRDefault="00991310" w:rsidP="00D1345A">
            <w:pPr>
              <w:spacing w:after="0" w:line="240" w:lineRule="auto"/>
              <w:jc w:val="center"/>
              <w:rPr>
                <w:del w:id="497" w:author="Lane, Stefanie" w:date="2023-04-10T13:09:00Z"/>
                <w:rFonts w:eastAsia="Times New Roman" w:cstheme="minorHAnsi"/>
                <w:color w:val="000000"/>
                <w:sz w:val="24"/>
                <w:szCs w:val="24"/>
              </w:rPr>
            </w:pPr>
            <w:del w:id="498" w:author="Lane, Stefanie" w:date="2023-04-10T13:09:00Z">
              <w:r w:rsidRPr="001C0EEC" w:rsidDel="007E5A8E">
                <w:rPr>
                  <w:rFonts w:eastAsia="Times New Roman" w:cstheme="minorHAnsi"/>
                  <w:color w:val="000000"/>
                  <w:sz w:val="24"/>
                  <w:szCs w:val="24"/>
                </w:rPr>
                <w:delText>Little Qualicum, Nanaimo</w:delText>
              </w:r>
            </w:del>
          </w:p>
        </w:tc>
        <w:tc>
          <w:tcPr>
            <w:tcW w:w="1740" w:type="dxa"/>
            <w:tcBorders>
              <w:top w:val="nil"/>
              <w:left w:val="nil"/>
              <w:bottom w:val="single" w:sz="4" w:space="0" w:color="auto"/>
              <w:right w:val="nil"/>
            </w:tcBorders>
            <w:shd w:val="clear" w:color="auto" w:fill="auto"/>
            <w:vAlign w:val="center"/>
            <w:hideMark/>
          </w:tcPr>
          <w:p w14:paraId="6DDF1DD5" w14:textId="11579983" w:rsidR="00991310" w:rsidRPr="001C0EEC" w:rsidDel="007E5A8E" w:rsidRDefault="00991310" w:rsidP="00D1345A">
            <w:pPr>
              <w:spacing w:after="0" w:line="240" w:lineRule="auto"/>
              <w:jc w:val="center"/>
              <w:rPr>
                <w:del w:id="499" w:author="Lane, Stefanie" w:date="2023-04-10T13:09:00Z"/>
                <w:rFonts w:eastAsia="Times New Roman" w:cstheme="minorHAnsi"/>
                <w:color w:val="000000"/>
                <w:sz w:val="24"/>
                <w:szCs w:val="24"/>
              </w:rPr>
            </w:pPr>
            <w:del w:id="500" w:author="Lane, Stefanie" w:date="2023-04-10T13:09:00Z">
              <w:r w:rsidRPr="001C0EEC" w:rsidDel="007E5A8E">
                <w:rPr>
                  <w:rFonts w:eastAsia="Times New Roman" w:cstheme="minorHAnsi"/>
                  <w:color w:val="000000"/>
                  <w:sz w:val="24"/>
                  <w:szCs w:val="24"/>
                </w:rPr>
                <w:delText>No known grazing disturbance</w:delText>
              </w:r>
            </w:del>
          </w:p>
        </w:tc>
        <w:tc>
          <w:tcPr>
            <w:tcW w:w="1338" w:type="dxa"/>
            <w:tcBorders>
              <w:top w:val="nil"/>
              <w:left w:val="nil"/>
              <w:bottom w:val="single" w:sz="4" w:space="0" w:color="auto"/>
              <w:right w:val="nil"/>
            </w:tcBorders>
            <w:shd w:val="clear" w:color="auto" w:fill="auto"/>
            <w:vAlign w:val="center"/>
            <w:hideMark/>
          </w:tcPr>
          <w:p w14:paraId="23887482" w14:textId="35224916" w:rsidR="00991310" w:rsidRPr="001C0EEC" w:rsidDel="007E5A8E" w:rsidRDefault="00991310" w:rsidP="00D1345A">
            <w:pPr>
              <w:spacing w:after="0" w:line="240" w:lineRule="auto"/>
              <w:jc w:val="center"/>
              <w:rPr>
                <w:del w:id="501" w:author="Lane, Stefanie" w:date="2023-04-10T13:09:00Z"/>
                <w:rFonts w:eastAsia="Times New Roman" w:cstheme="minorHAnsi"/>
                <w:color w:val="000000"/>
                <w:sz w:val="24"/>
                <w:szCs w:val="24"/>
              </w:rPr>
            </w:pPr>
            <w:del w:id="502" w:author="Lane, Stefanie" w:date="2023-04-10T13:09:00Z">
              <w:r w:rsidRPr="001C0EEC" w:rsidDel="007E5A8E">
                <w:rPr>
                  <w:rFonts w:eastAsia="Times New Roman" w:cstheme="minorHAnsi"/>
                  <w:color w:val="000000"/>
                  <w:sz w:val="24"/>
                  <w:szCs w:val="24"/>
                </w:rPr>
                <w:delText>Undisturbed</w:delText>
              </w:r>
            </w:del>
          </w:p>
        </w:tc>
        <w:tc>
          <w:tcPr>
            <w:tcW w:w="1808" w:type="dxa"/>
            <w:tcBorders>
              <w:top w:val="nil"/>
              <w:left w:val="nil"/>
              <w:bottom w:val="single" w:sz="4" w:space="0" w:color="auto"/>
              <w:right w:val="nil"/>
            </w:tcBorders>
            <w:shd w:val="clear" w:color="auto" w:fill="auto"/>
            <w:vAlign w:val="center"/>
            <w:hideMark/>
          </w:tcPr>
          <w:p w14:paraId="44EA6A14" w14:textId="54D1399E" w:rsidR="00991310" w:rsidRPr="001C0EEC" w:rsidDel="007E5A8E" w:rsidRDefault="00991310" w:rsidP="00D1345A">
            <w:pPr>
              <w:spacing w:after="0" w:line="240" w:lineRule="auto"/>
              <w:jc w:val="center"/>
              <w:rPr>
                <w:del w:id="503" w:author="Lane, Stefanie" w:date="2023-04-10T13:09:00Z"/>
                <w:rFonts w:eastAsia="Times New Roman" w:cstheme="minorHAnsi"/>
                <w:color w:val="000000"/>
                <w:sz w:val="24"/>
                <w:szCs w:val="24"/>
              </w:rPr>
            </w:pPr>
            <w:del w:id="504" w:author="Lane, Stefanie" w:date="2023-04-10T13:09:00Z">
              <w:r w:rsidRPr="001C0EEC" w:rsidDel="007E5A8E">
                <w:rPr>
                  <w:rFonts w:eastAsia="Times New Roman" w:cstheme="minorHAnsi"/>
                  <w:color w:val="000000"/>
                  <w:sz w:val="24"/>
                  <w:szCs w:val="24"/>
                </w:rPr>
                <w:delText>No manipulations</w:delText>
              </w:r>
            </w:del>
          </w:p>
        </w:tc>
        <w:tc>
          <w:tcPr>
            <w:tcW w:w="1197" w:type="dxa"/>
            <w:tcBorders>
              <w:top w:val="nil"/>
              <w:left w:val="nil"/>
              <w:bottom w:val="single" w:sz="4" w:space="0" w:color="auto"/>
              <w:right w:val="nil"/>
            </w:tcBorders>
            <w:shd w:val="clear" w:color="auto" w:fill="auto"/>
            <w:vAlign w:val="center"/>
            <w:hideMark/>
          </w:tcPr>
          <w:p w14:paraId="6FF46CB6" w14:textId="7C7D2246" w:rsidR="00991310" w:rsidRPr="001C0EEC" w:rsidDel="007E5A8E" w:rsidRDefault="00991310" w:rsidP="00D1345A">
            <w:pPr>
              <w:spacing w:after="0" w:line="240" w:lineRule="auto"/>
              <w:jc w:val="center"/>
              <w:rPr>
                <w:del w:id="505" w:author="Lane, Stefanie" w:date="2023-04-10T13:09:00Z"/>
                <w:rFonts w:eastAsia="Times New Roman" w:cstheme="minorHAnsi"/>
                <w:color w:val="000000"/>
                <w:sz w:val="24"/>
                <w:szCs w:val="24"/>
              </w:rPr>
            </w:pPr>
            <w:del w:id="506" w:author="Lane, Stefanie" w:date="2023-04-10T13:09:00Z">
              <w:r w:rsidRPr="001C0EEC" w:rsidDel="007E5A8E">
                <w:rPr>
                  <w:rFonts w:eastAsia="Times New Roman" w:cstheme="minorHAnsi"/>
                  <w:color w:val="000000"/>
                  <w:sz w:val="24"/>
                  <w:szCs w:val="24"/>
                </w:rPr>
                <w:delText>No</w:delText>
              </w:r>
            </w:del>
          </w:p>
        </w:tc>
        <w:tc>
          <w:tcPr>
            <w:tcW w:w="965" w:type="dxa"/>
            <w:tcBorders>
              <w:top w:val="nil"/>
              <w:left w:val="nil"/>
              <w:bottom w:val="single" w:sz="4" w:space="0" w:color="auto"/>
              <w:right w:val="nil"/>
            </w:tcBorders>
            <w:shd w:val="clear" w:color="auto" w:fill="auto"/>
            <w:noWrap/>
            <w:vAlign w:val="center"/>
            <w:hideMark/>
          </w:tcPr>
          <w:p w14:paraId="0EFB6E18" w14:textId="6C534215" w:rsidR="00991310" w:rsidRPr="001C0EEC" w:rsidDel="007E5A8E" w:rsidRDefault="00991310" w:rsidP="00D1345A">
            <w:pPr>
              <w:spacing w:after="0" w:line="240" w:lineRule="auto"/>
              <w:jc w:val="center"/>
              <w:rPr>
                <w:del w:id="507" w:author="Lane, Stefanie" w:date="2023-04-10T13:09:00Z"/>
                <w:rFonts w:eastAsia="Times New Roman" w:cstheme="minorHAnsi"/>
                <w:color w:val="000000"/>
                <w:sz w:val="24"/>
                <w:szCs w:val="24"/>
              </w:rPr>
            </w:pPr>
            <w:del w:id="508" w:author="Lane, Stefanie" w:date="2023-04-10T13:09:00Z">
              <w:r w:rsidRPr="001C0EEC" w:rsidDel="007E5A8E">
                <w:rPr>
                  <w:rFonts w:eastAsia="Times New Roman" w:cstheme="minorHAnsi"/>
                  <w:color w:val="000000"/>
                  <w:sz w:val="24"/>
                  <w:szCs w:val="24"/>
                </w:rPr>
                <w:delText>8</w:delText>
              </w:r>
            </w:del>
          </w:p>
        </w:tc>
        <w:tc>
          <w:tcPr>
            <w:tcW w:w="1100" w:type="dxa"/>
            <w:tcBorders>
              <w:top w:val="nil"/>
              <w:left w:val="nil"/>
              <w:bottom w:val="single" w:sz="4" w:space="0" w:color="auto"/>
              <w:right w:val="nil"/>
            </w:tcBorders>
            <w:shd w:val="clear" w:color="auto" w:fill="auto"/>
            <w:noWrap/>
            <w:vAlign w:val="center"/>
            <w:hideMark/>
          </w:tcPr>
          <w:p w14:paraId="5EBB3874" w14:textId="14095519" w:rsidR="00991310" w:rsidRPr="001C0EEC" w:rsidDel="007E5A8E" w:rsidRDefault="00991310" w:rsidP="00D1345A">
            <w:pPr>
              <w:spacing w:after="0" w:line="240" w:lineRule="auto"/>
              <w:jc w:val="center"/>
              <w:rPr>
                <w:del w:id="509" w:author="Lane, Stefanie" w:date="2023-04-10T13:09:00Z"/>
                <w:rFonts w:eastAsia="Times New Roman" w:cstheme="minorHAnsi"/>
                <w:color w:val="000000"/>
                <w:sz w:val="24"/>
                <w:szCs w:val="24"/>
              </w:rPr>
            </w:pPr>
            <w:del w:id="510" w:author="Lane, Stefanie" w:date="2023-04-10T13:09:00Z">
              <w:r w:rsidRPr="001C0EEC" w:rsidDel="007E5A8E">
                <w:rPr>
                  <w:rFonts w:eastAsia="Times New Roman" w:cstheme="minorHAnsi"/>
                  <w:color w:val="000000"/>
                  <w:sz w:val="24"/>
                  <w:szCs w:val="24"/>
                </w:rPr>
                <w:delText>2</w:delText>
              </w:r>
            </w:del>
          </w:p>
        </w:tc>
        <w:tc>
          <w:tcPr>
            <w:tcW w:w="1140" w:type="dxa"/>
            <w:tcBorders>
              <w:top w:val="nil"/>
              <w:left w:val="nil"/>
              <w:bottom w:val="single" w:sz="4" w:space="0" w:color="auto"/>
              <w:right w:val="nil"/>
            </w:tcBorders>
            <w:shd w:val="clear" w:color="auto" w:fill="auto"/>
            <w:noWrap/>
            <w:vAlign w:val="center"/>
            <w:hideMark/>
          </w:tcPr>
          <w:p w14:paraId="4F719AA6" w14:textId="6CC2F39C" w:rsidR="00991310" w:rsidRPr="001C0EEC" w:rsidDel="007E5A8E" w:rsidRDefault="00991310" w:rsidP="00D1345A">
            <w:pPr>
              <w:spacing w:after="0" w:line="240" w:lineRule="auto"/>
              <w:jc w:val="center"/>
              <w:rPr>
                <w:del w:id="511" w:author="Lane, Stefanie" w:date="2023-04-10T13:09:00Z"/>
                <w:rFonts w:eastAsia="Times New Roman" w:cstheme="minorHAnsi"/>
                <w:color w:val="000000"/>
                <w:sz w:val="24"/>
                <w:szCs w:val="24"/>
              </w:rPr>
            </w:pPr>
            <w:del w:id="512" w:author="Lane, Stefanie" w:date="2023-04-10T13:09:00Z">
              <w:r w:rsidRPr="001C0EEC" w:rsidDel="007E5A8E">
                <w:rPr>
                  <w:rFonts w:eastAsia="Times New Roman" w:cstheme="minorHAnsi"/>
                  <w:color w:val="000000"/>
                  <w:sz w:val="24"/>
                  <w:szCs w:val="24"/>
                </w:rPr>
                <w:delText>2</w:delText>
              </w:r>
            </w:del>
          </w:p>
        </w:tc>
      </w:tr>
    </w:tbl>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Change w:id="513" w:author="Lane, Stefanie" w:date="2023-04-10T13:09:00Z">
          <w:tblPr>
            <w:tblW w:w="7640" w:type="dxa"/>
            <w:tblCellMar>
              <w:left w:w="0" w:type="dxa"/>
              <w:right w:w="0" w:type="dxa"/>
            </w:tblCellMar>
            <w:tblLook w:val="04A0" w:firstRow="1" w:lastRow="0" w:firstColumn="1" w:lastColumn="0" w:noHBand="0" w:noVBand="1"/>
          </w:tblPr>
        </w:tblPrChange>
      </w:tblPr>
      <w:tblGrid>
        <w:gridCol w:w="1478"/>
        <w:gridCol w:w="1554"/>
        <w:gridCol w:w="1289"/>
        <w:gridCol w:w="1167"/>
        <w:gridCol w:w="1057"/>
        <w:gridCol w:w="1095"/>
        <w:tblGridChange w:id="514">
          <w:tblGrid>
            <w:gridCol w:w="1490"/>
            <w:gridCol w:w="1554"/>
            <w:gridCol w:w="1292"/>
            <w:gridCol w:w="1171"/>
            <w:gridCol w:w="1031"/>
            <w:gridCol w:w="1102"/>
          </w:tblGrid>
        </w:tblGridChange>
      </w:tblGrid>
      <w:tr w:rsidR="007E5A8E" w14:paraId="39053AE9" w14:textId="77777777" w:rsidTr="007E5A8E">
        <w:trPr>
          <w:trHeight w:val="1164"/>
          <w:jc w:val="center"/>
          <w:ins w:id="515" w:author="Lane, Stefanie" w:date="2023-04-10T13:09:00Z"/>
          <w:trPrChange w:id="516" w:author="Lane, Stefanie" w:date="2023-04-10T13:09:00Z">
            <w:trPr>
              <w:trHeight w:val="1164"/>
            </w:trPr>
          </w:trPrChange>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Change w:id="517" w:author="Lane, Stefanie" w:date="2023-04-10T13:09:00Z">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tcPrChange>
          </w:tcPr>
          <w:p w14:paraId="4BA66248" w14:textId="77777777" w:rsidR="007E5A8E" w:rsidRDefault="007E5A8E">
            <w:pPr>
              <w:jc w:val="center"/>
              <w:rPr>
                <w:ins w:id="518" w:author="Lane, Stefanie" w:date="2023-04-10T13:09:00Z"/>
                <w:rFonts w:ascii="Calibri" w:hAnsi="Calibri" w:cs="Calibri"/>
                <w:b/>
                <w:bCs/>
                <w:color w:val="000000"/>
              </w:rPr>
            </w:pPr>
            <w:ins w:id="519" w:author="Lane, Stefanie" w:date="2023-04-10T13:09:00Z">
              <w:r>
                <w:rPr>
                  <w:rFonts w:ascii="Calibri" w:hAnsi="Calibri" w:cs="Calibri"/>
                  <w:b/>
                  <w:bCs/>
                  <w:color w:val="000000"/>
                </w:rPr>
                <w:t xml:space="preserve">Estuary </w:t>
              </w:r>
            </w:ins>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Change w:id="520" w:author="Lane, Stefanie" w:date="2023-04-10T13:09:00Z">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tcPrChange>
          </w:tcPr>
          <w:p w14:paraId="49154557" w14:textId="77777777" w:rsidR="007E5A8E" w:rsidRDefault="007E5A8E">
            <w:pPr>
              <w:jc w:val="center"/>
              <w:rPr>
                <w:ins w:id="521" w:author="Lane, Stefanie" w:date="2023-04-10T13:09:00Z"/>
                <w:rFonts w:ascii="Calibri" w:hAnsi="Calibri" w:cs="Calibri"/>
                <w:b/>
                <w:bCs/>
                <w:color w:val="000000"/>
              </w:rPr>
            </w:pPr>
            <w:ins w:id="522" w:author="Lane, Stefanie" w:date="2023-04-10T13:09:00Z">
              <w:r>
                <w:rPr>
                  <w:rFonts w:ascii="Calibri" w:hAnsi="Calibri" w:cs="Calibri"/>
                  <w:b/>
                  <w:bCs/>
                  <w:color w:val="000000"/>
                </w:rPr>
                <w:t>Time Since Disturbance</w:t>
              </w:r>
            </w:ins>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Change w:id="523" w:author="Lane, Stefanie" w:date="2023-04-10T13:09:00Z">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tcPrChange>
          </w:tcPr>
          <w:p w14:paraId="5011E4A2" w14:textId="77777777" w:rsidR="007E5A8E" w:rsidRDefault="007E5A8E">
            <w:pPr>
              <w:jc w:val="center"/>
              <w:rPr>
                <w:ins w:id="524" w:author="Lane, Stefanie" w:date="2023-04-10T13:09:00Z"/>
                <w:rFonts w:ascii="Calibri" w:hAnsi="Calibri" w:cs="Calibri"/>
                <w:b/>
                <w:bCs/>
                <w:color w:val="000000"/>
              </w:rPr>
            </w:pPr>
            <w:ins w:id="525" w:author="Lane, Stefanie" w:date="2023-04-10T13:09:00Z">
              <w:r>
                <w:rPr>
                  <w:rFonts w:ascii="Calibri" w:hAnsi="Calibri" w:cs="Calibri"/>
                  <w:b/>
                  <w:bCs/>
                  <w:color w:val="000000"/>
                </w:rPr>
                <w:t>Disturbance condition</w:t>
              </w:r>
            </w:ins>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Change w:id="526" w:author="Lane, Stefanie" w:date="2023-04-10T13:09:00Z">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tcPrChange>
          </w:tcPr>
          <w:p w14:paraId="597D065F" w14:textId="77777777" w:rsidR="007E5A8E" w:rsidRDefault="007E5A8E">
            <w:pPr>
              <w:jc w:val="center"/>
              <w:rPr>
                <w:ins w:id="527" w:author="Lane, Stefanie" w:date="2023-04-10T13:09:00Z"/>
                <w:rFonts w:ascii="Calibri" w:hAnsi="Calibri" w:cs="Calibri"/>
                <w:b/>
                <w:bCs/>
                <w:color w:val="000000"/>
              </w:rPr>
            </w:pPr>
            <w:ins w:id="528" w:author="Lane, Stefanie" w:date="2023-04-10T13:09:00Z">
              <w:r>
                <w:rPr>
                  <w:rFonts w:ascii="Calibri" w:hAnsi="Calibri" w:cs="Calibri"/>
                  <w:b/>
                  <w:bCs/>
                  <w:color w:val="000000"/>
                </w:rPr>
                <w:t xml:space="preserve">Protected by exclosure? </w:t>
              </w:r>
            </w:ins>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Change w:id="529" w:author="Lane, Stefanie" w:date="2023-04-10T13:09:00Z">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tcPrChange>
          </w:tcPr>
          <w:p w14:paraId="2C6A5D74" w14:textId="6A9703A8" w:rsidR="007E5A8E" w:rsidRDefault="007E5A8E">
            <w:pPr>
              <w:jc w:val="center"/>
              <w:rPr>
                <w:ins w:id="530" w:author="Lane, Stefanie" w:date="2023-04-10T13:09:00Z"/>
                <w:rFonts w:ascii="Calibri" w:hAnsi="Calibri" w:cs="Calibri"/>
                <w:b/>
                <w:bCs/>
                <w:color w:val="000000"/>
              </w:rPr>
            </w:pPr>
            <w:ins w:id="531" w:author="Lane, Stefanie" w:date="2023-04-10T13:09:00Z">
              <w:r>
                <w:rPr>
                  <w:rFonts w:ascii="Calibri" w:hAnsi="Calibri" w:cs="Calibri"/>
                  <w:b/>
                  <w:bCs/>
                  <w:color w:val="000000"/>
                </w:rPr>
                <w:t xml:space="preserve">Total </w:t>
              </w:r>
            </w:ins>
            <w:ins w:id="532" w:author="Lane, Stefanie" w:date="2023-04-10T13:10:00Z">
              <w:r w:rsidR="00146D99">
                <w:rPr>
                  <w:rFonts w:ascii="Calibri" w:hAnsi="Calibri" w:cs="Calibri"/>
                  <w:b/>
                  <w:bCs/>
                  <w:color w:val="000000"/>
                </w:rPr>
                <w:t xml:space="preserve">vegetation </w:t>
              </w:r>
            </w:ins>
            <w:ins w:id="533" w:author="Lane, Stefanie" w:date="2023-04-10T13:09:00Z">
              <w:r>
                <w:rPr>
                  <w:rFonts w:ascii="Calibri" w:hAnsi="Calibri" w:cs="Calibri"/>
                  <w:b/>
                  <w:bCs/>
                  <w:color w:val="000000"/>
                </w:rPr>
                <w:t>plots</w:t>
              </w:r>
            </w:ins>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Change w:id="534" w:author="Lane, Stefanie" w:date="2023-04-10T13:09:00Z">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tcPrChange>
          </w:tcPr>
          <w:p w14:paraId="078FF70C" w14:textId="77777777" w:rsidR="007E5A8E" w:rsidRDefault="007E5A8E">
            <w:pPr>
              <w:jc w:val="center"/>
              <w:rPr>
                <w:ins w:id="535" w:author="Lane, Stefanie" w:date="2023-04-10T13:09:00Z"/>
                <w:rFonts w:ascii="Calibri" w:hAnsi="Calibri" w:cs="Calibri"/>
                <w:b/>
                <w:bCs/>
                <w:color w:val="000000"/>
              </w:rPr>
            </w:pPr>
            <w:ins w:id="536" w:author="Lane, Stefanie" w:date="2023-04-10T13:09:00Z">
              <w:r>
                <w:rPr>
                  <w:rFonts w:ascii="Calibri" w:hAnsi="Calibri" w:cs="Calibri"/>
                  <w:b/>
                  <w:bCs/>
                  <w:color w:val="000000"/>
                </w:rPr>
                <w:t>Total surface seed bank samples</w:t>
              </w:r>
            </w:ins>
          </w:p>
        </w:tc>
      </w:tr>
      <w:tr w:rsidR="007E5A8E" w14:paraId="23E20817" w14:textId="77777777" w:rsidTr="007E5A8E">
        <w:trPr>
          <w:trHeight w:val="864"/>
          <w:jc w:val="center"/>
          <w:ins w:id="537" w:author="Lane, Stefanie" w:date="2023-04-10T13:09:00Z"/>
          <w:trPrChange w:id="538" w:author="Lane, Stefanie" w:date="2023-04-10T13:09:00Z">
            <w:trPr>
              <w:trHeight w:val="864"/>
            </w:trPr>
          </w:trPrChange>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539" w:author="Lane, Stefanie" w:date="2023-04-10T13:09:00Z">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18B1D54A" w14:textId="77777777" w:rsidR="007E5A8E" w:rsidRDefault="007E5A8E">
            <w:pPr>
              <w:jc w:val="center"/>
              <w:rPr>
                <w:ins w:id="540" w:author="Lane, Stefanie" w:date="2023-04-10T13:09:00Z"/>
                <w:rFonts w:ascii="Calibri" w:hAnsi="Calibri" w:cs="Calibri"/>
                <w:color w:val="000000"/>
              </w:rPr>
            </w:pPr>
            <w:ins w:id="541" w:author="Lane, Stefanie" w:date="2023-04-10T13:09:00Z">
              <w:r>
                <w:rPr>
                  <w:rFonts w:ascii="Calibri" w:hAnsi="Calibri" w:cs="Calibri"/>
                  <w:color w:val="000000"/>
                </w:rPr>
                <w:t>Little Qualicum, Nanaimo</w:t>
              </w:r>
            </w:ins>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542" w:author="Lane, Stefanie" w:date="2023-04-10T13:09:00Z">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795026C9" w14:textId="61FB0173" w:rsidR="007E5A8E" w:rsidRDefault="007E5A8E">
            <w:pPr>
              <w:jc w:val="center"/>
              <w:rPr>
                <w:ins w:id="543" w:author="Lane, Stefanie" w:date="2023-04-10T13:09:00Z"/>
                <w:rFonts w:ascii="Calibri" w:hAnsi="Calibri" w:cs="Calibri"/>
                <w:color w:val="000000"/>
              </w:rPr>
            </w:pPr>
            <w:ins w:id="544" w:author="Lane, Stefanie" w:date="2023-04-10T13:09:00Z">
              <w:r>
                <w:rPr>
                  <w:rFonts w:ascii="Calibri" w:hAnsi="Calibri" w:cs="Calibri"/>
                  <w:color w:val="000000"/>
                </w:rPr>
                <w:t>0 years</w:t>
              </w:r>
            </w:ins>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545" w:author="Lane, Stefanie" w:date="2023-04-10T13:09:00Z">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12ECE1FC" w14:textId="77777777" w:rsidR="007E5A8E" w:rsidRDefault="007E5A8E">
            <w:pPr>
              <w:jc w:val="center"/>
              <w:rPr>
                <w:ins w:id="546" w:author="Lane, Stefanie" w:date="2023-04-10T13:09:00Z"/>
                <w:rFonts w:ascii="Calibri" w:hAnsi="Calibri" w:cs="Calibri"/>
                <w:color w:val="000000"/>
              </w:rPr>
            </w:pPr>
            <w:ins w:id="547" w:author="Lane, Stefanie" w:date="2023-04-10T13:09:00Z">
              <w:r>
                <w:rPr>
                  <w:rFonts w:ascii="Calibri" w:hAnsi="Calibri" w:cs="Calibri"/>
                  <w:color w:val="000000"/>
                </w:rPr>
                <w:t>Actively grubbed</w:t>
              </w:r>
            </w:ins>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548" w:author="Lane, Stefanie" w:date="2023-04-10T13:09:00Z">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24A648DB" w14:textId="77777777" w:rsidR="007E5A8E" w:rsidRDefault="007E5A8E">
            <w:pPr>
              <w:jc w:val="center"/>
              <w:rPr>
                <w:ins w:id="549" w:author="Lane, Stefanie" w:date="2023-04-10T13:09:00Z"/>
                <w:rFonts w:ascii="Calibri" w:hAnsi="Calibri" w:cs="Calibri"/>
                <w:color w:val="000000"/>
              </w:rPr>
            </w:pPr>
            <w:ins w:id="550" w:author="Lane, Stefanie" w:date="2023-04-10T13:09:00Z">
              <w:r>
                <w:rPr>
                  <w:rFonts w:ascii="Calibri" w:hAnsi="Calibri" w:cs="Calibri"/>
                  <w:color w:val="000000"/>
                </w:rPr>
                <w:t>No</w:t>
              </w:r>
            </w:ins>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Change w:id="551" w:author="Lane, Stefanie" w:date="2023-04-10T13: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1A45B7E7" w14:textId="77777777" w:rsidR="007E5A8E" w:rsidRDefault="007E5A8E">
            <w:pPr>
              <w:jc w:val="center"/>
              <w:rPr>
                <w:ins w:id="552" w:author="Lane, Stefanie" w:date="2023-04-10T13:09:00Z"/>
                <w:rFonts w:ascii="Calibri" w:hAnsi="Calibri" w:cs="Calibri"/>
                <w:color w:val="000000"/>
              </w:rPr>
            </w:pPr>
            <w:ins w:id="553" w:author="Lane, Stefanie" w:date="2023-04-10T13:09:00Z">
              <w:r>
                <w:rPr>
                  <w:rFonts w:ascii="Calibri" w:hAnsi="Calibri" w:cs="Calibri"/>
                  <w:color w:val="000000"/>
                </w:rPr>
                <w:t>16</w:t>
              </w:r>
            </w:ins>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Change w:id="554" w:author="Lane, Stefanie" w:date="2023-04-10T13: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7FACD130" w14:textId="77777777" w:rsidR="007E5A8E" w:rsidRDefault="007E5A8E">
            <w:pPr>
              <w:jc w:val="center"/>
              <w:rPr>
                <w:ins w:id="555" w:author="Lane, Stefanie" w:date="2023-04-10T13:09:00Z"/>
                <w:rFonts w:ascii="Calibri" w:hAnsi="Calibri" w:cs="Calibri"/>
                <w:color w:val="000000"/>
              </w:rPr>
            </w:pPr>
            <w:ins w:id="556" w:author="Lane, Stefanie" w:date="2023-04-10T13:09:00Z">
              <w:r>
                <w:rPr>
                  <w:rFonts w:ascii="Calibri" w:hAnsi="Calibri" w:cs="Calibri"/>
                  <w:color w:val="000000"/>
                </w:rPr>
                <w:t>32</w:t>
              </w:r>
            </w:ins>
          </w:p>
        </w:tc>
      </w:tr>
      <w:tr w:rsidR="007E5A8E" w14:paraId="5DAC7B50" w14:textId="77777777" w:rsidTr="007E5A8E">
        <w:trPr>
          <w:trHeight w:val="1152"/>
          <w:jc w:val="center"/>
          <w:ins w:id="557" w:author="Lane, Stefanie" w:date="2023-04-10T13:09:00Z"/>
          <w:trPrChange w:id="558" w:author="Lane, Stefanie" w:date="2023-04-10T13:09:00Z">
            <w:trPr>
              <w:trHeight w:val="1152"/>
            </w:trPr>
          </w:trPrChange>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Change w:id="559" w:author="Lane, Stefanie" w:date="2023-04-10T13:09:00Z">
              <w:tcPr>
                <w:tcW w:w="152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315D1254" w14:textId="77777777" w:rsidR="007E5A8E" w:rsidRDefault="007E5A8E">
            <w:pPr>
              <w:jc w:val="center"/>
              <w:rPr>
                <w:ins w:id="560" w:author="Lane, Stefanie" w:date="2023-04-10T13:09:00Z"/>
                <w:rFonts w:ascii="Calibri" w:hAnsi="Calibri" w:cs="Calibri"/>
                <w:color w:val="000000"/>
              </w:rPr>
            </w:pPr>
            <w:ins w:id="561" w:author="Lane, Stefanie" w:date="2023-04-10T13:09:00Z">
              <w:r>
                <w:rPr>
                  <w:rFonts w:ascii="Calibri" w:hAnsi="Calibri" w:cs="Calibri"/>
                  <w:color w:val="000000"/>
                </w:rPr>
                <w:t>Nanaimo</w:t>
              </w:r>
            </w:ins>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Change w:id="562" w:author="Lane, Stefanie" w:date="2023-04-10T13:09:00Z">
              <w:tcPr>
                <w:tcW w:w="146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5A94EE4A" w14:textId="77777777" w:rsidR="007E5A8E" w:rsidRDefault="007E5A8E">
            <w:pPr>
              <w:jc w:val="center"/>
              <w:rPr>
                <w:ins w:id="563" w:author="Lane, Stefanie" w:date="2023-04-10T13:09:00Z"/>
                <w:rFonts w:ascii="Calibri" w:hAnsi="Calibri" w:cs="Calibri"/>
                <w:color w:val="000000"/>
              </w:rPr>
            </w:pPr>
            <w:ins w:id="564" w:author="Lane, Stefanie" w:date="2023-04-10T13:09:00Z">
              <w:r>
                <w:rPr>
                  <w:rFonts w:ascii="Calibri" w:hAnsi="Calibri" w:cs="Calibri"/>
                  <w:color w:val="000000"/>
                </w:rPr>
                <w:t>1-year post-grazing/grubbing disturbance</w:t>
              </w:r>
            </w:ins>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Change w:id="565" w:author="Lane, Stefanie" w:date="2023-04-10T13:09:00Z">
              <w:tcPr>
                <w:tcW w:w="130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1E867B8E" w14:textId="77777777" w:rsidR="007E5A8E" w:rsidRDefault="007E5A8E">
            <w:pPr>
              <w:jc w:val="center"/>
              <w:rPr>
                <w:ins w:id="566" w:author="Lane, Stefanie" w:date="2023-04-10T13:09:00Z"/>
                <w:rFonts w:ascii="Calibri" w:hAnsi="Calibri" w:cs="Calibri"/>
                <w:color w:val="000000"/>
              </w:rPr>
            </w:pPr>
            <w:ins w:id="567" w:author="Lane, Stefanie" w:date="2023-04-10T13:09:00Z">
              <w:r>
                <w:rPr>
                  <w:rFonts w:ascii="Calibri" w:hAnsi="Calibri" w:cs="Calibri"/>
                  <w:color w:val="000000"/>
                </w:rPr>
                <w:t>Recovering</w:t>
              </w:r>
            </w:ins>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Change w:id="568" w:author="Lane, Stefanie" w:date="2023-04-10T13:09:00Z">
              <w:tcPr>
                <w:tcW w:w="1180" w:type="dxa"/>
                <w:tcBorders>
                  <w:top w:val="nil"/>
                  <w:left w:val="nil"/>
                  <w:bottom w:val="nil"/>
                  <w:right w:val="nil"/>
                </w:tcBorders>
                <w:shd w:val="clear" w:color="auto" w:fill="auto"/>
                <w:tcMar>
                  <w:top w:w="15" w:type="dxa"/>
                  <w:left w:w="15" w:type="dxa"/>
                  <w:bottom w:w="0" w:type="dxa"/>
                  <w:right w:w="15" w:type="dxa"/>
                </w:tcMar>
                <w:vAlign w:val="center"/>
                <w:hideMark/>
              </w:tcPr>
            </w:tcPrChange>
          </w:tcPr>
          <w:p w14:paraId="283EB4EE" w14:textId="77777777" w:rsidR="007E5A8E" w:rsidRDefault="007E5A8E">
            <w:pPr>
              <w:jc w:val="center"/>
              <w:rPr>
                <w:ins w:id="569" w:author="Lane, Stefanie" w:date="2023-04-10T13:09:00Z"/>
                <w:rFonts w:ascii="Calibri" w:hAnsi="Calibri" w:cs="Calibri"/>
                <w:color w:val="000000"/>
              </w:rPr>
            </w:pPr>
            <w:ins w:id="570" w:author="Lane, Stefanie" w:date="2023-04-10T13:09:00Z">
              <w:r>
                <w:rPr>
                  <w:rFonts w:ascii="Calibri" w:hAnsi="Calibri" w:cs="Calibri"/>
                  <w:color w:val="000000"/>
                </w:rPr>
                <w:t>Yes</w:t>
              </w:r>
            </w:ins>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Change w:id="571" w:author="Lane, Stefanie" w:date="2023-04-10T13:09:00Z">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tcPrChange>
          </w:tcPr>
          <w:p w14:paraId="08AFC6BC" w14:textId="77777777" w:rsidR="007E5A8E" w:rsidRDefault="007E5A8E">
            <w:pPr>
              <w:jc w:val="center"/>
              <w:rPr>
                <w:ins w:id="572" w:author="Lane, Stefanie" w:date="2023-04-10T13:09:00Z"/>
                <w:rFonts w:ascii="Calibri" w:hAnsi="Calibri" w:cs="Calibri"/>
                <w:color w:val="000000"/>
              </w:rPr>
            </w:pPr>
            <w:ins w:id="573" w:author="Lane, Stefanie" w:date="2023-04-10T13:09:00Z">
              <w:r>
                <w:rPr>
                  <w:rFonts w:ascii="Calibri" w:hAnsi="Calibri" w:cs="Calibri"/>
                  <w:color w:val="000000"/>
                </w:rPr>
                <w:t>8</w:t>
              </w:r>
            </w:ins>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Change w:id="574" w:author="Lane, Stefanie" w:date="2023-04-10T13:09:00Z">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tcPrChange>
          </w:tcPr>
          <w:p w14:paraId="5A67DD95" w14:textId="77777777" w:rsidR="007E5A8E" w:rsidRDefault="007E5A8E">
            <w:pPr>
              <w:jc w:val="center"/>
              <w:rPr>
                <w:ins w:id="575" w:author="Lane, Stefanie" w:date="2023-04-10T13:09:00Z"/>
                <w:rFonts w:ascii="Calibri" w:hAnsi="Calibri" w:cs="Calibri"/>
                <w:color w:val="000000"/>
              </w:rPr>
            </w:pPr>
            <w:ins w:id="576" w:author="Lane, Stefanie" w:date="2023-04-10T13:09:00Z">
              <w:r>
                <w:rPr>
                  <w:rFonts w:ascii="Calibri" w:hAnsi="Calibri" w:cs="Calibri"/>
                  <w:color w:val="000000"/>
                </w:rPr>
                <w:t>16</w:t>
              </w:r>
            </w:ins>
          </w:p>
        </w:tc>
      </w:tr>
      <w:tr w:rsidR="007E5A8E" w14:paraId="7759A55D" w14:textId="77777777" w:rsidTr="007E5A8E">
        <w:trPr>
          <w:trHeight w:val="1152"/>
          <w:jc w:val="center"/>
          <w:ins w:id="577" w:author="Lane, Stefanie" w:date="2023-04-10T13:09:00Z"/>
          <w:trPrChange w:id="578" w:author="Lane, Stefanie" w:date="2023-04-10T13:09:00Z">
            <w:trPr>
              <w:trHeight w:val="1152"/>
            </w:trPr>
          </w:trPrChange>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Change w:id="579" w:author="Lane, Stefanie" w:date="2023-04-10T13:09:00Z">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3D039244" w14:textId="77777777" w:rsidR="007E5A8E" w:rsidRDefault="007E5A8E">
            <w:pPr>
              <w:jc w:val="center"/>
              <w:rPr>
                <w:ins w:id="580" w:author="Lane, Stefanie" w:date="2023-04-10T13:09:00Z"/>
                <w:rFonts w:ascii="Calibri" w:hAnsi="Calibri" w:cs="Calibri"/>
                <w:color w:val="000000"/>
              </w:rPr>
            </w:pPr>
            <w:ins w:id="581" w:author="Lane, Stefanie" w:date="2023-04-10T13:09:00Z">
              <w:r>
                <w:rPr>
                  <w:rFonts w:ascii="Calibri" w:hAnsi="Calibri" w:cs="Calibri"/>
                  <w:color w:val="000000"/>
                </w:rPr>
                <w:t>Little Qualicum</w:t>
              </w:r>
            </w:ins>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Change w:id="582" w:author="Lane, Stefanie" w:date="2023-04-10T13:09:00Z">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4D0F0B40" w14:textId="77777777" w:rsidR="007E5A8E" w:rsidRDefault="007E5A8E">
            <w:pPr>
              <w:jc w:val="center"/>
              <w:rPr>
                <w:ins w:id="583" w:author="Lane, Stefanie" w:date="2023-04-10T13:09:00Z"/>
                <w:rFonts w:ascii="Calibri" w:hAnsi="Calibri" w:cs="Calibri"/>
                <w:color w:val="000000"/>
              </w:rPr>
            </w:pPr>
            <w:ins w:id="584" w:author="Lane, Stefanie" w:date="2023-04-10T13:09:00Z">
              <w:r>
                <w:rPr>
                  <w:rFonts w:ascii="Calibri" w:hAnsi="Calibri" w:cs="Calibri"/>
                  <w:color w:val="000000"/>
                </w:rPr>
                <w:t>10 years post-grazing/grubbing disturbance</w:t>
              </w:r>
            </w:ins>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Change w:id="585" w:author="Lane, Stefanie" w:date="2023-04-10T13:09:00Z">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552F7A34" w14:textId="77777777" w:rsidR="007E5A8E" w:rsidRDefault="007E5A8E">
            <w:pPr>
              <w:jc w:val="center"/>
              <w:rPr>
                <w:ins w:id="586" w:author="Lane, Stefanie" w:date="2023-04-10T13:09:00Z"/>
                <w:rFonts w:ascii="Calibri" w:hAnsi="Calibri" w:cs="Calibri"/>
                <w:color w:val="000000"/>
              </w:rPr>
            </w:pPr>
            <w:ins w:id="587" w:author="Lane, Stefanie" w:date="2023-04-10T13:09:00Z">
              <w:r>
                <w:rPr>
                  <w:rFonts w:ascii="Calibri" w:hAnsi="Calibri" w:cs="Calibri"/>
                  <w:color w:val="000000"/>
                </w:rPr>
                <w:t>Recovering</w:t>
              </w:r>
            </w:ins>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Change w:id="588" w:author="Lane, Stefanie" w:date="2023-04-10T13:09:00Z">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19700292" w14:textId="77777777" w:rsidR="007E5A8E" w:rsidRDefault="007E5A8E">
            <w:pPr>
              <w:jc w:val="center"/>
              <w:rPr>
                <w:ins w:id="589" w:author="Lane, Stefanie" w:date="2023-04-10T13:09:00Z"/>
                <w:rFonts w:ascii="Calibri" w:hAnsi="Calibri" w:cs="Calibri"/>
                <w:color w:val="000000"/>
              </w:rPr>
            </w:pPr>
            <w:ins w:id="590" w:author="Lane, Stefanie" w:date="2023-04-10T13:09:00Z">
              <w:r>
                <w:rPr>
                  <w:rFonts w:ascii="Calibri" w:hAnsi="Calibri" w:cs="Calibri"/>
                  <w:color w:val="000000"/>
                </w:rPr>
                <w:t>Yes</w:t>
              </w:r>
            </w:ins>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Change w:id="591" w:author="Lane, Stefanie" w:date="2023-04-10T13: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791F612B" w14:textId="77777777" w:rsidR="007E5A8E" w:rsidRDefault="007E5A8E">
            <w:pPr>
              <w:jc w:val="center"/>
              <w:rPr>
                <w:ins w:id="592" w:author="Lane, Stefanie" w:date="2023-04-10T13:09:00Z"/>
                <w:rFonts w:ascii="Calibri" w:hAnsi="Calibri" w:cs="Calibri"/>
                <w:color w:val="000000"/>
              </w:rPr>
            </w:pPr>
            <w:ins w:id="593" w:author="Lane, Stefanie" w:date="2023-04-10T13:09:00Z">
              <w:r>
                <w:rPr>
                  <w:rFonts w:ascii="Calibri" w:hAnsi="Calibri" w:cs="Calibri"/>
                  <w:color w:val="000000"/>
                </w:rPr>
                <w:t>8</w:t>
              </w:r>
            </w:ins>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Change w:id="594" w:author="Lane, Stefanie" w:date="2023-04-10T13:09:00Z">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43DFAF6C" w14:textId="77777777" w:rsidR="007E5A8E" w:rsidRDefault="007E5A8E">
            <w:pPr>
              <w:jc w:val="center"/>
              <w:rPr>
                <w:ins w:id="595" w:author="Lane, Stefanie" w:date="2023-04-10T13:09:00Z"/>
                <w:rFonts w:ascii="Calibri" w:hAnsi="Calibri" w:cs="Calibri"/>
                <w:color w:val="000000"/>
              </w:rPr>
            </w:pPr>
            <w:ins w:id="596" w:author="Lane, Stefanie" w:date="2023-04-10T13:09:00Z">
              <w:r>
                <w:rPr>
                  <w:rFonts w:ascii="Calibri" w:hAnsi="Calibri" w:cs="Calibri"/>
                  <w:color w:val="000000"/>
                </w:rPr>
                <w:t>16</w:t>
              </w:r>
            </w:ins>
          </w:p>
        </w:tc>
      </w:tr>
      <w:tr w:rsidR="007E5A8E" w14:paraId="52F0C0A6" w14:textId="77777777" w:rsidTr="007E5A8E">
        <w:trPr>
          <w:trHeight w:val="849"/>
          <w:jc w:val="center"/>
          <w:ins w:id="597" w:author="Lane, Stefanie" w:date="2023-04-10T13:09:00Z"/>
          <w:trPrChange w:id="598" w:author="Lane, Stefanie" w:date="2023-04-10T13:09:00Z">
            <w:trPr>
              <w:trHeight w:val="849"/>
            </w:trPr>
          </w:trPrChange>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599" w:author="Lane, Stefanie" w:date="2023-04-10T13:09:00Z">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4529C68A" w14:textId="77777777" w:rsidR="007E5A8E" w:rsidRDefault="007E5A8E">
            <w:pPr>
              <w:jc w:val="center"/>
              <w:rPr>
                <w:ins w:id="600" w:author="Lane, Stefanie" w:date="2023-04-10T13:09:00Z"/>
                <w:rFonts w:ascii="Calibri" w:hAnsi="Calibri" w:cs="Calibri"/>
                <w:color w:val="000000"/>
              </w:rPr>
            </w:pPr>
            <w:ins w:id="601" w:author="Lane, Stefanie" w:date="2023-04-10T13:09:00Z">
              <w:r>
                <w:rPr>
                  <w:rFonts w:ascii="Calibri" w:hAnsi="Calibri" w:cs="Calibri"/>
                  <w:color w:val="000000"/>
                </w:rPr>
                <w:t>Little Qualicum, Nanaimo</w:t>
              </w:r>
            </w:ins>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602" w:author="Lane, Stefanie" w:date="2023-04-10T13:09:00Z">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6EB26962" w14:textId="77777777" w:rsidR="007E5A8E" w:rsidRDefault="007E5A8E">
            <w:pPr>
              <w:jc w:val="center"/>
              <w:rPr>
                <w:ins w:id="603" w:author="Lane, Stefanie" w:date="2023-04-10T13:09:00Z"/>
                <w:rFonts w:ascii="Calibri" w:hAnsi="Calibri" w:cs="Calibri"/>
                <w:color w:val="000000"/>
              </w:rPr>
            </w:pPr>
            <w:ins w:id="604" w:author="Lane, Stefanie" w:date="2023-04-10T13:09:00Z">
              <w:r>
                <w:rPr>
                  <w:rFonts w:ascii="Calibri" w:hAnsi="Calibri" w:cs="Calibri"/>
                  <w:color w:val="000000"/>
                </w:rPr>
                <w:t>No known grazing disturbance</w:t>
              </w:r>
            </w:ins>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605" w:author="Lane, Stefanie" w:date="2023-04-10T13:09:00Z">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4D81B8DB" w14:textId="77777777" w:rsidR="007E5A8E" w:rsidRDefault="007E5A8E">
            <w:pPr>
              <w:jc w:val="center"/>
              <w:rPr>
                <w:ins w:id="606" w:author="Lane, Stefanie" w:date="2023-04-10T13:09:00Z"/>
                <w:rFonts w:ascii="Calibri" w:hAnsi="Calibri" w:cs="Calibri"/>
                <w:color w:val="000000"/>
              </w:rPr>
            </w:pPr>
            <w:ins w:id="607" w:author="Lane, Stefanie" w:date="2023-04-10T13:09:00Z">
              <w:r>
                <w:rPr>
                  <w:rFonts w:ascii="Calibri" w:hAnsi="Calibri" w:cs="Calibri"/>
                  <w:color w:val="000000"/>
                </w:rPr>
                <w:t>Undisturbed</w:t>
              </w:r>
            </w:ins>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Change w:id="608" w:author="Lane, Stefanie" w:date="2023-04-10T13:09:00Z">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tcPrChange>
          </w:tcPr>
          <w:p w14:paraId="049D84E6" w14:textId="77777777" w:rsidR="007E5A8E" w:rsidRDefault="007E5A8E">
            <w:pPr>
              <w:jc w:val="center"/>
              <w:rPr>
                <w:ins w:id="609" w:author="Lane, Stefanie" w:date="2023-04-10T13:09:00Z"/>
                <w:rFonts w:ascii="Calibri" w:hAnsi="Calibri" w:cs="Calibri"/>
                <w:color w:val="000000"/>
              </w:rPr>
            </w:pPr>
            <w:ins w:id="610" w:author="Lane, Stefanie" w:date="2023-04-10T13:09:00Z">
              <w:r>
                <w:rPr>
                  <w:rFonts w:ascii="Calibri" w:hAnsi="Calibri" w:cs="Calibri"/>
                  <w:color w:val="000000"/>
                </w:rPr>
                <w:t>No</w:t>
              </w:r>
            </w:ins>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Change w:id="611" w:author="Lane, Stefanie" w:date="2023-04-10T13: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2A002F24" w14:textId="77777777" w:rsidR="007E5A8E" w:rsidRDefault="007E5A8E">
            <w:pPr>
              <w:jc w:val="center"/>
              <w:rPr>
                <w:ins w:id="612" w:author="Lane, Stefanie" w:date="2023-04-10T13:09:00Z"/>
                <w:rFonts w:ascii="Calibri" w:hAnsi="Calibri" w:cs="Calibri"/>
                <w:color w:val="000000"/>
              </w:rPr>
            </w:pPr>
            <w:ins w:id="613" w:author="Lane, Stefanie" w:date="2023-04-10T13:09:00Z">
              <w:r>
                <w:rPr>
                  <w:rFonts w:ascii="Calibri" w:hAnsi="Calibri" w:cs="Calibri"/>
                  <w:color w:val="000000"/>
                </w:rPr>
                <w:t>16</w:t>
              </w:r>
            </w:ins>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Change w:id="614" w:author="Lane, Stefanie" w:date="2023-04-10T13:09:00Z">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tcPrChange>
          </w:tcPr>
          <w:p w14:paraId="641D4BC5" w14:textId="77777777" w:rsidR="007E5A8E" w:rsidRDefault="007E5A8E">
            <w:pPr>
              <w:jc w:val="center"/>
              <w:rPr>
                <w:ins w:id="615" w:author="Lane, Stefanie" w:date="2023-04-10T13:09:00Z"/>
                <w:rFonts w:ascii="Calibri" w:hAnsi="Calibri" w:cs="Calibri"/>
                <w:color w:val="000000"/>
              </w:rPr>
            </w:pPr>
            <w:ins w:id="616" w:author="Lane, Stefanie" w:date="2023-04-10T13:09:00Z">
              <w:r>
                <w:rPr>
                  <w:rFonts w:ascii="Calibri" w:hAnsi="Calibri" w:cs="Calibri"/>
                  <w:color w:val="000000"/>
                </w:rPr>
                <w:t>32</w:t>
              </w:r>
            </w:ins>
          </w:p>
        </w:tc>
      </w:tr>
    </w:tbl>
    <w:p w14:paraId="006A198E" w14:textId="791B7259" w:rsidR="00991310" w:rsidRPr="001C0EEC" w:rsidRDefault="007E5A8E" w:rsidP="00991310">
      <w:pPr>
        <w:rPr>
          <w:rFonts w:eastAsiaTheme="majorEastAsia" w:cstheme="minorHAnsi"/>
          <w:color w:val="2F5496" w:themeColor="accent1" w:themeShade="BF"/>
          <w:sz w:val="24"/>
          <w:szCs w:val="24"/>
        </w:rPr>
      </w:pPr>
      <w:ins w:id="617" w:author="Lane, Stefanie" w:date="2023-04-10T13:09:00Z">
        <w:r w:rsidRPr="001C0EEC">
          <w:rPr>
            <w:rFonts w:cstheme="minorHAnsi"/>
            <w:sz w:val="24"/>
            <w:szCs w:val="24"/>
          </w:rPr>
          <w:t xml:space="preserve"> </w:t>
        </w:r>
      </w:ins>
      <w:r w:rsidR="00991310"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0EACA8FB" w:rsidR="00991310" w:rsidRPr="001C0EEC" w:rsidRDefault="00991310" w:rsidP="00D30397">
      <w:pPr>
        <w:ind w:firstLine="720"/>
        <w:rPr>
          <w:rFonts w:cstheme="minorHAnsi"/>
          <w:sz w:val="24"/>
          <w:szCs w:val="24"/>
        </w:rPr>
      </w:pPr>
      <w:r w:rsidRPr="001C0EEC">
        <w:rPr>
          <w:rFonts w:cstheme="minorHAnsi"/>
          <w:sz w:val="24"/>
          <w:szCs w:val="24"/>
        </w:rPr>
        <w:t>Vegetation sampling was conducted once in mid-July, 2021.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w:t>
      </w:r>
      <w:ins w:id="618" w:author="n" w:date="2023-03-09T11:47:00Z">
        <w:r w:rsidR="00E41E85">
          <w:rPr>
            <w:rFonts w:cstheme="minorHAnsi"/>
            <w:sz w:val="24"/>
            <w:szCs w:val="24"/>
          </w:rPr>
          <w:t xml:space="preserve"> disturbance condition in each?</w:t>
        </w:r>
      </w:ins>
      <w:r w:rsidRPr="001C0EEC">
        <w:rPr>
          <w:rFonts w:cstheme="minorHAnsi"/>
          <w:sz w:val="24"/>
          <w:szCs w:val="24"/>
        </w:rPr>
        <w:t xml:space="preserve"> estuary), at least 1 m from the bank edge and any exclosure boundary, and at least 3 m apart within the exclosure. Quadrats were placed so that the plot edge nearest creek was parallel to the bank. </w:t>
      </w:r>
    </w:p>
    <w:p w14:paraId="35980956" w14:textId="54B957FF"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w:t>
      </w:r>
      <w:commentRangeStart w:id="619"/>
      <w:r w:rsidRPr="001C0EEC">
        <w:rPr>
          <w:rFonts w:cstheme="minorHAnsi"/>
          <w:sz w:val="24"/>
          <w:szCs w:val="24"/>
        </w:rPr>
        <w:t xml:space="preserve"> </w:t>
      </w:r>
      <w:commentRangeEnd w:id="619"/>
      <w:r w:rsidR="005B5A29">
        <w:rPr>
          <w:rStyle w:val="CommentReference"/>
        </w:rPr>
        <w:commentReference w:id="619"/>
      </w:r>
      <w:r w:rsidRPr="001C0EEC">
        <w:rPr>
          <w:rFonts w:cstheme="minorHAnsi"/>
          <w:sz w:val="24"/>
          <w:szCs w:val="24"/>
        </w:rPr>
        <w:t>% (1/32 m</w:t>
      </w:r>
      <w:r w:rsidRPr="001C0EEC">
        <w:rPr>
          <w:rFonts w:cstheme="minorHAnsi"/>
          <w:sz w:val="24"/>
          <w:szCs w:val="24"/>
          <w:vertAlign w:val="superscript"/>
        </w:rPr>
        <w:t>2</w:t>
      </w:r>
      <w:r w:rsidRPr="001C0EEC">
        <w:rPr>
          <w:rFonts w:cstheme="minorHAnsi"/>
          <w:sz w:val="24"/>
          <w:szCs w:val="24"/>
        </w:rPr>
        <w:t>). For any species present with less than 3 % cover, species were assigned 2</w:t>
      </w:r>
      <w:ins w:id="620" w:author="Lane, Stefanie" w:date="2023-04-10T09:50:00Z">
        <w:r w:rsidR="00877DF7">
          <w:rPr>
            <w:rFonts w:cstheme="minorHAnsi"/>
            <w:sz w:val="24"/>
            <w:szCs w:val="24"/>
          </w:rPr>
          <w:t xml:space="preserve"> </w:t>
        </w:r>
      </w:ins>
      <w:r w:rsidRPr="001C0EEC">
        <w:rPr>
          <w:rFonts w:cstheme="minorHAnsi"/>
          <w:sz w:val="24"/>
          <w:szCs w:val="24"/>
        </w:rPr>
        <w:t xml:space="preserve">% cover if &gt; 20 individuals were present, 1 % cover if 2-20 individuals were present, and 0.1% cover for single individuals. Bare ground was estimated as the remainder of the plot area not covered by above-ground vegetation. </w:t>
      </w:r>
      <w:commentRangeStart w:id="621"/>
      <w:commentRangeStart w:id="622"/>
      <w:r w:rsidRPr="001C0EEC">
        <w:rPr>
          <w:rFonts w:cstheme="minorHAnsi"/>
          <w:sz w:val="24"/>
          <w:szCs w:val="24"/>
        </w:rPr>
        <w:t>Any plots with &gt; 100</w:t>
      </w:r>
      <w:ins w:id="623" w:author="Lane, Stefanie" w:date="2023-04-10T09:50:00Z">
        <w:r w:rsidR="00877DF7">
          <w:rPr>
            <w:rFonts w:cstheme="minorHAnsi"/>
            <w:sz w:val="24"/>
            <w:szCs w:val="24"/>
          </w:rPr>
          <w:t xml:space="preserve"> </w:t>
        </w:r>
      </w:ins>
      <w:r w:rsidRPr="001C0EEC">
        <w:rPr>
          <w:rFonts w:cstheme="minorHAnsi"/>
          <w:sz w:val="24"/>
          <w:szCs w:val="24"/>
        </w:rPr>
        <w:t>% cover were standardized relative to 100</w:t>
      </w:r>
      <w:ins w:id="624" w:author="Lane, Stefanie" w:date="2023-04-10T09:50:00Z">
        <w:r w:rsidR="00877DF7">
          <w:rPr>
            <w:rFonts w:cstheme="minorHAnsi"/>
            <w:sz w:val="24"/>
            <w:szCs w:val="24"/>
          </w:rPr>
          <w:t xml:space="preserve"> </w:t>
        </w:r>
      </w:ins>
      <w:r w:rsidRPr="001C0EEC">
        <w:rPr>
          <w:rFonts w:cstheme="minorHAnsi"/>
          <w:sz w:val="24"/>
          <w:szCs w:val="24"/>
        </w:rPr>
        <w:t>%</w:t>
      </w:r>
      <w:commentRangeEnd w:id="621"/>
      <w:r w:rsidR="005B5A29">
        <w:rPr>
          <w:rStyle w:val="CommentReference"/>
        </w:rPr>
        <w:commentReference w:id="621"/>
      </w:r>
      <w:commentRangeEnd w:id="622"/>
      <w:r w:rsidR="00DF5E27">
        <w:rPr>
          <w:rStyle w:val="CommentReference"/>
        </w:rPr>
        <w:commentReference w:id="622"/>
      </w:r>
      <w:ins w:id="625" w:author="Lane, Stefanie" w:date="2023-04-10T13:03:00Z">
        <w:r w:rsidR="00120C39">
          <w:rPr>
            <w:rFonts w:cstheme="minorHAnsi"/>
            <w:sz w:val="24"/>
            <w:szCs w:val="24"/>
          </w:rPr>
          <w:t xml:space="preserve"> in order to constrain values to fit </w:t>
        </w:r>
      </w:ins>
      <w:ins w:id="626" w:author="Lane, Stefanie" w:date="2023-04-10T13:04:00Z">
        <w:r w:rsidR="00704033">
          <w:rPr>
            <w:rFonts w:cstheme="minorHAnsi"/>
            <w:sz w:val="24"/>
            <w:szCs w:val="24"/>
          </w:rPr>
          <w:t xml:space="preserve">statistical </w:t>
        </w:r>
      </w:ins>
      <w:ins w:id="627" w:author="Lane, Stefanie" w:date="2023-04-10T13:03:00Z">
        <w:r w:rsidR="00704033">
          <w:rPr>
            <w:rFonts w:cstheme="minorHAnsi"/>
            <w:sz w:val="24"/>
            <w:szCs w:val="24"/>
          </w:rPr>
          <w:t>distribution</w:t>
        </w:r>
      </w:ins>
      <w:ins w:id="628" w:author="Lane, Stefanie" w:date="2023-04-10T13:04:00Z">
        <w:r w:rsidR="00704033">
          <w:rPr>
            <w:rFonts w:cstheme="minorHAnsi"/>
            <w:sz w:val="24"/>
            <w:szCs w:val="24"/>
          </w:rPr>
          <w:t>s</w:t>
        </w:r>
      </w:ins>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 xml:space="preserve">Our key species of interest, tall perennial graminoids (TPGs)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390D743C"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hyperlink r:id="rId23"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ins w:id="629" w:author="n" w:date="2023-03-09T11:48:00Z">
        <w:r w:rsidR="00E41E85">
          <w:rPr>
            <w:rFonts w:cstheme="minorHAnsi"/>
            <w:sz w:val="24"/>
            <w:szCs w:val="24"/>
          </w:rPr>
          <w:t xml:space="preserve"> the</w:t>
        </w:r>
      </w:ins>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Pr="001C0EEC">
        <w:rPr>
          <w:rFonts w:cstheme="minorHAnsi"/>
          <w:sz w:val="24"/>
          <w:szCs w:val="24"/>
          <w:highlight w:val="lightGray"/>
        </w:rPr>
        <w:t>CITE</w:t>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0A5B6685"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t>
      </w:r>
      <w:r w:rsidRPr="001C0EEC">
        <w:rPr>
          <w:rFonts w:cstheme="minorHAnsi"/>
          <w:sz w:val="24"/>
          <w:szCs w:val="24"/>
          <w:highlight w:val="lightGray"/>
        </w:rPr>
        <w:t>BRAND</w:t>
      </w:r>
      <w:r w:rsidRPr="001C0EEC">
        <w:rPr>
          <w:rFonts w:cstheme="minorHAnsi"/>
          <w:sz w:val="24"/>
          <w:szCs w:val="24"/>
        </w:rPr>
        <w:t>) were filled with moist, sterile potting media (Sunshine Mix No. 4, Sun Gro Horticulture, Agawam, MA, United States). Pots were 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w:t>
      </w:r>
      <w:r w:rsidRPr="001C0EEC">
        <w:rPr>
          <w:rFonts w:cstheme="minorHAnsi"/>
          <w:sz w:val="24"/>
          <w:szCs w:val="24"/>
        </w:rPr>
        <w:lastRenderedPageBreak/>
        <w:t xml:space="preserve">per estuary and disturbance condition) while </w:t>
      </w:r>
      <w:commentRangeStart w:id="630"/>
      <w:r w:rsidRPr="001C0EEC">
        <w:rPr>
          <w:rFonts w:cstheme="minorHAnsi"/>
          <w:sz w:val="24"/>
          <w:szCs w:val="24"/>
        </w:rPr>
        <w:t xml:space="preserve">constantly agitating </w:t>
      </w:r>
      <w:commentRangeEnd w:id="630"/>
      <w:r w:rsidR="00E41E85">
        <w:rPr>
          <w:rStyle w:val="CommentReference"/>
        </w:rPr>
        <w:commentReference w:id="630"/>
      </w:r>
      <w:r w:rsidRPr="001C0EEC">
        <w:rPr>
          <w:rFonts w:cstheme="minorHAnsi"/>
          <w:sz w:val="24"/>
          <w:szCs w:val="24"/>
        </w:rPr>
        <w:t>the homogenized seed bank sample</w:t>
      </w:r>
      <w:ins w:id="631" w:author="Lane, Stefanie" w:date="2023-04-10T09:50:00Z">
        <w:r w:rsidR="00877DF7">
          <w:rPr>
            <w:rFonts w:cstheme="minorHAnsi"/>
            <w:sz w:val="24"/>
            <w:szCs w:val="24"/>
          </w:rPr>
          <w:t xml:space="preserve"> to </w:t>
        </w:r>
        <w:r w:rsidR="00447720">
          <w:rPr>
            <w:rFonts w:cstheme="minorHAnsi"/>
            <w:sz w:val="24"/>
            <w:szCs w:val="24"/>
          </w:rPr>
          <w:t>prevent seeds from settling to the bottom</w:t>
        </w:r>
      </w:ins>
      <w:ins w:id="632" w:author="Lane, Stefanie" w:date="2023-04-10T09:51:00Z">
        <w:r w:rsidR="00447720">
          <w:rPr>
            <w:rFonts w:cstheme="minorHAnsi"/>
            <w:sz w:val="24"/>
            <w:szCs w:val="24"/>
          </w:rPr>
          <w:t xml:space="preserve"> of the sediment mixture</w:t>
        </w:r>
      </w:ins>
      <w:r w:rsidRPr="001C0EEC">
        <w:rPr>
          <w:rFonts w:cstheme="minorHAnsi"/>
          <w:sz w:val="24"/>
          <w:szCs w:val="24"/>
        </w:rPr>
        <w:t>. Seeds were allowed to germinate for 5 weeks, at which time all individuals were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t>
      </w:r>
      <w:r w:rsidRPr="001C0EEC">
        <w:rPr>
          <w:rFonts w:cstheme="minorHAnsi"/>
          <w:sz w:val="24"/>
          <w:szCs w:val="24"/>
          <w:highlight w:val="lightGray"/>
        </w:rPr>
        <w:t>BRAND</w:t>
      </w:r>
      <w:r w:rsidRPr="001C0EEC">
        <w:rPr>
          <w:rFonts w:cstheme="minorHAnsi"/>
          <w:sz w:val="24"/>
          <w:szCs w:val="24"/>
        </w:rPr>
        <w:t xml:space="preserve">)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commentRangeStart w:id="633"/>
      <w:r w:rsidRPr="001C0EEC">
        <w:rPr>
          <w:rFonts w:asciiTheme="minorHAnsi" w:hAnsiTheme="minorHAnsi" w:cstheme="minorHAnsi"/>
          <w:sz w:val="24"/>
          <w:szCs w:val="24"/>
        </w:rPr>
        <w:t>Analysis</w:t>
      </w:r>
      <w:commentRangeEnd w:id="633"/>
      <w:r w:rsidR="00426D70">
        <w:rPr>
          <w:rStyle w:val="CommentReference"/>
          <w:rFonts w:asciiTheme="minorHAnsi" w:eastAsiaTheme="minorHAnsi" w:hAnsiTheme="minorHAnsi" w:cstheme="minorBidi"/>
          <w:color w:val="auto"/>
        </w:rPr>
        <w:commentReference w:id="633"/>
      </w:r>
    </w:p>
    <w:p w14:paraId="10CBECFE" w14:textId="5522067C" w:rsidR="00D212EA" w:rsidRPr="00C91326" w:rsidDel="007D776C" w:rsidRDefault="00C372C0">
      <w:pPr>
        <w:ind w:firstLine="720"/>
        <w:rPr>
          <w:del w:id="634" w:author="Lane, Stefanie" w:date="2023-04-10T12:32:00Z"/>
          <w:rFonts w:cstheme="minorHAnsi"/>
          <w:sz w:val="24"/>
          <w:szCs w:val="24"/>
        </w:rPr>
      </w:pPr>
      <w:ins w:id="635" w:author="Lane, Stefanie" w:date="2023-04-10T13:33:00Z">
        <w:r>
          <w:rPr>
            <w:rFonts w:cstheme="minorHAnsi"/>
            <w:sz w:val="24"/>
            <w:szCs w:val="24"/>
          </w:rPr>
          <w:t xml:space="preserve">All analyses were performed in R Studio (v. </w:t>
        </w:r>
      </w:ins>
      <w:ins w:id="636" w:author="Lane, Stefanie" w:date="2023-04-10T13:34:00Z">
        <w:r w:rsidR="001B123E">
          <w:rPr>
            <w:rFonts w:cstheme="minorHAnsi"/>
            <w:sz w:val="24"/>
            <w:szCs w:val="24"/>
          </w:rPr>
          <w:t xml:space="preserve">4.2.2). </w:t>
        </w:r>
      </w:ins>
      <w:commentRangeStart w:id="637"/>
      <w:r w:rsidR="00D657DC" w:rsidRPr="001C0EEC">
        <w:rPr>
          <w:rFonts w:cstheme="minorHAnsi"/>
          <w:sz w:val="24"/>
          <w:szCs w:val="24"/>
        </w:rPr>
        <w:t xml:space="preserve">Because </w:t>
      </w:r>
      <w:commentRangeEnd w:id="637"/>
      <w:r w:rsidR="001E233E">
        <w:rPr>
          <w:rStyle w:val="CommentReference"/>
        </w:rPr>
        <w:commentReference w:id="637"/>
      </w:r>
      <w:r w:rsidR="00D657DC" w:rsidRPr="001C0EEC">
        <w:rPr>
          <w:rFonts w:cstheme="minorHAnsi"/>
          <w:sz w:val="24"/>
          <w:szCs w:val="24"/>
        </w:rPr>
        <w:t xml:space="preserve">tall, perennial graminoids (TPGs) </w:t>
      </w:r>
      <w:r w:rsidR="007B6F00" w:rsidRPr="001C0EEC">
        <w:rPr>
          <w:rFonts w:cstheme="minorHAnsi"/>
          <w:sz w:val="24"/>
          <w:szCs w:val="24"/>
        </w:rPr>
        <w:t xml:space="preserve">are the dominant species group in intact tidal marsh plant communities, we focused </w:t>
      </w:r>
      <w:ins w:id="638" w:author="Lane, Stefanie" w:date="2023-04-10T13:41:00Z">
        <w:r w:rsidR="00185E2F">
          <w:rPr>
            <w:rFonts w:cstheme="minorHAnsi"/>
            <w:sz w:val="24"/>
            <w:szCs w:val="24"/>
          </w:rPr>
          <w:t xml:space="preserve">most of </w:t>
        </w:r>
      </w:ins>
      <w:r w:rsidR="007B6F00" w:rsidRPr="001C0EEC">
        <w:rPr>
          <w:rFonts w:cstheme="minorHAnsi"/>
          <w:sz w:val="24"/>
          <w:szCs w:val="24"/>
        </w:rPr>
        <w:t>our analyses</w:t>
      </w:r>
      <w:ins w:id="639" w:author="n" w:date="2023-03-09T11:49:00Z">
        <w:r w:rsidR="00E41E85">
          <w:rPr>
            <w:rFonts w:cstheme="minorHAnsi"/>
            <w:sz w:val="24"/>
            <w:szCs w:val="24"/>
          </w:rPr>
          <w:t xml:space="preserve"> on </w:t>
        </w:r>
        <w:del w:id="640" w:author="Lane, Stefanie" w:date="2023-04-10T13:44:00Z">
          <w:r w:rsidR="00E41E85" w:rsidDel="00367B7F">
            <w:rPr>
              <w:rFonts w:cstheme="minorHAnsi"/>
              <w:sz w:val="24"/>
              <w:szCs w:val="24"/>
            </w:rPr>
            <w:delText>the</w:delText>
          </w:r>
        </w:del>
      </w:ins>
      <w:del w:id="641" w:author="Lane, Stefanie" w:date="2023-04-10T13:44:00Z">
        <w:r w:rsidR="007B6F00" w:rsidRPr="001C0EEC" w:rsidDel="00367B7F">
          <w:rPr>
            <w:rFonts w:cstheme="minorHAnsi"/>
            <w:sz w:val="24"/>
            <w:szCs w:val="24"/>
          </w:rPr>
          <w:delText xml:space="preserve"> relative abundance of </w:delText>
        </w:r>
      </w:del>
      <w:r w:rsidR="007B6F00" w:rsidRPr="001C0EEC">
        <w:rPr>
          <w:rFonts w:cstheme="minorHAnsi"/>
          <w:sz w:val="24"/>
          <w:szCs w:val="24"/>
        </w:rPr>
        <w:t>this taxonomic group</w:t>
      </w:r>
      <w:ins w:id="642" w:author="Lane, Stefanie" w:date="2023-04-10T14:02:00Z">
        <w:r w:rsidR="00C84DF8">
          <w:rPr>
            <w:rFonts w:cstheme="minorHAnsi"/>
            <w:sz w:val="24"/>
            <w:szCs w:val="24"/>
          </w:rPr>
          <w:t xml:space="preserve">, </w:t>
        </w:r>
      </w:ins>
      <w:ins w:id="643" w:author="Lane, Stefanie" w:date="2023-04-10T14:04:00Z">
        <w:r w:rsidR="00523127">
          <w:rPr>
            <w:rFonts w:cstheme="minorHAnsi"/>
            <w:sz w:val="24"/>
            <w:szCs w:val="24"/>
          </w:rPr>
          <w:t>however we</w:t>
        </w:r>
      </w:ins>
      <w:ins w:id="644" w:author="Lane, Stefanie" w:date="2023-04-10T14:02:00Z">
        <w:r w:rsidR="00C84DF8">
          <w:rPr>
            <w:rFonts w:cstheme="minorHAnsi"/>
            <w:sz w:val="24"/>
            <w:szCs w:val="24"/>
          </w:rPr>
          <w:t xml:space="preserve"> summarized compositional characteristics for all species</w:t>
        </w:r>
      </w:ins>
      <w:r w:rsidR="007B6F00" w:rsidRPr="001C0EEC">
        <w:rPr>
          <w:rFonts w:cstheme="minorHAnsi"/>
          <w:sz w:val="24"/>
          <w:szCs w:val="24"/>
        </w:rPr>
        <w:t>.</w:t>
      </w:r>
      <w:ins w:id="645" w:author="Lane, Stefanie" w:date="2023-04-10T14:02:00Z">
        <w:r w:rsidR="00C84DF8">
          <w:rPr>
            <w:rFonts w:cstheme="minorHAnsi"/>
            <w:sz w:val="24"/>
            <w:szCs w:val="24"/>
          </w:rPr>
          <w:t xml:space="preserve"> Mean species richness was calculated for all species in the above-ground vegetation and surface seed banks for each disturbance category. </w:t>
        </w:r>
      </w:ins>
      <w:del w:id="646" w:author="Lane, Stefanie" w:date="2023-04-10T14:02:00Z">
        <w:r w:rsidR="007B6F00" w:rsidRPr="001C0EEC" w:rsidDel="00C84DF8">
          <w:rPr>
            <w:rFonts w:cstheme="minorHAnsi"/>
            <w:sz w:val="24"/>
            <w:szCs w:val="24"/>
          </w:rPr>
          <w:delText xml:space="preserve"> </w:delText>
        </w:r>
      </w:del>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ins w:id="647" w:author="Lane, Stefanie" w:date="2023-04-10T13:32:00Z">
        <w:r w:rsidR="000B0B3B">
          <w:rPr>
            <w:rFonts w:cstheme="minorHAnsi"/>
            <w:sz w:val="24"/>
            <w:szCs w:val="24"/>
          </w:rPr>
          <w:t xml:space="preserve"> species</w:t>
        </w:r>
      </w:ins>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ins w:id="648" w:author="Lane, Stefanie" w:date="2023-04-10T13:32:00Z">
        <w:r w:rsidR="000B0B3B">
          <w:rPr>
            <w:rFonts w:cstheme="minorHAnsi"/>
            <w:sz w:val="24"/>
            <w:szCs w:val="24"/>
          </w:rPr>
          <w:t xml:space="preserve">mean </w:t>
        </w:r>
      </w:ins>
      <w:r w:rsidR="009A269C" w:rsidRPr="001C0EEC">
        <w:rPr>
          <w:rFonts w:cstheme="minorHAnsi"/>
          <w:sz w:val="24"/>
          <w:szCs w:val="24"/>
        </w:rPr>
        <w:t>relative abundance</w:t>
      </w:r>
      <w:r w:rsidR="00BA136A" w:rsidRPr="001C0EEC">
        <w:rPr>
          <w:rFonts w:cstheme="minorHAnsi"/>
          <w:sz w:val="24"/>
          <w:szCs w:val="24"/>
        </w:rPr>
        <w:t>.</w:t>
      </w:r>
      <w:ins w:id="649" w:author="Lane, Stefanie" w:date="2023-04-10T14:01:00Z">
        <w:r w:rsidR="00C91326">
          <w:rPr>
            <w:rFonts w:cstheme="minorHAnsi"/>
            <w:sz w:val="24"/>
            <w:szCs w:val="24"/>
          </w:rPr>
          <w:t xml:space="preserve"> </w:t>
        </w:r>
      </w:ins>
      <w:ins w:id="650" w:author="Lane, Stefanie" w:date="2023-04-10T14:02:00Z">
        <w:r w:rsidR="00627E48">
          <w:rPr>
            <w:rFonts w:cstheme="minorHAnsi"/>
            <w:sz w:val="24"/>
            <w:szCs w:val="24"/>
          </w:rPr>
          <w:t>Although</w:t>
        </w:r>
      </w:ins>
      <w:ins w:id="651" w:author="Lane, Stefanie" w:date="2023-04-10T13:59:00Z">
        <w:r w:rsidR="00B244AD">
          <w:rPr>
            <w:rFonts w:cstheme="minorHAnsi"/>
            <w:sz w:val="24"/>
            <w:szCs w:val="24"/>
          </w:rPr>
          <w:t xml:space="preserve"> a species may be dominant within the vegetation </w:t>
        </w:r>
      </w:ins>
      <w:ins w:id="652" w:author="Lane, Stefanie" w:date="2023-04-10T14:00:00Z">
        <w:r w:rsidR="002F67E5">
          <w:rPr>
            <w:rFonts w:cstheme="minorHAnsi"/>
            <w:sz w:val="24"/>
            <w:szCs w:val="24"/>
          </w:rPr>
          <w:t xml:space="preserve">at a site, </w:t>
        </w:r>
      </w:ins>
      <w:ins w:id="653" w:author="Lane, Stefanie" w:date="2023-04-10T14:01:00Z">
        <w:r w:rsidR="00C91326">
          <w:rPr>
            <w:rFonts w:cstheme="minorHAnsi"/>
            <w:sz w:val="24"/>
            <w:szCs w:val="24"/>
          </w:rPr>
          <w:t>dominance</w:t>
        </w:r>
      </w:ins>
      <w:ins w:id="654" w:author="Lane, Stefanie" w:date="2023-04-10T14:00:00Z">
        <w:r w:rsidR="002F67E5">
          <w:rPr>
            <w:rFonts w:cstheme="minorHAnsi"/>
            <w:sz w:val="24"/>
            <w:szCs w:val="24"/>
          </w:rPr>
          <w:t xml:space="preserve"> may not indicate specificity or fidelity to a specific</w:t>
        </w:r>
      </w:ins>
      <w:ins w:id="655" w:author="Lane, Stefanie" w:date="2023-04-10T13:59:00Z">
        <w:r w:rsidR="00B244AD">
          <w:rPr>
            <w:rFonts w:cstheme="minorHAnsi"/>
            <w:sz w:val="24"/>
            <w:szCs w:val="24"/>
          </w:rPr>
          <w:t xml:space="preserve"> </w:t>
        </w:r>
      </w:ins>
      <w:ins w:id="656" w:author="Lane, Stefanie" w:date="2023-04-10T14:00:00Z">
        <w:r w:rsidR="002F67E5">
          <w:rPr>
            <w:rFonts w:cstheme="minorHAnsi"/>
            <w:sz w:val="24"/>
            <w:szCs w:val="24"/>
          </w:rPr>
          <w:t xml:space="preserve">disturbance category. </w:t>
        </w:r>
      </w:ins>
      <w:del w:id="657" w:author="Lane, Stefanie" w:date="2023-04-10T13:56:00Z">
        <w:r w:rsidR="00BA136A" w:rsidRPr="001C0EEC" w:rsidDel="003D1A6F">
          <w:rPr>
            <w:rFonts w:cstheme="minorHAnsi"/>
            <w:sz w:val="24"/>
            <w:szCs w:val="24"/>
          </w:rPr>
          <w:delText xml:space="preserve"> </w:delText>
        </w:r>
      </w:del>
      <w:del w:id="658" w:author="Lane, Stefanie" w:date="2023-04-10T11:09:00Z">
        <w:r w:rsidR="00D212EA" w:rsidRPr="001C0EEC" w:rsidDel="001251B6">
          <w:rPr>
            <w:rFonts w:cstheme="minorHAnsi"/>
            <w:sz w:val="24"/>
            <w:szCs w:val="24"/>
          </w:rPr>
          <w:delText xml:space="preserve">Relative abundance was calculated as </w:delText>
        </w:r>
        <w:r w:rsidR="00676AF1" w:rsidRPr="001C0EEC" w:rsidDel="001251B6">
          <w:rPr>
            <w:rFonts w:cstheme="minorHAnsi"/>
            <w:sz w:val="24"/>
            <w:szCs w:val="24"/>
          </w:rPr>
          <w:delText>the percent vegetation cover (including bare ground)</w:delText>
        </w:r>
        <w:r w:rsidR="00070254" w:rsidDel="001251B6">
          <w:rPr>
            <w:rFonts w:cstheme="minorHAnsi"/>
            <w:sz w:val="24"/>
            <w:szCs w:val="24"/>
          </w:rPr>
          <w:delText xml:space="preserve"> as a proportion of cover within each plot,</w:delText>
        </w:r>
        <w:r w:rsidR="00676AF1" w:rsidRPr="001C0EEC" w:rsidDel="001251B6">
          <w:rPr>
            <w:rFonts w:cstheme="minorHAnsi"/>
            <w:sz w:val="24"/>
            <w:szCs w:val="24"/>
          </w:rPr>
          <w:delText xml:space="preserve"> or percent of seeds germinated</w:delText>
        </w:r>
        <w:r w:rsidR="00D31BFA" w:rsidRPr="001C0EEC" w:rsidDel="001251B6">
          <w:rPr>
            <w:rFonts w:cstheme="minorHAnsi"/>
            <w:sz w:val="24"/>
            <w:szCs w:val="24"/>
          </w:rPr>
          <w:delText xml:space="preserve"> </w:delText>
        </w:r>
        <w:commentRangeStart w:id="659"/>
        <w:commentRangeStart w:id="660"/>
        <w:r w:rsidR="00D31BFA" w:rsidRPr="001C0EEC" w:rsidDel="001251B6">
          <w:rPr>
            <w:rFonts w:cstheme="minorHAnsi"/>
            <w:sz w:val="24"/>
            <w:szCs w:val="24"/>
          </w:rPr>
          <w:delText xml:space="preserve">as a proportion of </w:delText>
        </w:r>
        <w:r w:rsidR="00E20130" w:rsidDel="001251B6">
          <w:rPr>
            <w:rFonts w:cstheme="minorHAnsi"/>
            <w:sz w:val="24"/>
            <w:szCs w:val="24"/>
          </w:rPr>
          <w:delText xml:space="preserve">each </w:delText>
        </w:r>
        <w:r w:rsidR="00070254" w:rsidDel="001251B6">
          <w:rPr>
            <w:rFonts w:cstheme="minorHAnsi"/>
            <w:sz w:val="24"/>
            <w:szCs w:val="24"/>
          </w:rPr>
          <w:delText>germination</w:delText>
        </w:r>
        <w:r w:rsidR="00D31BFA" w:rsidRPr="001C0EEC" w:rsidDel="001251B6">
          <w:rPr>
            <w:rFonts w:cstheme="minorHAnsi"/>
            <w:sz w:val="24"/>
            <w:szCs w:val="24"/>
          </w:rPr>
          <w:delText xml:space="preserve"> sample</w:delText>
        </w:r>
        <w:commentRangeEnd w:id="659"/>
        <w:r w:rsidR="00D31BFA" w:rsidRPr="001C0EEC" w:rsidDel="001251B6">
          <w:rPr>
            <w:rStyle w:val="CommentReference"/>
            <w:rFonts w:cstheme="minorHAnsi"/>
            <w:sz w:val="24"/>
            <w:szCs w:val="24"/>
          </w:rPr>
          <w:commentReference w:id="659"/>
        </w:r>
        <w:commentRangeEnd w:id="660"/>
        <w:r w:rsidR="00E41E85" w:rsidDel="001251B6">
          <w:rPr>
            <w:rStyle w:val="CommentReference"/>
          </w:rPr>
          <w:commentReference w:id="660"/>
        </w:r>
        <w:r w:rsidR="00D31BFA" w:rsidRPr="001C0EEC" w:rsidDel="001251B6">
          <w:rPr>
            <w:rFonts w:cstheme="minorHAnsi"/>
            <w:sz w:val="24"/>
            <w:szCs w:val="24"/>
          </w:rPr>
          <w:delText xml:space="preserve">. </w:delText>
        </w:r>
      </w:del>
    </w:p>
    <w:p w14:paraId="287DA6DB" w14:textId="5EDB19B7" w:rsidR="00D31BFA" w:rsidRPr="001C0EEC" w:rsidDel="00C91326" w:rsidRDefault="00BA136A">
      <w:pPr>
        <w:ind w:firstLine="720"/>
        <w:rPr>
          <w:del w:id="661" w:author="Lane, Stefanie" w:date="2023-04-10T14:01:00Z"/>
          <w:rFonts w:cstheme="minorHAnsi"/>
          <w:sz w:val="24"/>
          <w:szCs w:val="24"/>
        </w:rPr>
      </w:pPr>
      <w:r w:rsidRPr="001C0EEC">
        <w:rPr>
          <w:rFonts w:cstheme="minorHAnsi"/>
          <w:sz w:val="24"/>
          <w:szCs w:val="24"/>
        </w:rPr>
        <w:t xml:space="preserve">To understand </w:t>
      </w:r>
      <w:r w:rsidR="0088050F" w:rsidRPr="001C0EEC">
        <w:rPr>
          <w:rFonts w:cstheme="minorHAnsi"/>
          <w:sz w:val="24"/>
          <w:szCs w:val="24"/>
        </w:rPr>
        <w:t>which</w:t>
      </w:r>
      <w:r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Pr="001C0EEC">
        <w:rPr>
          <w:rFonts w:cstheme="minorHAnsi"/>
          <w:sz w:val="24"/>
          <w:szCs w:val="24"/>
        </w:rPr>
        <w:t xml:space="preserve"> </w:t>
      </w:r>
      <w:ins w:id="662" w:author="Lane, Stefanie" w:date="2023-04-10T14:01:00Z">
        <w:r w:rsidR="00C91326">
          <w:rPr>
            <w:rFonts w:cstheme="minorHAnsi"/>
            <w:sz w:val="24"/>
            <w:szCs w:val="24"/>
          </w:rPr>
          <w:t xml:space="preserve">each </w:t>
        </w:r>
      </w:ins>
      <w:r w:rsidR="0088050F" w:rsidRPr="001C0EEC">
        <w:rPr>
          <w:rFonts w:cstheme="minorHAnsi"/>
          <w:sz w:val="24"/>
          <w:szCs w:val="24"/>
        </w:rPr>
        <w:t>grazing disturbance condition</w:t>
      </w:r>
      <w:del w:id="663" w:author="Lane, Stefanie" w:date="2023-04-10T14:01:00Z">
        <w:r w:rsidR="0088050F" w:rsidRPr="001C0EEC" w:rsidDel="00C91326">
          <w:rPr>
            <w:rFonts w:cstheme="minorHAnsi"/>
            <w:sz w:val="24"/>
            <w:szCs w:val="24"/>
          </w:rPr>
          <w:delText>s</w:delText>
        </w:r>
      </w:del>
      <w:r w:rsidR="008757D6" w:rsidRPr="001C0EEC">
        <w:rPr>
          <w:rFonts w:cstheme="minorHAnsi"/>
          <w:sz w:val="24"/>
          <w:szCs w:val="24"/>
        </w:rPr>
        <w:t xml:space="preserve"> in the above-ground vegetation and surface seed</w:t>
      </w:r>
      <w:del w:id="664" w:author="Lane, Stefanie" w:date="2023-04-10T14:17:00Z">
        <w:r w:rsidR="008757D6" w:rsidRPr="001C0EEC" w:rsidDel="00697A89">
          <w:rPr>
            <w:rFonts w:cstheme="minorHAnsi"/>
            <w:sz w:val="24"/>
            <w:szCs w:val="24"/>
          </w:rPr>
          <w:delText xml:space="preserve"> </w:delText>
        </w:r>
        <w:r w:rsidR="008757D6" w:rsidRPr="003F13CF" w:rsidDel="00697A89">
          <w:rPr>
            <w:rFonts w:cstheme="minorHAnsi"/>
            <w:sz w:val="24"/>
            <w:szCs w:val="24"/>
            <w:highlight w:val="cyan"/>
            <w:rPrChange w:id="665" w:author="Lane, Stefanie" w:date="2023-04-10T14:17:00Z">
              <w:rPr>
                <w:rFonts w:cstheme="minorHAnsi"/>
                <w:sz w:val="24"/>
                <w:szCs w:val="24"/>
              </w:rPr>
            </w:rPrChange>
          </w:rPr>
          <w:delText>banks</w:delText>
        </w:r>
      </w:del>
      <w:r w:rsidR="0088050F" w:rsidRPr="001C0EEC">
        <w:rPr>
          <w:rFonts w:cstheme="minorHAnsi"/>
          <w:sz w:val="24"/>
          <w:szCs w:val="24"/>
        </w:rPr>
        <w:t>, we used indicator species analysis (“indicspecies,” R package De Caceres &amp; Jansen, 2016)</w:t>
      </w:r>
      <w:r w:rsidR="00D31BFA" w:rsidRPr="001C0EEC">
        <w:rPr>
          <w:rFonts w:cstheme="minorHAnsi"/>
          <w:sz w:val="24"/>
          <w:szCs w:val="24"/>
        </w:rPr>
        <w:t xml:space="preserve">. Species significantly driving compositional abundance in each disturbance category were defined by a biserial correlation coefficient (multipatt func = “r.g.”) and permutational analysis (Dufrene &amp; Legendre, 1997). </w:t>
      </w:r>
      <w:ins w:id="666" w:author="n" w:date="2023-03-09T12:08:00Z">
        <w:del w:id="667" w:author="Lane, Stefanie" w:date="2023-04-10T14:01:00Z">
          <w:r w:rsidR="00CA167A" w:rsidRPr="00315863" w:rsidDel="00C91326">
            <w:rPr>
              <w:rFonts w:cstheme="minorHAnsi"/>
              <w:sz w:val="24"/>
              <w:szCs w:val="24"/>
              <w:highlight w:val="cyan"/>
              <w:rPrChange w:id="668" w:author="Lane, Stefanie" w:date="2023-04-10T12:30:00Z">
                <w:rPr>
                  <w:rFonts w:cstheme="minorHAnsi"/>
                  <w:sz w:val="24"/>
                  <w:szCs w:val="24"/>
                </w:rPr>
              </w:rPrChange>
            </w:rPr>
            <w:delText>Maybe a quick line about how this is distinctive from the dominant species analysis above?</w:delText>
          </w:r>
        </w:del>
      </w:ins>
    </w:p>
    <w:p w14:paraId="117CACBD" w14:textId="77777777" w:rsidR="00B75F02" w:rsidRDefault="00B75F02" w:rsidP="00C91326">
      <w:pPr>
        <w:ind w:firstLine="720"/>
        <w:rPr>
          <w:ins w:id="669" w:author="Lane, Stefanie" w:date="2023-04-10T13:45:00Z"/>
          <w:rFonts w:cstheme="minorHAnsi"/>
          <w:sz w:val="24"/>
          <w:szCs w:val="24"/>
          <w:lang w:val="en-CA"/>
        </w:rPr>
      </w:pPr>
    </w:p>
    <w:p w14:paraId="58DED7BD" w14:textId="76813A68" w:rsidR="004870BC" w:rsidRPr="001C0EEC" w:rsidRDefault="007D776C" w:rsidP="001C0EEC">
      <w:pPr>
        <w:ind w:firstLine="720"/>
        <w:rPr>
          <w:rFonts w:cstheme="minorHAnsi"/>
          <w:sz w:val="24"/>
          <w:szCs w:val="24"/>
        </w:rPr>
      </w:pPr>
      <w:ins w:id="670" w:author="Lane, Stefanie" w:date="2023-04-10T12:32:00Z">
        <w:r w:rsidRPr="001251B6">
          <w:rPr>
            <w:rFonts w:cstheme="minorHAnsi"/>
            <w:sz w:val="24"/>
            <w:szCs w:val="24"/>
            <w:lang w:val="en-CA"/>
          </w:rPr>
          <w:t xml:space="preserve">Relative abundance in the above ground </w:t>
        </w:r>
      </w:ins>
      <w:ins w:id="671" w:author="Lane, Stefanie" w:date="2023-04-10T14:03:00Z">
        <w:r w:rsidR="00627E48">
          <w:rPr>
            <w:rFonts w:cstheme="minorHAnsi"/>
            <w:sz w:val="24"/>
            <w:szCs w:val="24"/>
            <w:lang w:val="en-CA"/>
          </w:rPr>
          <w:t>vegetation</w:t>
        </w:r>
      </w:ins>
      <w:ins w:id="672" w:author="Lane, Stefanie" w:date="2023-04-10T12:32:00Z">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ins>
      <w:r w:rsidR="008E062D" w:rsidRPr="001C0EEC">
        <w:rPr>
          <w:rFonts w:cstheme="minorHAnsi"/>
          <w:sz w:val="24"/>
          <w:szCs w:val="24"/>
        </w:rPr>
        <w:t xml:space="preserve">To test whether species </w:t>
      </w:r>
      <w:commentRangeStart w:id="673"/>
      <w:del w:id="674" w:author="Lane, Stefanie" w:date="2023-04-10T12:33:00Z">
        <w:r w:rsidR="008E062D" w:rsidRPr="001C0EEC" w:rsidDel="00174B60">
          <w:rPr>
            <w:rFonts w:cstheme="minorHAnsi"/>
            <w:sz w:val="24"/>
            <w:szCs w:val="24"/>
          </w:rPr>
          <w:delText xml:space="preserve">compositional </w:delText>
        </w:r>
      </w:del>
      <w:ins w:id="675" w:author="Lane, Stefanie" w:date="2023-04-10T12:33:00Z">
        <w:r w:rsidR="00174B60">
          <w:rPr>
            <w:rFonts w:cstheme="minorHAnsi"/>
            <w:sz w:val="24"/>
            <w:szCs w:val="24"/>
          </w:rPr>
          <w:t>relative</w:t>
        </w:r>
        <w:r w:rsidR="00174B60" w:rsidRPr="001C0EEC">
          <w:rPr>
            <w:rFonts w:cstheme="minorHAnsi"/>
            <w:sz w:val="24"/>
            <w:szCs w:val="24"/>
          </w:rPr>
          <w:t xml:space="preserve"> </w:t>
        </w:r>
      </w:ins>
      <w:r w:rsidR="008E062D" w:rsidRPr="001C0EEC">
        <w:rPr>
          <w:rFonts w:cstheme="minorHAnsi"/>
          <w:sz w:val="24"/>
          <w:szCs w:val="24"/>
        </w:rPr>
        <w:t xml:space="preserve">abundance </w:t>
      </w:r>
      <w:commentRangeEnd w:id="673"/>
      <w:r w:rsidR="00CA167A">
        <w:rPr>
          <w:rStyle w:val="CommentReference"/>
        </w:rPr>
        <w:commentReference w:id="673"/>
      </w:r>
      <w:r w:rsidR="008E062D" w:rsidRPr="001C0EEC">
        <w:rPr>
          <w:rFonts w:cstheme="minorHAnsi"/>
          <w:sz w:val="24"/>
          <w:szCs w:val="24"/>
        </w:rPr>
        <w:t xml:space="preserve">differed among disturbance recovery categories </w:t>
      </w:r>
      <w:del w:id="676" w:author="Lane, Stefanie" w:date="2023-04-10T14:15:00Z">
        <w:r w:rsidR="008E062D" w:rsidRPr="001C0EEC" w:rsidDel="000C0EC4">
          <w:rPr>
            <w:rFonts w:cstheme="minorHAnsi"/>
            <w:sz w:val="24"/>
            <w:szCs w:val="24"/>
          </w:rPr>
          <w:delText xml:space="preserve">in the above-ground and surface seed bank, respectively, </w:delText>
        </w:r>
      </w:del>
      <w:r w:rsidR="008E062D" w:rsidRPr="001C0EEC">
        <w:rPr>
          <w:rFonts w:cstheme="minorHAnsi"/>
          <w:sz w:val="24"/>
          <w:szCs w:val="24"/>
        </w:rPr>
        <w:t>w</w:t>
      </w:r>
      <w:r w:rsidR="00BF5B6C" w:rsidRPr="001C0EEC">
        <w:rPr>
          <w:rFonts w:cstheme="minorHAnsi"/>
          <w:sz w:val="24"/>
          <w:szCs w:val="24"/>
        </w:rPr>
        <w:t xml:space="preserve">e used </w:t>
      </w:r>
      <w:ins w:id="677" w:author="Lane, Stefanie" w:date="2023-04-10T14:16:00Z">
        <w:r w:rsidR="00E90FEA">
          <w:rPr>
            <w:rFonts w:cstheme="minorHAnsi"/>
            <w:sz w:val="24"/>
            <w:szCs w:val="24"/>
          </w:rPr>
          <w:t xml:space="preserve">separate </w:t>
        </w:r>
      </w:ins>
      <w:r w:rsidR="00BF5B6C" w:rsidRPr="001C0EEC">
        <w:rPr>
          <w:rFonts w:cstheme="minorHAnsi"/>
          <w:sz w:val="24"/>
          <w:szCs w:val="24"/>
        </w:rPr>
        <w:t xml:space="preserve">generalized linear models </w:t>
      </w:r>
      <w:ins w:id="678" w:author="Lane, Stefanie" w:date="2023-04-10T14:16:00Z">
        <w:r w:rsidR="00E90FEA">
          <w:rPr>
            <w:rFonts w:cstheme="minorHAnsi"/>
            <w:sz w:val="24"/>
            <w:szCs w:val="24"/>
          </w:rPr>
          <w:t xml:space="preserve">for the above-ground vegetation and surface seed bank, each </w:t>
        </w:r>
      </w:ins>
      <w:r w:rsidR="00BF5B6C" w:rsidRPr="001C0EEC">
        <w:rPr>
          <w:rFonts w:cstheme="minorHAnsi"/>
          <w:sz w:val="24"/>
          <w:szCs w:val="24"/>
        </w:rPr>
        <w:t>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R</w:t>
      </w:r>
      <w:r w:rsidR="008E062D" w:rsidRPr="001C0EEC">
        <w:rPr>
          <w:rFonts w:cstheme="minorHAnsi"/>
          <w:sz w:val="24"/>
          <w:szCs w:val="24"/>
        </w:rPr>
        <w:t xml:space="preserve"> </w:t>
      </w:r>
      <w:r w:rsidR="00D934D9" w:rsidRPr="001C0EEC">
        <w:rPr>
          <w:rFonts w:cstheme="minorHAnsi"/>
          <w:sz w:val="24"/>
          <w:szCs w:val="24"/>
        </w:rPr>
        <w:t>stats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ins w:id="679" w:author="n" w:date="2023-03-09T12:09:00Z">
        <w:r w:rsidR="00CA167A">
          <w:rPr>
            <w:rFonts w:cstheme="minorHAnsi"/>
            <w:sz w:val="24"/>
            <w:szCs w:val="24"/>
          </w:rPr>
          <w:t>,</w:t>
        </w:r>
      </w:ins>
      <w:del w:id="680" w:author="n" w:date="2023-03-09T12:09:00Z">
        <w:r w:rsidR="007928AB" w:rsidRPr="001C0EEC" w:rsidDel="00CA167A">
          <w:rPr>
            <w:rFonts w:cstheme="minorHAnsi"/>
            <w:sz w:val="24"/>
            <w:szCs w:val="24"/>
          </w:rPr>
          <w:delText xml:space="preserve"> of </w:delText>
        </w:r>
      </w:del>
      <w:ins w:id="681" w:author="n" w:date="2023-03-09T12:09:00Z">
        <w:r w:rsidR="00CA167A">
          <w:rPr>
            <w:rFonts w:cstheme="minorHAnsi"/>
            <w:sz w:val="24"/>
            <w:szCs w:val="24"/>
          </w:rPr>
          <w:t xml:space="preserve"> the </w:t>
        </w:r>
      </w:ins>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ins w:id="682" w:author="n" w:date="2023-03-09T12:09:00Z">
        <w:r w:rsidR="00CA167A">
          <w:rPr>
            <w:rFonts w:cstheme="minorHAnsi"/>
            <w:sz w:val="24"/>
            <w:szCs w:val="24"/>
          </w:rPr>
          <w:t>,</w:t>
        </w:r>
      </w:ins>
      <w:r w:rsidR="007928AB" w:rsidRPr="001C0EEC">
        <w:rPr>
          <w:rFonts w:cstheme="minorHAnsi"/>
          <w:sz w:val="24"/>
          <w:szCs w:val="24"/>
        </w:rPr>
        <w:t xml:space="preserve"> </w:t>
      </w:r>
      <w:r w:rsidR="003F7510" w:rsidRPr="001C0EEC">
        <w:rPr>
          <w:rFonts w:cstheme="minorHAnsi"/>
          <w:sz w:val="24"/>
          <w:szCs w:val="24"/>
        </w:rPr>
        <w:t xml:space="preserve">was </w:t>
      </w:r>
      <w:del w:id="683" w:author="n" w:date="2023-03-09T12:09:00Z">
        <w:r w:rsidR="0042382D" w:rsidRPr="001C0EEC" w:rsidDel="00CA167A">
          <w:rPr>
            <w:rFonts w:cstheme="minorHAnsi"/>
            <w:sz w:val="24"/>
            <w:szCs w:val="24"/>
          </w:rPr>
          <w:delText>tested</w:delText>
        </w:r>
      </w:del>
      <w:ins w:id="684" w:author="n" w:date="2023-03-09T12:09:00Z">
        <w:r w:rsidR="00CA167A">
          <w:rPr>
            <w:rFonts w:cstheme="minorHAnsi"/>
            <w:sz w:val="24"/>
            <w:szCs w:val="24"/>
          </w:rPr>
          <w:t>fit against</w:t>
        </w:r>
      </w:ins>
      <w:r w:rsidR="0042382D" w:rsidRPr="001C0EEC">
        <w:rPr>
          <w:rFonts w:cstheme="minorHAnsi"/>
          <w:sz w:val="24"/>
          <w:szCs w:val="24"/>
        </w:rPr>
        <w:t xml:space="preserve"> </w:t>
      </w:r>
      <w:del w:id="685" w:author="n" w:date="2023-03-09T12:09:00Z">
        <w:r w:rsidR="0042382D" w:rsidRPr="001C0EEC" w:rsidDel="00CA167A">
          <w:rPr>
            <w:rFonts w:cstheme="minorHAnsi"/>
            <w:sz w:val="24"/>
            <w:szCs w:val="24"/>
          </w:rPr>
          <w:delText xml:space="preserve">for </w:delText>
        </w:r>
      </w:del>
      <w:r w:rsidR="0042382D" w:rsidRPr="001C0EEC">
        <w:rPr>
          <w:rFonts w:cstheme="minorHAnsi"/>
          <w:sz w:val="24"/>
          <w:szCs w:val="24"/>
        </w:rPr>
        <w:t xml:space="preserve">each </w:t>
      </w:r>
      <w:r w:rsidR="00AE372C" w:rsidRPr="001C0EEC">
        <w:rPr>
          <w:rFonts w:cstheme="minorHAnsi"/>
          <w:sz w:val="24"/>
          <w:szCs w:val="24"/>
        </w:rPr>
        <w:t>disturbance category</w:t>
      </w:r>
      <w:ins w:id="686" w:author="n" w:date="2023-03-09T12:09:00Z">
        <w:r w:rsidR="00CA167A">
          <w:rPr>
            <w:rFonts w:cstheme="minorHAnsi"/>
            <w:sz w:val="24"/>
            <w:szCs w:val="24"/>
          </w:rPr>
          <w:t xml:space="preserve"> as the primary</w:t>
        </w:r>
      </w:ins>
      <w:r w:rsidR="00AE372C" w:rsidRPr="001C0EEC">
        <w:rPr>
          <w:rFonts w:cstheme="minorHAnsi"/>
          <w:sz w:val="24"/>
          <w:szCs w:val="24"/>
        </w:rPr>
        <w:t xml:space="preserve"> predictor, </w:t>
      </w:r>
      <w:ins w:id="687" w:author="n" w:date="2023-03-09T12:09:00Z">
        <w:r w:rsidR="00CA167A">
          <w:rPr>
            <w:rFonts w:cstheme="minorHAnsi"/>
            <w:sz w:val="24"/>
            <w:szCs w:val="24"/>
          </w:rPr>
          <w:t>with</w:t>
        </w:r>
      </w:ins>
      <w:del w:id="688" w:author="n" w:date="2023-03-09T12:09:00Z">
        <w:r w:rsidR="0037157D" w:rsidRPr="001C0EEC" w:rsidDel="00CA167A">
          <w:rPr>
            <w:rFonts w:cstheme="minorHAnsi"/>
            <w:sz w:val="24"/>
            <w:szCs w:val="24"/>
          </w:rPr>
          <w:delText>including</w:delText>
        </w:r>
      </w:del>
      <w:r w:rsidR="00AE372C" w:rsidRPr="001C0EEC">
        <w:rPr>
          <w:rFonts w:cstheme="minorHAnsi"/>
          <w:sz w:val="24"/>
          <w:szCs w:val="24"/>
        </w:rPr>
        <w:t xml:space="preserve"> estuary location as a</w:t>
      </w:r>
      <w:ins w:id="689" w:author="n" w:date="2023-03-09T12:09:00Z">
        <w:r w:rsidR="00CA167A">
          <w:rPr>
            <w:rFonts w:cstheme="minorHAnsi"/>
            <w:sz w:val="24"/>
            <w:szCs w:val="24"/>
          </w:rPr>
          <w:t>n additional</w:t>
        </w:r>
      </w:ins>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commentRangeStart w:id="690"/>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commentRangeEnd w:id="690"/>
      <w:r w:rsidR="00CA167A">
        <w:rPr>
          <w:rStyle w:val="CommentReference"/>
        </w:rPr>
        <w:commentReference w:id="690"/>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commentRangeStart w:id="691"/>
      <w:r w:rsidRPr="001C0EEC">
        <w:rPr>
          <w:rFonts w:asciiTheme="minorHAnsi" w:eastAsia="Times New Roman" w:hAnsiTheme="minorHAnsi" w:cstheme="minorHAnsi"/>
          <w:b/>
          <w:bCs/>
          <w:sz w:val="24"/>
          <w:szCs w:val="24"/>
        </w:rPr>
        <w:lastRenderedPageBreak/>
        <w:t>Results</w:t>
      </w:r>
      <w:commentRangeEnd w:id="691"/>
      <w:r w:rsidR="002112B2">
        <w:rPr>
          <w:rStyle w:val="CommentReference"/>
          <w:rFonts w:asciiTheme="minorHAnsi" w:eastAsiaTheme="minorHAnsi" w:hAnsiTheme="minorHAnsi" w:cstheme="minorBidi"/>
          <w:color w:val="auto"/>
        </w:rPr>
        <w:commentReference w:id="691"/>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461BC856" w:rsidR="000F44AA" w:rsidRDefault="00112FBA">
      <w:pPr>
        <w:ind w:firstLine="720"/>
        <w:rPr>
          <w:ins w:id="692" w:author="Lane, Stefanie" w:date="2023-04-10T14:35:00Z"/>
          <w:rFonts w:cstheme="minorHAnsi"/>
          <w:sz w:val="24"/>
          <w:szCs w:val="24"/>
        </w:rPr>
      </w:pPr>
      <w:ins w:id="693" w:author="Lane, Stefanie" w:date="2023-04-10T15:07:00Z">
        <w:r>
          <w:rPr>
            <w:rFonts w:cstheme="minorHAnsi"/>
            <w:sz w:val="24"/>
            <w:szCs w:val="24"/>
          </w:rPr>
          <w:t>Native species richness was consistently greater than non-native richness across all disturbance categories, although the Little Qualicum River Estuary (LQRE) had the lowest mean native species richness in the Undisturbed and 10-year old exclosures (</w:t>
        </w:r>
        <w:r>
          <w:rPr>
            <w:rFonts w:cstheme="minorHAnsi"/>
            <w:sz w:val="24"/>
            <w:szCs w:val="24"/>
          </w:rPr>
          <w:fldChar w:fldCharType="begin"/>
        </w:r>
        <w:r>
          <w:rPr>
            <w:rFonts w:cstheme="minorHAnsi"/>
            <w:sz w:val="24"/>
            <w:szCs w:val="24"/>
          </w:rPr>
          <w:instrText xml:space="preserve"> REF _Ref128237364 \h </w:instrText>
        </w:r>
      </w:ins>
      <w:r>
        <w:rPr>
          <w:rFonts w:cstheme="minorHAnsi"/>
          <w:sz w:val="24"/>
          <w:szCs w:val="24"/>
        </w:rPr>
      </w:r>
      <w:ins w:id="694" w:author="Lane, Stefanie" w:date="2023-04-10T15:07:00Z">
        <w:r>
          <w:rPr>
            <w:rFonts w:cstheme="minorHAnsi"/>
            <w:sz w:val="24"/>
            <w:szCs w:val="24"/>
          </w:rPr>
          <w:fldChar w:fldCharType="separate"/>
        </w:r>
        <w:r>
          <w:t xml:space="preserve">Figure </w:t>
        </w:r>
        <w:r>
          <w:rPr>
            <w:noProof/>
          </w:rPr>
          <w:t>3</w:t>
        </w:r>
        <w:r>
          <w:rPr>
            <w:rFonts w:cstheme="minorHAnsi"/>
            <w:sz w:val="24"/>
            <w:szCs w:val="24"/>
          </w:rPr>
          <w:fldChar w:fldCharType="end"/>
        </w:r>
        <w:r>
          <w:rPr>
            <w:rFonts w:cstheme="minorHAnsi"/>
            <w:sz w:val="24"/>
            <w:szCs w:val="24"/>
          </w:rPr>
          <w:t xml:space="preserve">).  </w:t>
        </w:r>
      </w:ins>
      <w:r w:rsidR="00581E0C" w:rsidRPr="001C0EEC">
        <w:rPr>
          <w:rFonts w:cstheme="minorHAnsi"/>
          <w:sz w:val="24"/>
          <w:szCs w:val="24"/>
        </w:rPr>
        <w:t>We found</w:t>
      </w:r>
      <w:r w:rsidR="002C0CA4" w:rsidRPr="001C0EEC">
        <w:rPr>
          <w:rFonts w:cstheme="minorHAnsi"/>
          <w:sz w:val="24"/>
          <w:szCs w:val="24"/>
        </w:rPr>
        <w:t xml:space="preserve"> evidence</w:t>
      </w:r>
      <w:r w:rsidR="00581E0C" w:rsidRPr="001C0EEC">
        <w:rPr>
          <w:rFonts w:cstheme="minorHAnsi"/>
          <w:sz w:val="24"/>
          <w:szCs w:val="24"/>
        </w:rPr>
        <w:t xml:space="preserve"> that the dominant group of tall, perennial graminoids (TPGs) recovered</w:t>
      </w:r>
      <w:r w:rsidR="008E5F98" w:rsidRPr="001C0EEC">
        <w:rPr>
          <w:rFonts w:cstheme="minorHAnsi"/>
          <w:sz w:val="24"/>
          <w:szCs w:val="24"/>
        </w:rPr>
        <w:t xml:space="preserve"> similarly to </w:t>
      </w:r>
      <w:r w:rsidR="00464042" w:rsidRPr="001C0EEC">
        <w:rPr>
          <w:rFonts w:cstheme="minorHAnsi"/>
          <w:sz w:val="24"/>
          <w:szCs w:val="24"/>
        </w:rPr>
        <w:t>undisturbed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older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ins w:id="695" w:author="Lane, Stefanie" w:date="2023-04-10T14:55:00Z">
        <w:r w:rsidR="00223C80" w:rsidRPr="001C0EEC">
          <w:rPr>
            <w:rFonts w:cstheme="minorHAnsi"/>
            <w:sz w:val="24"/>
            <w:szCs w:val="24"/>
          </w:rPr>
          <w:t xml:space="preserve">Figure </w:t>
        </w:r>
        <w:r w:rsidR="00223C80">
          <w:rPr>
            <w:rFonts w:cstheme="minorHAnsi"/>
            <w:noProof/>
            <w:sz w:val="24"/>
            <w:szCs w:val="24"/>
          </w:rPr>
          <w:t>4</w:t>
        </w:r>
      </w:ins>
      <w:del w:id="696" w:author="Lane, Stefanie" w:date="2023-04-10T14:55:00Z">
        <w:r w:rsidR="00E92E67" w:rsidRPr="001C0EEC" w:rsidDel="00223C80">
          <w:rPr>
            <w:rFonts w:cstheme="minorHAnsi"/>
            <w:sz w:val="24"/>
            <w:szCs w:val="24"/>
          </w:rPr>
          <w:delText xml:space="preserve">Figure </w:delText>
        </w:r>
        <w:r w:rsidR="00E92E67" w:rsidDel="00223C80">
          <w:rPr>
            <w:rFonts w:cstheme="minorHAnsi"/>
            <w:noProof/>
            <w:sz w:val="24"/>
            <w:szCs w:val="24"/>
          </w:rPr>
          <w:delText>3</w:delText>
        </w:r>
      </w:del>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ins w:id="697" w:author="Lane, Stefanie" w:date="2023-04-14T11:57:00Z">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ins>
      <w:r w:rsidR="00253821">
        <w:rPr>
          <w:rFonts w:cstheme="minorHAnsi"/>
          <w:sz w:val="24"/>
          <w:szCs w:val="24"/>
        </w:rPr>
      </w:r>
      <w:r w:rsidR="00253821">
        <w:rPr>
          <w:rFonts w:cstheme="minorHAnsi"/>
          <w:sz w:val="24"/>
          <w:szCs w:val="24"/>
        </w:rPr>
        <w:fldChar w:fldCharType="separate"/>
      </w:r>
      <w:ins w:id="698" w:author="Lane, Stefanie" w:date="2023-04-14T11:57:00Z">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ins>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ins w:id="699" w:author="Lane, Stefanie" w:date="2023-04-10T15:07:00Z">
        <w:r>
          <w:rPr>
            <w:rFonts w:cstheme="minorHAnsi"/>
            <w:sz w:val="24"/>
            <w:szCs w:val="24"/>
          </w:rPr>
          <w:t xml:space="preserve"> (</w:t>
        </w:r>
      </w:ins>
      <w:ins w:id="700" w:author="Lane, Stefanie" w:date="2023-04-10T15:08:00Z">
        <w:r>
          <w:rPr>
            <w:rFonts w:cstheme="minorHAnsi"/>
            <w:sz w:val="24"/>
            <w:szCs w:val="24"/>
          </w:rPr>
          <w:fldChar w:fldCharType="begin"/>
        </w:r>
        <w:r>
          <w:rPr>
            <w:rFonts w:cstheme="minorHAnsi"/>
            <w:sz w:val="24"/>
            <w:szCs w:val="24"/>
          </w:rPr>
          <w:instrText xml:space="preserve"> REF _Ref127953458 \h </w:instrText>
        </w:r>
      </w:ins>
      <w:r>
        <w:rPr>
          <w:rFonts w:cstheme="minorHAnsi"/>
          <w:sz w:val="24"/>
          <w:szCs w:val="24"/>
        </w:rPr>
      </w:r>
      <w:r>
        <w:rPr>
          <w:rFonts w:cstheme="minorHAnsi"/>
          <w:sz w:val="24"/>
          <w:szCs w:val="24"/>
        </w:rPr>
        <w:fldChar w:fldCharType="separate"/>
      </w:r>
      <w:ins w:id="701" w:author="Lane, Stefanie" w:date="2023-04-10T15:08:00Z">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ins>
      <w:ins w:id="702" w:author="Lane, Stefanie" w:date="2023-04-10T15:07:00Z">
        <w:r>
          <w:rPr>
            <w:rFonts w:cstheme="minorHAnsi"/>
            <w:sz w:val="24"/>
            <w:szCs w:val="24"/>
          </w:rPr>
          <w:t>)</w:t>
        </w:r>
      </w:ins>
      <w:r w:rsidR="000F44AA" w:rsidRPr="001C0EEC">
        <w:rPr>
          <w:rFonts w:cstheme="minorHAnsi"/>
          <w:sz w:val="24"/>
          <w:szCs w:val="24"/>
        </w:rPr>
        <w:t xml:space="preserve">. </w:t>
      </w:r>
    </w:p>
    <w:p w14:paraId="34790BC7" w14:textId="515B785B" w:rsidR="004B344D" w:rsidRPr="00F55D0F" w:rsidDel="004B344D" w:rsidRDefault="004B344D">
      <w:pPr>
        <w:ind w:firstLine="720"/>
        <w:rPr>
          <w:del w:id="703" w:author="Lane, Stefanie" w:date="2023-04-10T14:35:00Z"/>
          <w:moveTo w:id="704" w:author="Lane, Stefanie" w:date="2023-04-10T14:35:00Z"/>
          <w:rPrChange w:id="705" w:author="Lane, Stefanie" w:date="2023-04-10T15:04:00Z">
            <w:rPr>
              <w:del w:id="706" w:author="Lane, Stefanie" w:date="2023-04-10T14:35:00Z"/>
              <w:moveTo w:id="707" w:author="Lane, Stefanie" w:date="2023-04-10T14:35:00Z"/>
              <w:rFonts w:cstheme="minorHAnsi"/>
              <w:sz w:val="24"/>
              <w:szCs w:val="24"/>
            </w:rPr>
          </w:rPrChange>
        </w:rPr>
      </w:pPr>
      <w:moveToRangeStart w:id="708" w:author="Lane, Stefanie" w:date="2023-04-10T14:35:00Z" w:name="move132029754"/>
      <w:moveTo w:id="709" w:author="Lane, Stefanie" w:date="2023-04-10T14:35:00Z">
        <w:del w:id="710" w:author="Lane, Stefanie" w:date="2023-04-10T14:43:00Z">
          <w:r w:rsidRPr="001C0EEC" w:rsidDel="006106A3">
            <w:rPr>
              <w:rFonts w:cstheme="minorHAnsi"/>
              <w:sz w:val="24"/>
              <w:szCs w:val="24"/>
            </w:rPr>
            <w:delText xml:space="preserve">Dominant species in recently disturbed sites differed from the dominant species in </w:delText>
          </w:r>
        </w:del>
        <w:r w:rsidRPr="001C0EEC">
          <w:rPr>
            <w:rFonts w:cstheme="minorHAnsi"/>
            <w:sz w:val="24"/>
            <w:szCs w:val="24"/>
          </w:rPr>
          <w:t>Undisturbed sites in both estuaries</w:t>
        </w:r>
      </w:moveTo>
      <w:ins w:id="711" w:author="Lane, Stefanie" w:date="2023-04-10T15:03:00Z">
        <w:r w:rsidR="00FF13CA">
          <w:rPr>
            <w:rFonts w:cstheme="minorHAnsi"/>
            <w:sz w:val="24"/>
            <w:szCs w:val="24"/>
          </w:rPr>
          <w:t xml:space="preserve"> (n = 8)</w:t>
        </w:r>
      </w:ins>
      <w:ins w:id="712" w:author="Lane, Stefanie" w:date="2023-04-10T14:43:00Z">
        <w:r w:rsidR="006106A3">
          <w:rPr>
            <w:rFonts w:cstheme="minorHAnsi"/>
            <w:sz w:val="24"/>
            <w:szCs w:val="24"/>
          </w:rPr>
          <w:t xml:space="preserve"> were dominated by </w:t>
        </w:r>
      </w:ins>
      <w:moveTo w:id="713" w:author="Lane, Stefanie" w:date="2023-04-10T14:35:00Z">
        <w:del w:id="714" w:author="Lane, Stefanie" w:date="2023-04-10T15:05:00Z">
          <w:r w:rsidRPr="001C0EEC" w:rsidDel="00F55D0F">
            <w:rPr>
              <w:rFonts w:cstheme="minorHAnsi"/>
              <w:sz w:val="24"/>
              <w:szCs w:val="24"/>
            </w:rPr>
            <w:delText xml:space="preserve">, </w:delText>
          </w:r>
          <w:commentRangeStart w:id="715"/>
          <w:r w:rsidRPr="001C0EEC" w:rsidDel="00F55D0F">
            <w:rPr>
              <w:rFonts w:cstheme="minorHAnsi"/>
              <w:sz w:val="24"/>
              <w:szCs w:val="24"/>
            </w:rPr>
            <w:delText xml:space="preserve">which included </w:delText>
          </w:r>
        </w:del>
        <w:r w:rsidRPr="001C0EEC">
          <w:rPr>
            <w:rFonts w:cstheme="minorHAnsi"/>
            <w:sz w:val="24"/>
            <w:szCs w:val="24"/>
          </w:rPr>
          <w:t xml:space="preserve">several TPGs (non-native </w:t>
        </w:r>
        <w:r w:rsidRPr="001C0EEC">
          <w:rPr>
            <w:rFonts w:cstheme="minorHAnsi"/>
            <w:i/>
            <w:iCs/>
            <w:sz w:val="24"/>
            <w:szCs w:val="24"/>
          </w:rPr>
          <w:t>Agrostis stolonifera</w:t>
        </w:r>
        <w:r w:rsidRPr="001C0EEC">
          <w:rPr>
            <w:rFonts w:cstheme="minorHAnsi"/>
            <w:sz w:val="24"/>
            <w:szCs w:val="24"/>
          </w:rPr>
          <w:t xml:space="preserve">, and native species </w:t>
        </w:r>
        <w:r>
          <w:rPr>
            <w:rFonts w:cstheme="minorHAnsi"/>
            <w:i/>
            <w:iCs/>
            <w:sz w:val="24"/>
            <w:szCs w:val="24"/>
          </w:rPr>
          <w:t>C</w:t>
        </w:r>
        <w:del w:id="716" w:author="Lane, Stefanie" w:date="2023-04-10T14:47:00Z">
          <w:r w:rsidDel="00867E8C">
            <w:rPr>
              <w:rFonts w:cstheme="minorHAnsi"/>
              <w:i/>
              <w:iCs/>
              <w:sz w:val="24"/>
              <w:szCs w:val="24"/>
            </w:rPr>
            <w:delText>.</w:delText>
          </w:r>
        </w:del>
      </w:moveTo>
      <w:ins w:id="717" w:author="Lane, Stefanie" w:date="2023-04-10T14:47:00Z">
        <w:r w:rsidR="00867E8C">
          <w:rPr>
            <w:rFonts w:cstheme="minorHAnsi"/>
            <w:i/>
            <w:iCs/>
            <w:sz w:val="24"/>
            <w:szCs w:val="24"/>
          </w:rPr>
          <w:t>arex</w:t>
        </w:r>
      </w:ins>
      <w:moveTo w:id="718" w:author="Lane, Stefanie" w:date="2023-04-10T14:35:00Z">
        <w:r w:rsidRPr="001C0EEC">
          <w:rPr>
            <w:rFonts w:cstheme="minorHAnsi"/>
            <w:i/>
            <w:iCs/>
            <w:sz w:val="24"/>
            <w:szCs w:val="24"/>
          </w:rPr>
          <w:t xml:space="preserve"> lyngbyei</w:t>
        </w:r>
        <w:r w:rsidRPr="001C0EEC">
          <w:rPr>
            <w:rFonts w:cstheme="minorHAnsi"/>
            <w:sz w:val="24"/>
            <w:szCs w:val="24"/>
          </w:rPr>
          <w:t xml:space="preserve"> and </w:t>
        </w:r>
        <w:r w:rsidRPr="001C0EEC">
          <w:rPr>
            <w:rFonts w:cstheme="minorHAnsi"/>
            <w:i/>
            <w:iCs/>
            <w:sz w:val="24"/>
            <w:szCs w:val="24"/>
          </w:rPr>
          <w:t>Juncus balticus</w:t>
        </w:r>
        <w:r w:rsidRPr="001C0EEC">
          <w:rPr>
            <w:rFonts w:cstheme="minorHAnsi"/>
            <w:sz w:val="24"/>
            <w:szCs w:val="24"/>
          </w:rPr>
          <w:t>)</w:t>
        </w:r>
      </w:moveTo>
      <w:ins w:id="719" w:author="Lane, Stefanie" w:date="2023-04-14T12:49:00Z">
        <w:r w:rsidR="00F73671">
          <w:rPr>
            <w:rFonts w:cstheme="minorHAnsi"/>
            <w:sz w:val="24"/>
            <w:szCs w:val="24"/>
          </w:rPr>
          <w:t>,</w:t>
        </w:r>
      </w:ins>
      <w:moveTo w:id="720" w:author="Lane, Stefanie" w:date="2023-04-10T14:35:00Z">
        <w:r w:rsidRPr="001C0EEC">
          <w:rPr>
            <w:rFonts w:cstheme="minorHAnsi"/>
            <w:sz w:val="24"/>
            <w:szCs w:val="24"/>
          </w:rPr>
          <w:t xml:space="preserve"> </w:t>
        </w:r>
        <w:commentRangeEnd w:id="715"/>
        <w:r>
          <w:rPr>
            <w:rStyle w:val="CommentReference"/>
          </w:rPr>
          <w:commentReference w:id="715"/>
        </w:r>
        <w:r w:rsidRPr="001C0EEC">
          <w:rPr>
            <w:rFonts w:cstheme="minorHAnsi"/>
            <w:sz w:val="24"/>
            <w:szCs w:val="24"/>
          </w:rPr>
          <w:t xml:space="preserve">in addition to native broadleaf flowering species </w:t>
        </w:r>
        <w:r w:rsidRPr="001C0EEC">
          <w:rPr>
            <w:rFonts w:cstheme="minorHAnsi"/>
            <w:i/>
            <w:iCs/>
            <w:sz w:val="24"/>
            <w:szCs w:val="24"/>
          </w:rPr>
          <w:t>Potentilla pacifica</w:t>
        </w:r>
        <w:r w:rsidRPr="001C0EEC">
          <w:rPr>
            <w:rFonts w:cstheme="minorHAnsi"/>
            <w:sz w:val="24"/>
            <w:szCs w:val="24"/>
          </w:rPr>
          <w:t xml:space="preserve"> in LQRE, and </w:t>
        </w:r>
        <w:r w:rsidRPr="001C0EEC">
          <w:rPr>
            <w:rFonts w:cstheme="minorHAnsi"/>
            <w:i/>
            <w:iCs/>
            <w:sz w:val="24"/>
            <w:szCs w:val="24"/>
          </w:rPr>
          <w:t>Symphyotrichum subspicatum</w:t>
        </w:r>
        <w:r w:rsidRPr="001C0EEC">
          <w:rPr>
            <w:rFonts w:cstheme="minorHAnsi"/>
            <w:sz w:val="24"/>
            <w:szCs w:val="24"/>
          </w:rPr>
          <w:t xml:space="preserve"> in both estuaries (</w:t>
        </w:r>
        <w:r w:rsidRPr="001C0EEC">
          <w:rPr>
            <w:rFonts w:cstheme="minorHAnsi"/>
            <w:sz w:val="24"/>
            <w:szCs w:val="24"/>
          </w:rPr>
          <w:fldChar w:fldCharType="begin"/>
        </w:r>
        <w:r w:rsidRPr="001C0EEC">
          <w:rPr>
            <w:rFonts w:cstheme="minorHAnsi"/>
            <w:sz w:val="24"/>
            <w:szCs w:val="24"/>
          </w:rPr>
          <w:instrText xml:space="preserve"> REF _Ref127953458 \h </w:instrText>
        </w:r>
      </w:moveTo>
      <w:r w:rsidRPr="001C0EEC">
        <w:rPr>
          <w:rFonts w:cstheme="minorHAnsi"/>
          <w:sz w:val="24"/>
          <w:szCs w:val="24"/>
        </w:rPr>
      </w:r>
      <w:moveTo w:id="721" w:author="Lane, Stefanie" w:date="2023-04-10T14:35:00Z">
        <w:r w:rsidRPr="001C0EEC">
          <w:rPr>
            <w:rFonts w:cstheme="minorHAnsi"/>
            <w:sz w:val="24"/>
            <w:szCs w:val="24"/>
          </w:rPr>
          <w:fldChar w:fldCharType="separate"/>
        </w:r>
      </w:moveTo>
      <w:ins w:id="722" w:author="Lane, Stefanie" w:date="2023-04-10T14:55:00Z">
        <w:r w:rsidR="00223C80" w:rsidRPr="001C0EEC">
          <w:rPr>
            <w:rFonts w:cstheme="minorHAnsi"/>
            <w:sz w:val="24"/>
            <w:szCs w:val="24"/>
          </w:rPr>
          <w:t xml:space="preserve">Figure </w:t>
        </w:r>
        <w:r w:rsidR="00223C80">
          <w:rPr>
            <w:rFonts w:cstheme="minorHAnsi"/>
            <w:noProof/>
            <w:sz w:val="24"/>
            <w:szCs w:val="24"/>
          </w:rPr>
          <w:t>5</w:t>
        </w:r>
      </w:ins>
      <w:moveTo w:id="723" w:author="Lane, Stefanie" w:date="2023-04-10T14:35:00Z">
        <w:del w:id="724" w:author="Lane, Stefanie" w:date="2023-04-10T14:55:00Z">
          <w:r w:rsidRPr="001C0EEC" w:rsidDel="00223C80">
            <w:rPr>
              <w:rFonts w:cstheme="minorHAnsi"/>
              <w:sz w:val="24"/>
              <w:szCs w:val="24"/>
            </w:rPr>
            <w:delText xml:space="preserve">Figure </w:delText>
          </w:r>
          <w:r w:rsidDel="00223C80">
            <w:rPr>
              <w:rFonts w:cstheme="minorHAnsi"/>
              <w:noProof/>
              <w:sz w:val="24"/>
              <w:szCs w:val="24"/>
            </w:rPr>
            <w:delText>4</w:delText>
          </w:r>
        </w:del>
        <w:r w:rsidRPr="001C0EEC">
          <w:rPr>
            <w:rFonts w:cstheme="minorHAnsi"/>
            <w:sz w:val="24"/>
            <w:szCs w:val="24"/>
          </w:rPr>
          <w:fldChar w:fldCharType="end"/>
        </w:r>
        <w:r w:rsidRPr="001C0EEC">
          <w:rPr>
            <w:rFonts w:cstheme="minorHAnsi"/>
            <w:sz w:val="24"/>
            <w:szCs w:val="24"/>
          </w:rPr>
          <w:t xml:space="preserve">).  The 10-year old exclosures in LQRE </w:t>
        </w:r>
      </w:moveTo>
      <w:ins w:id="725" w:author="Lane, Stefanie" w:date="2023-04-10T15:03:00Z">
        <w:r w:rsidR="00FF13CA">
          <w:rPr>
            <w:rFonts w:cstheme="minorHAnsi"/>
            <w:sz w:val="24"/>
            <w:szCs w:val="24"/>
          </w:rPr>
          <w:t xml:space="preserve">(n = 4) </w:t>
        </w:r>
      </w:ins>
      <w:moveTo w:id="726" w:author="Lane, Stefanie" w:date="2023-04-10T14:35:00Z">
        <w:r w:rsidRPr="001C0EEC">
          <w:rPr>
            <w:rFonts w:cstheme="minorHAnsi"/>
            <w:sz w:val="24"/>
            <w:szCs w:val="24"/>
          </w:rPr>
          <w:t xml:space="preserve">shared similar dominant species, however non-native </w:t>
        </w:r>
        <w:r w:rsidRPr="001C0EEC">
          <w:rPr>
            <w:rFonts w:cstheme="minorHAnsi"/>
            <w:i/>
            <w:iCs/>
            <w:sz w:val="24"/>
            <w:szCs w:val="24"/>
          </w:rPr>
          <w:t>A. stolonifera</w:t>
        </w:r>
        <w:r w:rsidRPr="001C0EEC">
          <w:rPr>
            <w:rFonts w:cstheme="minorHAnsi"/>
            <w:sz w:val="24"/>
            <w:szCs w:val="24"/>
          </w:rPr>
          <w:t xml:space="preserve"> had greater abundance than native </w:t>
        </w:r>
        <w:r w:rsidRPr="001C0EEC">
          <w:rPr>
            <w:rFonts w:cstheme="minorHAnsi"/>
            <w:i/>
            <w:iCs/>
            <w:sz w:val="24"/>
            <w:szCs w:val="24"/>
          </w:rPr>
          <w:t>C. lyngbyei</w:t>
        </w:r>
        <w:r w:rsidRPr="001C0EEC">
          <w:rPr>
            <w:rFonts w:cstheme="minorHAnsi"/>
            <w:sz w:val="24"/>
            <w:szCs w:val="24"/>
          </w:rPr>
          <w:t xml:space="preserve">; native TPG </w:t>
        </w:r>
        <w:r w:rsidRPr="001C0EEC">
          <w:rPr>
            <w:rFonts w:cstheme="minorHAnsi"/>
            <w:i/>
            <w:iCs/>
            <w:sz w:val="24"/>
            <w:szCs w:val="24"/>
          </w:rPr>
          <w:t>Juncus balticus</w:t>
        </w:r>
        <w:r w:rsidRPr="001C0EEC">
          <w:rPr>
            <w:rFonts w:cstheme="minorHAnsi"/>
            <w:sz w:val="24"/>
            <w:szCs w:val="24"/>
          </w:rPr>
          <w:t xml:space="preserve"> was not dominant, and </w:t>
        </w:r>
        <w:r w:rsidRPr="001C0EEC">
          <w:rPr>
            <w:rFonts w:cstheme="minorHAnsi"/>
            <w:i/>
            <w:iCs/>
            <w:sz w:val="24"/>
            <w:szCs w:val="24"/>
          </w:rPr>
          <w:t>S. subspicatum</w:t>
        </w:r>
        <w:r w:rsidRPr="001C0EEC">
          <w:rPr>
            <w:rFonts w:cstheme="minorHAnsi"/>
            <w:sz w:val="24"/>
            <w:szCs w:val="24"/>
          </w:rPr>
          <w:t xml:space="preserve"> was not present</w:t>
        </w:r>
        <w:commentRangeStart w:id="727"/>
        <w:r w:rsidRPr="001C0EEC">
          <w:rPr>
            <w:rFonts w:cstheme="minorHAnsi"/>
            <w:sz w:val="24"/>
            <w:szCs w:val="24"/>
          </w:rPr>
          <w:t xml:space="preserve">. </w:t>
        </w:r>
        <w:commentRangeEnd w:id="727"/>
        <w:r>
          <w:rPr>
            <w:rStyle w:val="CommentReference"/>
          </w:rPr>
          <w:commentReference w:id="727"/>
        </w:r>
      </w:moveTo>
      <w:ins w:id="728" w:author="Lane, Stefanie" w:date="2023-04-10T15:04:00Z">
        <w:r w:rsidR="0008769E" w:rsidRPr="0008769E">
          <w:rPr>
            <w:rFonts w:cstheme="minorHAnsi"/>
            <w:sz w:val="24"/>
            <w:szCs w:val="24"/>
          </w:rPr>
          <w:t xml:space="preserve"> </w:t>
        </w:r>
        <w:commentRangeStart w:id="729"/>
        <w:r w:rsidR="0008769E" w:rsidRPr="001C0EEC">
          <w:rPr>
            <w:rFonts w:cstheme="minorHAnsi"/>
            <w:sz w:val="24"/>
            <w:szCs w:val="24"/>
          </w:rPr>
          <w:t>Indicator</w:t>
        </w:r>
        <w:commentRangeEnd w:id="729"/>
        <w:r w:rsidR="0008769E">
          <w:rPr>
            <w:rStyle w:val="CommentReference"/>
          </w:rPr>
          <w:commentReference w:id="729"/>
        </w:r>
        <w:r w:rsidR="0008769E" w:rsidRPr="001C0EEC">
          <w:rPr>
            <w:rFonts w:cstheme="minorHAnsi"/>
            <w:sz w:val="24"/>
            <w:szCs w:val="24"/>
          </w:rPr>
          <w:t xml:space="preserve"> species analysis identified non-native </w:t>
        </w:r>
        <w:r w:rsidR="0008769E" w:rsidRPr="001C0EEC">
          <w:rPr>
            <w:rFonts w:cstheme="minorHAnsi"/>
            <w:i/>
            <w:iCs/>
            <w:sz w:val="24"/>
            <w:szCs w:val="24"/>
          </w:rPr>
          <w:t>A. stolonifera</w:t>
        </w:r>
        <w:r w:rsidR="0008769E" w:rsidRPr="001C0EEC">
          <w:rPr>
            <w:rFonts w:cstheme="minorHAnsi"/>
            <w:sz w:val="24"/>
            <w:szCs w:val="24"/>
          </w:rPr>
          <w:t xml:space="preserve"> as significantly characterizing the 10-year old exclosures, and native broadleaf flowering species </w:t>
        </w:r>
        <w:r w:rsidR="0008769E" w:rsidRPr="001C0EEC">
          <w:rPr>
            <w:rFonts w:cstheme="minorHAnsi"/>
            <w:i/>
            <w:iCs/>
            <w:sz w:val="24"/>
            <w:szCs w:val="24"/>
          </w:rPr>
          <w:t>P. pacifica</w:t>
        </w:r>
        <w:r w:rsidR="0008769E" w:rsidRPr="001C0EEC">
          <w:rPr>
            <w:rFonts w:cstheme="minorHAnsi"/>
            <w:sz w:val="24"/>
            <w:szCs w:val="24"/>
          </w:rPr>
          <w:t xml:space="preserve"> as characterizing both 10-year old exclosures and Undisturbed sites. </w:t>
        </w:r>
      </w:ins>
    </w:p>
    <w:moveToRangeEnd w:id="708"/>
    <w:p w14:paraId="7D1FE772" w14:textId="1B1C4165" w:rsidR="004B344D" w:rsidRPr="001C0EEC" w:rsidDel="00791B74" w:rsidRDefault="004B344D" w:rsidP="00F55D0F">
      <w:pPr>
        <w:ind w:firstLine="720"/>
        <w:rPr>
          <w:del w:id="730" w:author="Lane, Stefanie" w:date="2023-04-14T12:54:00Z"/>
          <w:rFonts w:cstheme="minorHAnsi"/>
          <w:sz w:val="24"/>
          <w:szCs w:val="24"/>
        </w:rPr>
      </w:pPr>
    </w:p>
    <w:p w14:paraId="41E36025" w14:textId="77777777" w:rsidR="00791B74" w:rsidRDefault="00791B74" w:rsidP="0036026B">
      <w:pPr>
        <w:ind w:firstLine="720"/>
        <w:rPr>
          <w:ins w:id="731" w:author="Lane, Stefanie" w:date="2023-04-14T12:54:00Z"/>
          <w:rFonts w:cstheme="minorHAnsi"/>
          <w:sz w:val="24"/>
          <w:szCs w:val="24"/>
        </w:rPr>
      </w:pPr>
    </w:p>
    <w:p w14:paraId="2F8F5486" w14:textId="77777777" w:rsidR="00791B74" w:rsidRDefault="002C5BE2" w:rsidP="0036026B">
      <w:pPr>
        <w:ind w:firstLine="720"/>
        <w:rPr>
          <w:ins w:id="732" w:author="Lane, Stefanie" w:date="2023-04-14T12:55:00Z"/>
          <w:rFonts w:cstheme="minorHAnsi"/>
          <w:sz w:val="24"/>
          <w:szCs w:val="24"/>
        </w:rPr>
      </w:pPr>
      <w:commentRangeStart w:id="733"/>
      <w:r>
        <w:rPr>
          <w:rFonts w:cstheme="minorHAnsi"/>
          <w:sz w:val="24"/>
          <w:szCs w:val="24"/>
        </w:rPr>
        <w:t xml:space="preserve">Grubbed </w:t>
      </w:r>
      <w:commentRangeEnd w:id="733"/>
      <w:r w:rsidR="003732D4">
        <w:rPr>
          <w:rStyle w:val="CommentReference"/>
        </w:rPr>
        <w:commentReference w:id="733"/>
      </w:r>
      <w:r w:rsidR="00536447">
        <w:rPr>
          <w:rFonts w:cstheme="minorHAnsi"/>
          <w:sz w:val="24"/>
          <w:szCs w:val="24"/>
        </w:rPr>
        <w:t>sites in both estuaries</w:t>
      </w:r>
      <w:ins w:id="734" w:author="Lane, Stefanie" w:date="2023-04-10T14:45:00Z">
        <w:r w:rsidR="00530C48">
          <w:rPr>
            <w:rFonts w:cstheme="minorHAnsi"/>
            <w:sz w:val="24"/>
            <w:szCs w:val="24"/>
          </w:rPr>
          <w:t xml:space="preserve"> (n = 8) </w:t>
        </w:r>
      </w:ins>
      <w:r w:rsidR="00536447">
        <w:rPr>
          <w:rFonts w:cstheme="minorHAnsi"/>
          <w:sz w:val="24"/>
          <w:szCs w:val="24"/>
        </w:rPr>
        <w:t xml:space="preserve"> </w:t>
      </w:r>
      <w:r>
        <w:rPr>
          <w:rFonts w:cstheme="minorHAnsi"/>
          <w:sz w:val="24"/>
          <w:szCs w:val="24"/>
        </w:rPr>
        <w:t>and 1-year</w:t>
      </w:r>
      <w:ins w:id="735" w:author="Lane, Stefanie" w:date="2023-04-10T14:45:00Z">
        <w:r w:rsidR="00530C48">
          <w:rPr>
            <w:rFonts w:cstheme="minorHAnsi"/>
            <w:sz w:val="24"/>
            <w:szCs w:val="24"/>
          </w:rPr>
          <w:t xml:space="preserve"> </w:t>
        </w:r>
      </w:ins>
      <w:del w:id="736" w:author="Lane, Stefanie" w:date="2023-04-10T14:45:00Z">
        <w:r w:rsidDel="00530C48">
          <w:rPr>
            <w:rFonts w:cstheme="minorHAnsi"/>
            <w:sz w:val="24"/>
            <w:szCs w:val="24"/>
          </w:rPr>
          <w:delText xml:space="preserve"> </w:delText>
        </w:r>
      </w:del>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ins w:id="737" w:author="Lane, Stefanie" w:date="2023-04-10T14:45:00Z">
        <w:r w:rsidR="00530C48">
          <w:rPr>
            <w:rFonts w:cstheme="minorHAnsi"/>
            <w:sz w:val="24"/>
            <w:szCs w:val="24"/>
          </w:rPr>
          <w:t>, n = 4</w:t>
        </w:r>
      </w:ins>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ins w:id="738" w:author="Lane, Stefanie" w:date="2023-04-10T14:45:00Z">
        <w:r w:rsidR="00D40A18">
          <w:rPr>
            <w:rFonts w:cstheme="minorHAnsi"/>
            <w:sz w:val="24"/>
            <w:szCs w:val="24"/>
          </w:rPr>
          <w:t xml:space="preserve">, however only </w:t>
        </w:r>
      </w:ins>
      <w:ins w:id="739" w:author="n" w:date="2023-03-10T11:45:00Z">
        <w:del w:id="740" w:author="Lane, Stefanie" w:date="2023-04-10T14:45:00Z">
          <w:r w:rsidR="003732D4" w:rsidDel="00D40A18">
            <w:rPr>
              <w:rFonts w:cstheme="minorHAnsi"/>
              <w:sz w:val="24"/>
              <w:szCs w:val="24"/>
            </w:rPr>
            <w:delText xml:space="preserve">. </w:delText>
          </w:r>
        </w:del>
      </w:ins>
      <w:del w:id="741" w:author="Lane, Stefanie" w:date="2023-04-10T14:45:00Z">
        <w:r w:rsidR="00D57510" w:rsidDel="00D40A18">
          <w:rPr>
            <w:rFonts w:cstheme="minorHAnsi"/>
            <w:sz w:val="24"/>
            <w:szCs w:val="24"/>
          </w:rPr>
          <w:delText xml:space="preserve">, </w:delText>
        </w:r>
        <w:r w:rsidR="00126C67" w:rsidDel="00D40A18">
          <w:rPr>
            <w:rFonts w:cstheme="minorHAnsi"/>
            <w:sz w:val="24"/>
            <w:szCs w:val="24"/>
          </w:rPr>
          <w:delText xml:space="preserve">but </w:delText>
        </w:r>
      </w:del>
      <w:ins w:id="742" w:author="n" w:date="2023-03-10T11:47:00Z">
        <w:del w:id="743" w:author="Lane, Stefanie" w:date="2023-04-10T14:45:00Z">
          <w:r w:rsidR="003732D4" w:rsidDel="00D40A18">
            <w:rPr>
              <w:rFonts w:cstheme="minorHAnsi"/>
              <w:sz w:val="24"/>
              <w:szCs w:val="24"/>
            </w:rPr>
            <w:delText xml:space="preserve"> </w:delText>
          </w:r>
        </w:del>
      </w:ins>
      <w:ins w:id="744" w:author="n" w:date="2023-03-10T11:46:00Z">
        <w:del w:id="745" w:author="Lane, Stefanie" w:date="2023-04-10T14:45:00Z">
          <w:r w:rsidR="003732D4" w:rsidRPr="00800523" w:rsidDel="00D40A18">
            <w:rPr>
              <w:rFonts w:cstheme="minorHAnsi"/>
              <w:sz w:val="24"/>
              <w:szCs w:val="24"/>
              <w:highlight w:val="cyan"/>
              <w:rPrChange w:id="746" w:author="Lane, Stefanie" w:date="2023-04-10T14:36:00Z">
                <w:rPr>
                  <w:rFonts w:cstheme="minorHAnsi"/>
                  <w:sz w:val="24"/>
                  <w:szCs w:val="24"/>
                </w:rPr>
              </w:rPrChange>
            </w:rPr>
            <w:delText>Of the three</w:delText>
          </w:r>
        </w:del>
      </w:ins>
      <w:ins w:id="747" w:author="n" w:date="2023-03-10T11:47:00Z">
        <w:del w:id="748" w:author="Lane, Stefanie" w:date="2023-04-10T14:45:00Z">
          <w:r w:rsidR="003732D4" w:rsidRPr="00800523" w:rsidDel="00D40A18">
            <w:rPr>
              <w:rFonts w:cstheme="minorHAnsi"/>
              <w:sz w:val="24"/>
              <w:szCs w:val="24"/>
              <w:highlight w:val="cyan"/>
              <w:rPrChange w:id="749" w:author="Lane, Stefanie" w:date="2023-04-10T14:36:00Z">
                <w:rPr>
                  <w:rFonts w:cstheme="minorHAnsi"/>
                  <w:sz w:val="24"/>
                  <w:szCs w:val="24"/>
                </w:rPr>
              </w:rPrChange>
            </w:rPr>
            <w:delText xml:space="preserve"> sites</w:delText>
          </w:r>
        </w:del>
      </w:ins>
      <w:ins w:id="750" w:author="n" w:date="2023-03-10T11:46:00Z">
        <w:del w:id="751" w:author="Lane, Stefanie" w:date="2023-04-10T14:45:00Z">
          <w:r w:rsidR="003732D4" w:rsidRPr="00800523" w:rsidDel="00D40A18">
            <w:rPr>
              <w:rFonts w:cstheme="minorHAnsi"/>
              <w:sz w:val="24"/>
              <w:szCs w:val="24"/>
              <w:highlight w:val="cyan"/>
              <w:rPrChange w:id="752" w:author="Lane, Stefanie" w:date="2023-04-10T14:36:00Z">
                <w:rPr>
                  <w:rFonts w:cstheme="minorHAnsi"/>
                  <w:sz w:val="24"/>
                  <w:szCs w:val="24"/>
                </w:rPr>
              </w:rPrChange>
            </w:rPr>
            <w:delText xml:space="preserve"> (</w:delText>
          </w:r>
        </w:del>
      </w:ins>
      <w:ins w:id="753" w:author="n" w:date="2023-03-10T11:47:00Z">
        <w:del w:id="754" w:author="Lane, Stefanie" w:date="2023-04-10T14:45:00Z">
          <w:r w:rsidR="003732D4" w:rsidRPr="00800523" w:rsidDel="00D40A18">
            <w:rPr>
              <w:rFonts w:cstheme="minorHAnsi"/>
              <w:sz w:val="24"/>
              <w:szCs w:val="24"/>
              <w:highlight w:val="cyan"/>
              <w:rPrChange w:id="755" w:author="Lane, Stefanie" w:date="2023-04-10T14:36:00Z">
                <w:rPr>
                  <w:rFonts w:cstheme="minorHAnsi"/>
                  <w:sz w:val="24"/>
                  <w:szCs w:val="24"/>
                </w:rPr>
              </w:rPrChange>
            </w:rPr>
            <w:delText xml:space="preserve">two </w:delText>
          </w:r>
        </w:del>
      </w:ins>
      <w:ins w:id="756" w:author="n" w:date="2023-03-10T11:46:00Z">
        <w:del w:id="757" w:author="Lane, Stefanie" w:date="2023-04-10T14:45:00Z">
          <w:r w:rsidR="003732D4" w:rsidRPr="00800523" w:rsidDel="00D40A18">
            <w:rPr>
              <w:rFonts w:cstheme="minorHAnsi"/>
              <w:sz w:val="24"/>
              <w:szCs w:val="24"/>
              <w:highlight w:val="cyan"/>
              <w:rPrChange w:id="758" w:author="Lane, Stefanie" w:date="2023-04-10T14:36:00Z">
                <w:rPr>
                  <w:rFonts w:cstheme="minorHAnsi"/>
                  <w:sz w:val="24"/>
                  <w:szCs w:val="24"/>
                </w:rPr>
              </w:rPrChange>
            </w:rPr>
            <w:delText>grubbed and</w:delText>
          </w:r>
        </w:del>
      </w:ins>
      <w:ins w:id="759" w:author="n" w:date="2023-03-10T11:47:00Z">
        <w:del w:id="760" w:author="Lane, Stefanie" w:date="2023-04-10T14:45:00Z">
          <w:r w:rsidR="003732D4" w:rsidRPr="00800523" w:rsidDel="00D40A18">
            <w:rPr>
              <w:rFonts w:cstheme="minorHAnsi"/>
              <w:sz w:val="24"/>
              <w:szCs w:val="24"/>
              <w:highlight w:val="cyan"/>
              <w:rPrChange w:id="761" w:author="Lane, Stefanie" w:date="2023-04-10T14:36:00Z">
                <w:rPr>
                  <w:rFonts w:cstheme="minorHAnsi"/>
                  <w:sz w:val="24"/>
                  <w:szCs w:val="24"/>
                </w:rPr>
              </w:rPrChange>
            </w:rPr>
            <w:delText xml:space="preserve"> the</w:delText>
          </w:r>
        </w:del>
      </w:ins>
      <w:ins w:id="762" w:author="n" w:date="2023-03-10T11:46:00Z">
        <w:del w:id="763" w:author="Lane, Stefanie" w:date="2023-04-10T14:45:00Z">
          <w:r w:rsidR="003732D4" w:rsidRPr="00800523" w:rsidDel="00D40A18">
            <w:rPr>
              <w:rFonts w:cstheme="minorHAnsi"/>
              <w:sz w:val="24"/>
              <w:szCs w:val="24"/>
              <w:highlight w:val="cyan"/>
              <w:rPrChange w:id="764" w:author="Lane, Stefanie" w:date="2023-04-10T14:36:00Z">
                <w:rPr>
                  <w:rFonts w:cstheme="minorHAnsi"/>
                  <w:sz w:val="24"/>
                  <w:szCs w:val="24"/>
                </w:rPr>
              </w:rPrChange>
            </w:rPr>
            <w:delText xml:space="preserve"> 1-year old),</w:delText>
          </w:r>
          <w:r w:rsidR="003732D4" w:rsidDel="00D40A18">
            <w:rPr>
              <w:rFonts w:cstheme="minorHAnsi"/>
              <w:sz w:val="24"/>
              <w:szCs w:val="24"/>
            </w:rPr>
            <w:delText xml:space="preserve"> </w:delText>
          </w:r>
        </w:del>
      </w:ins>
      <w:del w:id="765" w:author="Lane, Stefanie" w:date="2023-04-10T14:45:00Z">
        <w:r w:rsidR="00126C67" w:rsidDel="00D40A18">
          <w:rPr>
            <w:rFonts w:cstheme="minorHAnsi"/>
            <w:sz w:val="24"/>
            <w:szCs w:val="24"/>
          </w:rPr>
          <w:delText>only</w:delText>
        </w:r>
        <w:r w:rsidR="00D57510" w:rsidDel="00D40A18">
          <w:rPr>
            <w:rFonts w:cstheme="minorHAnsi"/>
            <w:sz w:val="24"/>
            <w:szCs w:val="24"/>
          </w:rPr>
          <w:delText xml:space="preserve"> </w:delText>
        </w:r>
      </w:del>
      <w:r w:rsidR="00D57510">
        <w:rPr>
          <w:rFonts w:cstheme="minorHAnsi"/>
          <w:sz w:val="24"/>
          <w:szCs w:val="24"/>
        </w:rPr>
        <w:t xml:space="preserve">the 1-year old exclosures </w:t>
      </w:r>
      <w:commentRangeStart w:id="766"/>
      <w:del w:id="767" w:author="Lane, Stefanie" w:date="2023-04-10T14:37:00Z">
        <w:r w:rsidR="00126C67" w:rsidDel="003527EE">
          <w:rPr>
            <w:rFonts w:cstheme="minorHAnsi"/>
            <w:sz w:val="24"/>
            <w:szCs w:val="24"/>
          </w:rPr>
          <w:delText>retained</w:delText>
        </w:r>
        <w:r w:rsidR="00D57510" w:rsidDel="003527EE">
          <w:rPr>
            <w:rFonts w:cstheme="minorHAnsi"/>
            <w:sz w:val="24"/>
            <w:szCs w:val="24"/>
          </w:rPr>
          <w:delText xml:space="preserve"> </w:delText>
        </w:r>
        <w:commentRangeEnd w:id="766"/>
        <w:r w:rsidR="003732D4" w:rsidDel="003527EE">
          <w:rPr>
            <w:rStyle w:val="CommentReference"/>
          </w:rPr>
          <w:commentReference w:id="766"/>
        </w:r>
        <w:r w:rsidR="00D57510" w:rsidDel="003527EE">
          <w:rPr>
            <w:rFonts w:cstheme="minorHAnsi"/>
            <w:sz w:val="24"/>
            <w:szCs w:val="24"/>
          </w:rPr>
          <w:delText>dominance of</w:delText>
        </w:r>
      </w:del>
      <w:ins w:id="768" w:author="Lane, Stefanie" w:date="2023-04-10T14:37:00Z">
        <w:r w:rsidR="003527EE">
          <w:rPr>
            <w:rFonts w:cstheme="minorHAnsi"/>
            <w:sz w:val="24"/>
            <w:szCs w:val="24"/>
          </w:rPr>
          <w:t>were dominated by</w:t>
        </w:r>
      </w:ins>
      <w:r w:rsidR="00D57510">
        <w:rPr>
          <w:rFonts w:cstheme="minorHAnsi"/>
          <w:sz w:val="24"/>
          <w:szCs w:val="24"/>
        </w:rPr>
        <w:t xml:space="preserve"> </w:t>
      </w:r>
      <w:ins w:id="769" w:author="Lane, Stefanie" w:date="2023-04-10T14:46:00Z">
        <w:r w:rsidR="00D070BE">
          <w:rPr>
            <w:rFonts w:cstheme="minorHAnsi"/>
            <w:sz w:val="24"/>
            <w:szCs w:val="24"/>
          </w:rPr>
          <w:t xml:space="preserve">a single </w:t>
        </w:r>
      </w:ins>
      <w:r w:rsidR="004155E8">
        <w:rPr>
          <w:rFonts w:cstheme="minorHAnsi"/>
          <w:sz w:val="24"/>
          <w:szCs w:val="24"/>
        </w:rPr>
        <w:t xml:space="preserve">TPG </w:t>
      </w:r>
      <w:ins w:id="770" w:author="Lane, Stefanie" w:date="2023-04-10T14:46:00Z">
        <w:r w:rsidR="00D070BE">
          <w:rPr>
            <w:rFonts w:cstheme="minorHAnsi"/>
            <w:sz w:val="24"/>
            <w:szCs w:val="24"/>
          </w:rPr>
          <w:t>(</w:t>
        </w:r>
      </w:ins>
      <w:del w:id="771" w:author="Lane, Stefanie" w:date="2023-04-10T14:47:00Z">
        <w:r w:rsidR="004155E8" w:rsidDel="00867E8C">
          <w:rPr>
            <w:rFonts w:cstheme="minorHAnsi"/>
            <w:i/>
            <w:iCs/>
            <w:sz w:val="24"/>
            <w:szCs w:val="24"/>
          </w:rPr>
          <w:delText xml:space="preserve">Carex </w:delText>
        </w:r>
      </w:del>
      <w:ins w:id="772" w:author="Lane, Stefanie" w:date="2023-04-10T14:47:00Z">
        <w:r w:rsidR="00867E8C">
          <w:rPr>
            <w:rFonts w:cstheme="minorHAnsi"/>
            <w:i/>
            <w:iCs/>
            <w:sz w:val="24"/>
            <w:szCs w:val="24"/>
          </w:rPr>
          <w:t xml:space="preserve">C. </w:t>
        </w:r>
      </w:ins>
      <w:r w:rsidR="004155E8">
        <w:rPr>
          <w:rFonts w:cstheme="minorHAnsi"/>
          <w:i/>
          <w:iCs/>
          <w:sz w:val="24"/>
          <w:szCs w:val="24"/>
        </w:rPr>
        <w:t>lyngbyei</w:t>
      </w:r>
      <w:ins w:id="773" w:author="Lane, Stefanie" w:date="2023-04-10T14:46:00Z">
        <w:r w:rsidR="00D070BE">
          <w:rPr>
            <w:rFonts w:cstheme="minorHAnsi"/>
            <w:sz w:val="24"/>
            <w:szCs w:val="24"/>
          </w:rPr>
          <w:t>)</w:t>
        </w:r>
      </w:ins>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ins w:id="774" w:author="Lane, Stefanie" w:date="2023-04-10T11:49:00Z">
        <w:r w:rsidR="00687C93">
          <w:rPr>
            <w:rFonts w:cstheme="minorHAnsi"/>
            <w:sz w:val="24"/>
            <w:szCs w:val="24"/>
          </w:rPr>
          <w:t xml:space="preserve"> native species</w:t>
        </w:r>
      </w:ins>
      <w:r w:rsidR="007406C1" w:rsidRPr="001C0EEC">
        <w:rPr>
          <w:rFonts w:cstheme="minorHAnsi"/>
          <w:sz w:val="24"/>
          <w:szCs w:val="24"/>
        </w:rPr>
        <w:t xml:space="preserve"> </w:t>
      </w:r>
      <w:commentRangeStart w:id="775"/>
      <w:r w:rsidR="00633B00" w:rsidRPr="001C0EEC">
        <w:rPr>
          <w:rFonts w:cstheme="minorHAnsi"/>
          <w:i/>
          <w:iCs/>
          <w:sz w:val="24"/>
          <w:szCs w:val="24"/>
        </w:rPr>
        <w:t>Eleocharis parvula</w:t>
      </w:r>
      <w:r w:rsidR="00633B00" w:rsidRPr="001C0EEC">
        <w:rPr>
          <w:rFonts w:cstheme="minorHAnsi"/>
          <w:sz w:val="24"/>
          <w:szCs w:val="24"/>
        </w:rPr>
        <w:t xml:space="preserve"> </w:t>
      </w:r>
      <w:ins w:id="776" w:author="Lane, Stefanie" w:date="2023-04-10T11:51:00Z">
        <w:r w:rsidR="000A6B59">
          <w:rPr>
            <w:rFonts w:cstheme="minorHAnsi"/>
            <w:sz w:val="24"/>
            <w:szCs w:val="24"/>
          </w:rPr>
          <w:t xml:space="preserve">(very short </w:t>
        </w:r>
      </w:ins>
      <w:ins w:id="777" w:author="Lane, Stefanie" w:date="2023-04-10T11:52:00Z">
        <w:r w:rsidR="00E0699F">
          <w:rPr>
            <w:rFonts w:cstheme="minorHAnsi"/>
            <w:sz w:val="24"/>
            <w:szCs w:val="24"/>
          </w:rPr>
          <w:t xml:space="preserve">perennial </w:t>
        </w:r>
      </w:ins>
      <w:ins w:id="778" w:author="Lane, Stefanie" w:date="2023-04-10T11:51:00Z">
        <w:r w:rsidR="000A6B59">
          <w:rPr>
            <w:rFonts w:cstheme="minorHAnsi"/>
            <w:sz w:val="24"/>
            <w:szCs w:val="24"/>
          </w:rPr>
          <w:t>graminoid</w:t>
        </w:r>
      </w:ins>
      <w:ins w:id="779" w:author="Lane, Stefanie" w:date="2023-04-10T11:54:00Z">
        <w:r w:rsidR="00684068">
          <w:rPr>
            <w:rFonts w:cstheme="minorHAnsi"/>
            <w:sz w:val="24"/>
            <w:szCs w:val="24"/>
          </w:rPr>
          <w:t>, &lt; 10 cm tall</w:t>
        </w:r>
      </w:ins>
      <w:ins w:id="780" w:author="Lane, Stefanie" w:date="2023-04-10T11:51:00Z">
        <w:r w:rsidR="000A6B59">
          <w:rPr>
            <w:rFonts w:cstheme="minorHAnsi"/>
            <w:sz w:val="24"/>
            <w:szCs w:val="24"/>
          </w:rPr>
          <w:t xml:space="preserve">) </w:t>
        </w:r>
      </w:ins>
      <w:r w:rsidR="00633B00" w:rsidRPr="001C0EEC">
        <w:rPr>
          <w:rFonts w:cstheme="minorHAnsi"/>
          <w:sz w:val="24"/>
          <w:szCs w:val="24"/>
        </w:rPr>
        <w:t xml:space="preserve">and </w:t>
      </w:r>
      <w:r w:rsidR="00633B00" w:rsidRPr="001C0EEC">
        <w:rPr>
          <w:rFonts w:cstheme="minorHAnsi"/>
          <w:i/>
          <w:iCs/>
          <w:sz w:val="24"/>
          <w:szCs w:val="24"/>
        </w:rPr>
        <w:t>Glaux maritima</w:t>
      </w:r>
      <w:commentRangeEnd w:id="775"/>
      <w:r w:rsidR="003732D4">
        <w:rPr>
          <w:rStyle w:val="CommentReference"/>
        </w:rPr>
        <w:commentReference w:id="775"/>
      </w:r>
      <w:ins w:id="781" w:author="Lane, Stefanie" w:date="2023-04-10T11:51:00Z">
        <w:r w:rsidR="000A6B59">
          <w:rPr>
            <w:rFonts w:cstheme="minorHAnsi"/>
            <w:i/>
            <w:iCs/>
            <w:sz w:val="24"/>
            <w:szCs w:val="24"/>
          </w:rPr>
          <w:t xml:space="preserve"> </w:t>
        </w:r>
        <w:r w:rsidR="000A6B59">
          <w:rPr>
            <w:rFonts w:cstheme="minorHAnsi"/>
            <w:sz w:val="24"/>
            <w:szCs w:val="24"/>
          </w:rPr>
          <w:t>(</w:t>
        </w:r>
      </w:ins>
      <w:ins w:id="782" w:author="Lane, Stefanie" w:date="2023-04-10T11:53:00Z">
        <w:r w:rsidR="00684068">
          <w:rPr>
            <w:rFonts w:cstheme="minorHAnsi"/>
            <w:sz w:val="24"/>
            <w:szCs w:val="24"/>
          </w:rPr>
          <w:t>short</w:t>
        </w:r>
      </w:ins>
      <w:ins w:id="783" w:author="Lane, Stefanie" w:date="2023-04-10T11:52:00Z">
        <w:r w:rsidR="00E0699F">
          <w:rPr>
            <w:rFonts w:cstheme="minorHAnsi"/>
            <w:sz w:val="24"/>
            <w:szCs w:val="24"/>
          </w:rPr>
          <w:t xml:space="preserve"> perennial</w:t>
        </w:r>
      </w:ins>
      <w:ins w:id="784" w:author="Lane, Stefanie" w:date="2023-04-10T11:51:00Z">
        <w:r w:rsidR="000A6B59">
          <w:rPr>
            <w:rFonts w:cstheme="minorHAnsi"/>
            <w:sz w:val="24"/>
            <w:szCs w:val="24"/>
          </w:rPr>
          <w:t xml:space="preserve"> forb</w:t>
        </w:r>
      </w:ins>
      <w:ins w:id="785" w:author="Lane, Stefanie" w:date="2023-04-10T11:53:00Z">
        <w:r w:rsidR="00D204A7">
          <w:rPr>
            <w:rFonts w:cstheme="minorHAnsi"/>
            <w:sz w:val="24"/>
            <w:szCs w:val="24"/>
          </w:rPr>
          <w:t>, &lt; 30 cm tall</w:t>
        </w:r>
      </w:ins>
      <w:ins w:id="786" w:author="Lane, Stefanie" w:date="2023-04-10T11:51:00Z">
        <w:r w:rsidR="000A6B59">
          <w:rPr>
            <w:rFonts w:cstheme="minorHAnsi"/>
            <w:sz w:val="24"/>
            <w:szCs w:val="24"/>
          </w:rPr>
          <w:t>)</w:t>
        </w:r>
      </w:ins>
      <w:r w:rsidR="00633B00" w:rsidRPr="001C0EEC">
        <w:rPr>
          <w:rFonts w:cstheme="minorHAnsi"/>
          <w:sz w:val="24"/>
          <w:szCs w:val="24"/>
        </w:rPr>
        <w:t xml:space="preserve">, with the additional dominant </w:t>
      </w:r>
      <w:ins w:id="787" w:author="Lane, Stefanie" w:date="2023-04-10T11:50:00Z">
        <w:r w:rsidR="00A95C07">
          <w:rPr>
            <w:rFonts w:cstheme="minorHAnsi"/>
            <w:sz w:val="24"/>
            <w:szCs w:val="24"/>
          </w:rPr>
          <w:t xml:space="preserve">native </w:t>
        </w:r>
      </w:ins>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ins w:id="788" w:author="Lane, Stefanie" w:date="2023-04-10T11:52:00Z">
        <w:r w:rsidR="00E0699F">
          <w:rPr>
            <w:rFonts w:cstheme="minorHAnsi"/>
            <w:sz w:val="24"/>
            <w:szCs w:val="24"/>
          </w:rPr>
          <w:t>(</w:t>
        </w:r>
        <w:r w:rsidR="00405077">
          <w:rPr>
            <w:rFonts w:cstheme="minorHAnsi"/>
            <w:sz w:val="24"/>
            <w:szCs w:val="24"/>
          </w:rPr>
          <w:t>short annual forb</w:t>
        </w:r>
      </w:ins>
      <w:ins w:id="789" w:author="Lane, Stefanie" w:date="2023-04-10T11:54:00Z">
        <w:r w:rsidR="00684068">
          <w:rPr>
            <w:rFonts w:cstheme="minorHAnsi"/>
            <w:sz w:val="24"/>
            <w:szCs w:val="24"/>
          </w:rPr>
          <w:t>, &lt; 30 cm tall</w:t>
        </w:r>
      </w:ins>
      <w:ins w:id="790" w:author="Lane, Stefanie" w:date="2023-04-10T11:52:00Z">
        <w:r w:rsidR="00405077">
          <w:rPr>
            <w:rFonts w:cstheme="minorHAnsi"/>
            <w:sz w:val="24"/>
            <w:szCs w:val="24"/>
          </w:rPr>
          <w:t xml:space="preserve">) </w:t>
        </w:r>
      </w:ins>
      <w:r w:rsidR="00633B00" w:rsidRPr="001C0EEC">
        <w:rPr>
          <w:rFonts w:cstheme="minorHAnsi"/>
          <w:sz w:val="24"/>
          <w:szCs w:val="24"/>
        </w:rPr>
        <w:t xml:space="preserve">in Little </w:t>
      </w:r>
      <w:r w:rsidR="00370F1C" w:rsidRPr="001C0EEC">
        <w:rPr>
          <w:rFonts w:cstheme="minorHAnsi"/>
          <w:sz w:val="24"/>
          <w:szCs w:val="24"/>
        </w:rPr>
        <w:t>Qualicum River Estuary (LQRE)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ins w:id="791" w:author="Lane, Stefanie" w:date="2023-04-10T14:55:00Z">
        <w:r w:rsidR="00223C80" w:rsidRPr="001C0EEC">
          <w:rPr>
            <w:rFonts w:cstheme="minorHAnsi"/>
            <w:sz w:val="24"/>
            <w:szCs w:val="24"/>
          </w:rPr>
          <w:t xml:space="preserve">Figure </w:t>
        </w:r>
        <w:r w:rsidR="00223C80">
          <w:rPr>
            <w:rFonts w:cstheme="minorHAnsi"/>
            <w:noProof/>
            <w:sz w:val="24"/>
            <w:szCs w:val="24"/>
          </w:rPr>
          <w:t>5</w:t>
        </w:r>
      </w:ins>
      <w:del w:id="792" w:author="Lane, Stefanie" w:date="2023-04-10T14:55:00Z">
        <w:r w:rsidR="00E92E67" w:rsidRPr="001C0EEC" w:rsidDel="00223C80">
          <w:rPr>
            <w:rFonts w:cstheme="minorHAnsi"/>
            <w:sz w:val="24"/>
            <w:szCs w:val="24"/>
          </w:rPr>
          <w:delText xml:space="preserve">Figure </w:delText>
        </w:r>
        <w:r w:rsidR="00E92E67" w:rsidDel="00223C80">
          <w:rPr>
            <w:rFonts w:cstheme="minorHAnsi"/>
            <w:noProof/>
            <w:sz w:val="24"/>
            <w:szCs w:val="24"/>
          </w:rPr>
          <w:delText>4</w:delText>
        </w:r>
      </w:del>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del w:id="793" w:author="Lane, Stefanie" w:date="2023-04-10T14:46:00Z">
        <w:r w:rsidR="00595AB2" w:rsidRPr="001C0EEC" w:rsidDel="00530C48">
          <w:rPr>
            <w:rFonts w:cstheme="minorHAnsi"/>
            <w:sz w:val="24"/>
            <w:szCs w:val="24"/>
          </w:rPr>
          <w:delText>Nanaimo River Estuary (NRE),</w:delText>
        </w:r>
      </w:del>
      <w:ins w:id="794" w:author="Lane, Stefanie" w:date="2023-04-10T14:46:00Z">
        <w:r w:rsidR="00530C48">
          <w:rPr>
            <w:rFonts w:cstheme="minorHAnsi"/>
            <w:sz w:val="24"/>
            <w:szCs w:val="24"/>
          </w:rPr>
          <w:t xml:space="preserve">NRE, </w:t>
        </w:r>
      </w:ins>
      <w:del w:id="795" w:author="Lane, Stefanie" w:date="2023-04-10T14:46:00Z">
        <w:r w:rsidR="00595AB2" w:rsidRPr="001C0EEC" w:rsidDel="00530C48">
          <w:rPr>
            <w:rFonts w:cstheme="minorHAnsi"/>
            <w:sz w:val="24"/>
            <w:szCs w:val="24"/>
          </w:rPr>
          <w:delText xml:space="preserve"> </w:delText>
        </w:r>
      </w:del>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ins w:id="796" w:author="Lane, Stefanie" w:date="2023-04-10T14:55:00Z">
        <w:r w:rsidR="00223C80" w:rsidRPr="001C0EEC">
          <w:rPr>
            <w:rFonts w:cstheme="minorHAnsi"/>
            <w:sz w:val="24"/>
            <w:szCs w:val="24"/>
          </w:rPr>
          <w:t xml:space="preserve">Figure </w:t>
        </w:r>
        <w:r w:rsidR="00223C80">
          <w:rPr>
            <w:rFonts w:cstheme="minorHAnsi"/>
            <w:noProof/>
            <w:sz w:val="24"/>
            <w:szCs w:val="24"/>
          </w:rPr>
          <w:t>5</w:t>
        </w:r>
      </w:ins>
      <w:del w:id="797" w:author="Lane, Stefanie" w:date="2023-04-10T14:55:00Z">
        <w:r w:rsidR="00E92E67" w:rsidRPr="001C0EEC" w:rsidDel="00223C80">
          <w:rPr>
            <w:rFonts w:cstheme="minorHAnsi"/>
            <w:sz w:val="24"/>
            <w:szCs w:val="24"/>
          </w:rPr>
          <w:delText xml:space="preserve">Figure </w:delText>
        </w:r>
        <w:r w:rsidR="00E92E67" w:rsidDel="00223C80">
          <w:rPr>
            <w:rFonts w:cstheme="minorHAnsi"/>
            <w:noProof/>
            <w:sz w:val="24"/>
            <w:szCs w:val="24"/>
          </w:rPr>
          <w:delText>4</w:delText>
        </w:r>
      </w:del>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4FDF15D3" w14:textId="2E5D7CD5" w:rsidR="00BB1A84" w:rsidRPr="0008769E" w:rsidDel="00791B74" w:rsidRDefault="00FD7EC7" w:rsidP="0036026B">
      <w:pPr>
        <w:ind w:firstLine="720"/>
        <w:rPr>
          <w:del w:id="798" w:author="Lane, Stefanie" w:date="2023-04-14T12:55:00Z"/>
          <w:rFonts w:cstheme="minorHAnsi"/>
          <w:i/>
          <w:iCs/>
          <w:color w:val="44546A" w:themeColor="text2"/>
          <w:sz w:val="24"/>
          <w:szCs w:val="24"/>
          <w:rPrChange w:id="799" w:author="Lane, Stefanie" w:date="2023-04-10T15:04:00Z">
            <w:rPr>
              <w:del w:id="800" w:author="Lane, Stefanie" w:date="2023-04-14T12:55:00Z"/>
              <w:rFonts w:cstheme="minorHAnsi"/>
              <w:sz w:val="24"/>
              <w:szCs w:val="24"/>
            </w:rPr>
          </w:rPrChange>
        </w:rPr>
      </w:pPr>
      <w:r w:rsidRPr="001C0EEC">
        <w:rPr>
          <w:rFonts w:cstheme="minorHAnsi"/>
          <w:sz w:val="24"/>
          <w:szCs w:val="24"/>
        </w:rPr>
        <w:t xml:space="preserve">Indicator species analysis identified </w:t>
      </w:r>
      <w:r w:rsidRPr="001C0EEC">
        <w:rPr>
          <w:rFonts w:cstheme="minorHAnsi"/>
          <w:i/>
          <w:iCs/>
          <w:sz w:val="24"/>
          <w:szCs w:val="24"/>
        </w:rPr>
        <w:t xml:space="preserve">S. canadensis </w:t>
      </w:r>
      <w:r w:rsidRPr="001C0EEC">
        <w:rPr>
          <w:rFonts w:cstheme="minorHAnsi"/>
          <w:sz w:val="24"/>
          <w:szCs w:val="24"/>
        </w:rPr>
        <w:t xml:space="preserve">and </w:t>
      </w:r>
      <w:r w:rsidRPr="001C0EEC">
        <w:rPr>
          <w:rFonts w:cstheme="minorHAnsi"/>
          <w:i/>
          <w:iCs/>
          <w:sz w:val="24"/>
          <w:szCs w:val="24"/>
        </w:rPr>
        <w:t>G. maritima</w:t>
      </w:r>
      <w:r w:rsidRPr="001C0EEC">
        <w:rPr>
          <w:sz w:val="24"/>
          <w:szCs w:val="24"/>
        </w:rPr>
        <w:t xml:space="preserve"> as species significantly characterizing both </w:t>
      </w:r>
      <w:r w:rsidR="004B12FA" w:rsidRPr="001C0EEC">
        <w:rPr>
          <w:sz w:val="24"/>
          <w:szCs w:val="24"/>
        </w:rPr>
        <w:t xml:space="preserve">Grubbed and 1-year old exclosures, while </w:t>
      </w:r>
      <w:r w:rsidR="004B12FA" w:rsidRPr="001C0EEC">
        <w:rPr>
          <w:i/>
          <w:iCs/>
          <w:sz w:val="24"/>
          <w:szCs w:val="24"/>
        </w:rPr>
        <w:t xml:space="preserve">E. parvula </w:t>
      </w:r>
      <w:r w:rsidR="004B12FA" w:rsidRPr="001C0EEC">
        <w:rPr>
          <w:sz w:val="24"/>
          <w:szCs w:val="24"/>
        </w:rPr>
        <w:t xml:space="preserve">and non-native </w:t>
      </w:r>
      <w:r w:rsidR="004B12FA" w:rsidRPr="001C0EEC">
        <w:rPr>
          <w:i/>
          <w:iCs/>
          <w:sz w:val="24"/>
          <w:szCs w:val="24"/>
        </w:rPr>
        <w:t xml:space="preserve">Cotula coronopifolia </w:t>
      </w:r>
      <w:ins w:id="801" w:author="Lane, Stefanie" w:date="2023-04-10T11:52:00Z">
        <w:r w:rsidR="00405077">
          <w:rPr>
            <w:sz w:val="24"/>
            <w:szCs w:val="24"/>
          </w:rPr>
          <w:t xml:space="preserve">(short (&lt; 30 cm) </w:t>
        </w:r>
      </w:ins>
      <w:ins w:id="802" w:author="Lane, Stefanie" w:date="2023-04-10T11:53:00Z">
        <w:r w:rsidR="00D204A7">
          <w:rPr>
            <w:sz w:val="24"/>
            <w:szCs w:val="24"/>
          </w:rPr>
          <w:t xml:space="preserve">perennial forb) </w:t>
        </w:r>
      </w:ins>
      <w:r w:rsidR="004B12FA" w:rsidRPr="001C0EEC">
        <w:rPr>
          <w:sz w:val="24"/>
          <w:szCs w:val="24"/>
        </w:rPr>
        <w:t xml:space="preserve">significantly </w:t>
      </w:r>
      <w:r w:rsidR="008F627B" w:rsidRPr="001C0EEC">
        <w:rPr>
          <w:sz w:val="24"/>
          <w:szCs w:val="24"/>
        </w:rPr>
        <w:t>characterized just the Grubbed sites (</w:t>
      </w:r>
      <w:r w:rsidR="008F627B" w:rsidRPr="001C0EEC">
        <w:rPr>
          <w:sz w:val="24"/>
          <w:szCs w:val="24"/>
        </w:rPr>
        <w:fldChar w:fldCharType="begin"/>
      </w:r>
      <w:r w:rsidR="008F627B" w:rsidRPr="001C0EEC">
        <w:rPr>
          <w:sz w:val="24"/>
          <w:szCs w:val="24"/>
        </w:rPr>
        <w:instrText xml:space="preserve"> REF _Ref127953140 \h </w:instrText>
      </w:r>
      <w:r w:rsidR="008F627B" w:rsidRPr="001C0EEC">
        <w:rPr>
          <w:sz w:val="24"/>
          <w:szCs w:val="24"/>
        </w:rPr>
      </w:r>
      <w:r w:rsidR="008F627B" w:rsidRPr="001C0EEC">
        <w:rPr>
          <w:sz w:val="24"/>
          <w:szCs w:val="24"/>
        </w:rPr>
        <w:fldChar w:fldCharType="separate"/>
      </w:r>
      <w:ins w:id="803" w:author="Lane, Stefanie" w:date="2023-04-10T14:55:00Z">
        <w:r w:rsidR="00223C80" w:rsidRPr="001C0EEC">
          <w:rPr>
            <w:rFonts w:cstheme="minorHAnsi"/>
            <w:sz w:val="24"/>
            <w:szCs w:val="24"/>
          </w:rPr>
          <w:t xml:space="preserve">Table </w:t>
        </w:r>
        <w:r w:rsidR="00223C80">
          <w:rPr>
            <w:rFonts w:cstheme="minorHAnsi"/>
            <w:noProof/>
            <w:sz w:val="24"/>
            <w:szCs w:val="24"/>
          </w:rPr>
          <w:t>2</w:t>
        </w:r>
      </w:ins>
      <w:del w:id="804" w:author="Lane, Stefanie" w:date="2023-04-10T14:55:00Z">
        <w:r w:rsidR="00E92E67" w:rsidRPr="001C0EEC" w:rsidDel="00223C80">
          <w:rPr>
            <w:rFonts w:cstheme="minorHAnsi"/>
            <w:color w:val="44546A" w:themeColor="text2"/>
            <w:sz w:val="24"/>
            <w:szCs w:val="24"/>
          </w:rPr>
          <w:delText xml:space="preserve">Table </w:delText>
        </w:r>
        <w:r w:rsidR="00E92E67" w:rsidDel="00223C80">
          <w:rPr>
            <w:rFonts w:cstheme="minorHAnsi"/>
            <w:noProof/>
            <w:sz w:val="24"/>
            <w:szCs w:val="24"/>
          </w:rPr>
          <w:delText>2</w:delText>
        </w:r>
      </w:del>
      <w:r w:rsidR="008F627B" w:rsidRPr="001C0EEC">
        <w:rPr>
          <w:sz w:val="24"/>
          <w:szCs w:val="24"/>
        </w:rPr>
        <w:fldChar w:fldCharType="end"/>
      </w:r>
      <w:r w:rsidR="008F627B" w:rsidRPr="001C0EEC">
        <w:rPr>
          <w:sz w:val="24"/>
          <w:szCs w:val="24"/>
        </w:rPr>
        <w:t xml:space="preserve">). </w:t>
      </w:r>
    </w:p>
    <w:p w14:paraId="40A1CF56" w14:textId="3A2B5F72" w:rsidR="003732D4" w:rsidDel="004B344D" w:rsidRDefault="004C4682" w:rsidP="001C0EEC">
      <w:pPr>
        <w:ind w:firstLine="720"/>
        <w:rPr>
          <w:ins w:id="805" w:author="n" w:date="2023-03-10T11:52:00Z"/>
          <w:moveFrom w:id="806" w:author="Lane, Stefanie" w:date="2023-04-10T14:35:00Z"/>
          <w:rFonts w:cstheme="minorHAnsi"/>
          <w:sz w:val="24"/>
          <w:szCs w:val="24"/>
        </w:rPr>
      </w:pPr>
      <w:moveFromRangeStart w:id="807" w:author="Lane, Stefanie" w:date="2023-04-10T14:35:00Z" w:name="move132029754"/>
      <w:moveFrom w:id="808" w:author="Lane, Stefanie" w:date="2023-04-10T14:35:00Z">
        <w:r w:rsidRPr="001C0EEC" w:rsidDel="004B344D">
          <w:rPr>
            <w:rFonts w:cstheme="minorHAnsi"/>
            <w:sz w:val="24"/>
            <w:szCs w:val="24"/>
          </w:rPr>
          <w:t>Dominant species in r</w:t>
        </w:r>
        <w:r w:rsidR="00301660" w:rsidRPr="001C0EEC" w:rsidDel="004B344D">
          <w:rPr>
            <w:rFonts w:cstheme="minorHAnsi"/>
            <w:sz w:val="24"/>
            <w:szCs w:val="24"/>
          </w:rPr>
          <w:t>ecently disturbed sites differed from the dominant species i</w:t>
        </w:r>
        <w:r w:rsidR="000F44AA" w:rsidRPr="001C0EEC" w:rsidDel="004B344D">
          <w:rPr>
            <w:rFonts w:cstheme="minorHAnsi"/>
            <w:sz w:val="24"/>
            <w:szCs w:val="24"/>
          </w:rPr>
          <w:t>n Undisturbed sites</w:t>
        </w:r>
        <w:r w:rsidR="00B738DF" w:rsidRPr="001C0EEC" w:rsidDel="004B344D">
          <w:rPr>
            <w:rFonts w:cstheme="minorHAnsi"/>
            <w:sz w:val="24"/>
            <w:szCs w:val="24"/>
          </w:rPr>
          <w:t xml:space="preserve"> in both estuaries</w:t>
        </w:r>
        <w:r w:rsidR="000F44AA" w:rsidRPr="001C0EEC" w:rsidDel="004B344D">
          <w:rPr>
            <w:rFonts w:cstheme="minorHAnsi"/>
            <w:sz w:val="24"/>
            <w:szCs w:val="24"/>
          </w:rPr>
          <w:t xml:space="preserve">, </w:t>
        </w:r>
        <w:commentRangeStart w:id="809"/>
        <w:r w:rsidR="00301660" w:rsidRPr="001C0EEC" w:rsidDel="004B344D">
          <w:rPr>
            <w:rFonts w:cstheme="minorHAnsi"/>
            <w:sz w:val="24"/>
            <w:szCs w:val="24"/>
          </w:rPr>
          <w:t>which</w:t>
        </w:r>
        <w:r w:rsidR="000F44AA" w:rsidRPr="001C0EEC" w:rsidDel="004B344D">
          <w:rPr>
            <w:rFonts w:cstheme="minorHAnsi"/>
            <w:sz w:val="24"/>
            <w:szCs w:val="24"/>
          </w:rPr>
          <w:t xml:space="preserve"> </w:t>
        </w:r>
        <w:r w:rsidR="00F97114" w:rsidRPr="001C0EEC" w:rsidDel="004B344D">
          <w:rPr>
            <w:rFonts w:cstheme="minorHAnsi"/>
            <w:sz w:val="24"/>
            <w:szCs w:val="24"/>
          </w:rPr>
          <w:t>included</w:t>
        </w:r>
        <w:r w:rsidR="0098684A" w:rsidRPr="001C0EEC" w:rsidDel="004B344D">
          <w:rPr>
            <w:rFonts w:cstheme="minorHAnsi"/>
            <w:sz w:val="24"/>
            <w:szCs w:val="24"/>
          </w:rPr>
          <w:t xml:space="preserve"> </w:t>
        </w:r>
        <w:r w:rsidR="00E02C48" w:rsidRPr="001C0EEC" w:rsidDel="004B344D">
          <w:rPr>
            <w:rFonts w:cstheme="minorHAnsi"/>
            <w:sz w:val="24"/>
            <w:szCs w:val="24"/>
          </w:rPr>
          <w:t>several</w:t>
        </w:r>
        <w:r w:rsidR="0098684A" w:rsidRPr="001C0EEC" w:rsidDel="004B344D">
          <w:rPr>
            <w:rFonts w:cstheme="minorHAnsi"/>
            <w:sz w:val="24"/>
            <w:szCs w:val="24"/>
          </w:rPr>
          <w:t xml:space="preserve"> TPGs</w:t>
        </w:r>
        <w:r w:rsidR="00135624" w:rsidRPr="001C0EEC" w:rsidDel="004B344D">
          <w:rPr>
            <w:rFonts w:cstheme="minorHAnsi"/>
            <w:sz w:val="24"/>
            <w:szCs w:val="24"/>
          </w:rPr>
          <w:t xml:space="preserve"> (</w:t>
        </w:r>
        <w:r w:rsidR="002F2A4D" w:rsidRPr="001C0EEC" w:rsidDel="004B344D">
          <w:rPr>
            <w:rFonts w:cstheme="minorHAnsi"/>
            <w:sz w:val="24"/>
            <w:szCs w:val="24"/>
          </w:rPr>
          <w:t xml:space="preserve">non-native </w:t>
        </w:r>
        <w:r w:rsidR="0098684A" w:rsidRPr="001C0EEC" w:rsidDel="004B344D">
          <w:rPr>
            <w:rFonts w:cstheme="minorHAnsi"/>
            <w:i/>
            <w:iCs/>
            <w:sz w:val="24"/>
            <w:szCs w:val="24"/>
          </w:rPr>
          <w:t>Agrostis stolonifera</w:t>
        </w:r>
        <w:r w:rsidR="0098684A" w:rsidRPr="001C0EEC" w:rsidDel="004B344D">
          <w:rPr>
            <w:rFonts w:cstheme="minorHAnsi"/>
            <w:sz w:val="24"/>
            <w:szCs w:val="24"/>
          </w:rPr>
          <w:t>,</w:t>
        </w:r>
        <w:r w:rsidR="002F2A4D" w:rsidRPr="001C0EEC" w:rsidDel="004B344D">
          <w:rPr>
            <w:rFonts w:cstheme="minorHAnsi"/>
            <w:sz w:val="24"/>
            <w:szCs w:val="24"/>
          </w:rPr>
          <w:t xml:space="preserve"> and native species</w:t>
        </w:r>
        <w:r w:rsidR="0098684A" w:rsidRPr="001C0EEC" w:rsidDel="004B344D">
          <w:rPr>
            <w:rFonts w:cstheme="minorHAnsi"/>
            <w:sz w:val="24"/>
            <w:szCs w:val="24"/>
          </w:rPr>
          <w:t xml:space="preserve"> </w:t>
        </w:r>
        <w:r w:rsidR="005C3E4C" w:rsidDel="004B344D">
          <w:rPr>
            <w:rFonts w:cstheme="minorHAnsi"/>
            <w:i/>
            <w:iCs/>
            <w:sz w:val="24"/>
            <w:szCs w:val="24"/>
          </w:rPr>
          <w:t>C.</w:t>
        </w:r>
        <w:r w:rsidR="0098684A" w:rsidRPr="001C0EEC" w:rsidDel="004B344D">
          <w:rPr>
            <w:rFonts w:cstheme="minorHAnsi"/>
            <w:i/>
            <w:iCs/>
            <w:sz w:val="24"/>
            <w:szCs w:val="24"/>
          </w:rPr>
          <w:t xml:space="preserve"> lyngbyei</w:t>
        </w:r>
        <w:r w:rsidR="002F2A4D" w:rsidRPr="001C0EEC" w:rsidDel="004B344D">
          <w:rPr>
            <w:rFonts w:cstheme="minorHAnsi"/>
            <w:sz w:val="24"/>
            <w:szCs w:val="24"/>
          </w:rPr>
          <w:t xml:space="preserve"> and</w:t>
        </w:r>
        <w:r w:rsidR="0098684A" w:rsidRPr="001C0EEC" w:rsidDel="004B344D">
          <w:rPr>
            <w:rFonts w:cstheme="minorHAnsi"/>
            <w:sz w:val="24"/>
            <w:szCs w:val="24"/>
          </w:rPr>
          <w:t xml:space="preserve"> </w:t>
        </w:r>
        <w:r w:rsidR="0098684A" w:rsidRPr="001C0EEC" w:rsidDel="004B344D">
          <w:rPr>
            <w:rFonts w:cstheme="minorHAnsi"/>
            <w:i/>
            <w:iCs/>
            <w:sz w:val="24"/>
            <w:szCs w:val="24"/>
          </w:rPr>
          <w:t>Juncus balticus</w:t>
        </w:r>
        <w:r w:rsidR="00135624" w:rsidRPr="001C0EEC" w:rsidDel="004B344D">
          <w:rPr>
            <w:rFonts w:cstheme="minorHAnsi"/>
            <w:sz w:val="24"/>
            <w:szCs w:val="24"/>
          </w:rPr>
          <w:t xml:space="preserve">) </w:t>
        </w:r>
        <w:commentRangeEnd w:id="809"/>
        <w:r w:rsidR="003732D4" w:rsidDel="004B344D">
          <w:rPr>
            <w:rStyle w:val="CommentReference"/>
          </w:rPr>
          <w:commentReference w:id="809"/>
        </w:r>
        <w:r w:rsidR="00135624" w:rsidRPr="001C0EEC" w:rsidDel="004B344D">
          <w:rPr>
            <w:rFonts w:cstheme="minorHAnsi"/>
            <w:sz w:val="24"/>
            <w:szCs w:val="24"/>
          </w:rPr>
          <w:t>in addition to</w:t>
        </w:r>
        <w:r w:rsidR="002F2A4D" w:rsidRPr="001C0EEC" w:rsidDel="004B344D">
          <w:rPr>
            <w:rFonts w:cstheme="minorHAnsi"/>
            <w:sz w:val="24"/>
            <w:szCs w:val="24"/>
          </w:rPr>
          <w:t xml:space="preserve"> native</w:t>
        </w:r>
        <w:r w:rsidR="00135624" w:rsidRPr="001C0EEC" w:rsidDel="004B344D">
          <w:rPr>
            <w:rFonts w:cstheme="minorHAnsi"/>
            <w:sz w:val="24"/>
            <w:szCs w:val="24"/>
          </w:rPr>
          <w:t xml:space="preserve"> </w:t>
        </w:r>
        <w:r w:rsidR="00375884" w:rsidRPr="001C0EEC" w:rsidDel="004B344D">
          <w:rPr>
            <w:rFonts w:cstheme="minorHAnsi"/>
            <w:sz w:val="24"/>
            <w:szCs w:val="24"/>
          </w:rPr>
          <w:t xml:space="preserve">broadleaf flowering species </w:t>
        </w:r>
        <w:r w:rsidR="00375884" w:rsidRPr="001C0EEC" w:rsidDel="004B344D">
          <w:rPr>
            <w:rFonts w:cstheme="minorHAnsi"/>
            <w:i/>
            <w:iCs/>
            <w:sz w:val="24"/>
            <w:szCs w:val="24"/>
          </w:rPr>
          <w:t>Potentilla pacifica</w:t>
        </w:r>
        <w:r w:rsidR="00375884" w:rsidRPr="001C0EEC" w:rsidDel="004B344D">
          <w:rPr>
            <w:rFonts w:cstheme="minorHAnsi"/>
            <w:sz w:val="24"/>
            <w:szCs w:val="24"/>
          </w:rPr>
          <w:t xml:space="preserve"> </w:t>
        </w:r>
        <w:r w:rsidR="000D1785" w:rsidRPr="001C0EEC" w:rsidDel="004B344D">
          <w:rPr>
            <w:rFonts w:cstheme="minorHAnsi"/>
            <w:sz w:val="24"/>
            <w:szCs w:val="24"/>
          </w:rPr>
          <w:t xml:space="preserve">in LQRE, </w:t>
        </w:r>
        <w:r w:rsidR="00375884" w:rsidRPr="001C0EEC" w:rsidDel="004B344D">
          <w:rPr>
            <w:rFonts w:cstheme="minorHAnsi"/>
            <w:sz w:val="24"/>
            <w:szCs w:val="24"/>
          </w:rPr>
          <w:t xml:space="preserve">and </w:t>
        </w:r>
        <w:r w:rsidR="00375884" w:rsidRPr="001C0EEC" w:rsidDel="004B344D">
          <w:rPr>
            <w:rFonts w:cstheme="minorHAnsi"/>
            <w:i/>
            <w:iCs/>
            <w:sz w:val="24"/>
            <w:szCs w:val="24"/>
          </w:rPr>
          <w:t>Symphyotrichum subspicatum</w:t>
        </w:r>
        <w:r w:rsidR="000D1785" w:rsidRPr="001C0EEC" w:rsidDel="004B344D">
          <w:rPr>
            <w:rFonts w:cstheme="minorHAnsi"/>
            <w:sz w:val="24"/>
            <w:szCs w:val="24"/>
          </w:rPr>
          <w:t xml:space="preserve"> in both estuaries (</w:t>
        </w:r>
        <w:r w:rsidR="000D1785" w:rsidRPr="001C0EEC" w:rsidDel="004B344D">
          <w:rPr>
            <w:rFonts w:cstheme="minorHAnsi"/>
            <w:sz w:val="24"/>
            <w:szCs w:val="24"/>
          </w:rPr>
          <w:fldChar w:fldCharType="begin"/>
        </w:r>
        <w:r w:rsidR="000D1785" w:rsidRPr="001C0EEC" w:rsidDel="004B344D">
          <w:rPr>
            <w:rFonts w:cstheme="minorHAnsi"/>
            <w:sz w:val="24"/>
            <w:szCs w:val="24"/>
          </w:rPr>
          <w:instrText xml:space="preserve"> REF _Ref127953458 \h </w:instrText>
        </w:r>
      </w:moveFrom>
      <w:del w:id="810" w:author="Lane, Stefanie" w:date="2023-04-10T14:35:00Z">
        <w:r w:rsidR="000D1785" w:rsidRPr="001C0EEC" w:rsidDel="004B344D">
          <w:rPr>
            <w:rFonts w:cstheme="minorHAnsi"/>
            <w:sz w:val="24"/>
            <w:szCs w:val="24"/>
          </w:rPr>
        </w:r>
      </w:del>
      <w:moveFrom w:id="811" w:author="Lane, Stefanie" w:date="2023-04-10T14:35:00Z">
        <w:r w:rsidR="000D1785" w:rsidRPr="001C0EEC" w:rsidDel="004B344D">
          <w:rPr>
            <w:rFonts w:cstheme="minorHAnsi"/>
            <w:sz w:val="24"/>
            <w:szCs w:val="24"/>
          </w:rPr>
          <w:fldChar w:fldCharType="separate"/>
        </w:r>
        <w:r w:rsidR="00E92E67" w:rsidRPr="001C0EEC" w:rsidDel="004B344D">
          <w:rPr>
            <w:rFonts w:cstheme="minorHAnsi"/>
            <w:sz w:val="24"/>
            <w:szCs w:val="24"/>
          </w:rPr>
          <w:t xml:space="preserve">Figure </w:t>
        </w:r>
        <w:r w:rsidR="00E92E67" w:rsidDel="004B344D">
          <w:rPr>
            <w:rFonts w:cstheme="minorHAnsi"/>
            <w:noProof/>
            <w:sz w:val="24"/>
            <w:szCs w:val="24"/>
          </w:rPr>
          <w:t>4</w:t>
        </w:r>
        <w:r w:rsidR="000D1785" w:rsidRPr="001C0EEC" w:rsidDel="004B344D">
          <w:rPr>
            <w:rFonts w:cstheme="minorHAnsi"/>
            <w:sz w:val="24"/>
            <w:szCs w:val="24"/>
          </w:rPr>
          <w:fldChar w:fldCharType="end"/>
        </w:r>
        <w:r w:rsidR="000D1785" w:rsidRPr="001C0EEC" w:rsidDel="004B344D">
          <w:rPr>
            <w:rFonts w:cstheme="minorHAnsi"/>
            <w:sz w:val="24"/>
            <w:szCs w:val="24"/>
          </w:rPr>
          <w:t>)</w:t>
        </w:r>
        <w:r w:rsidR="00375884" w:rsidRPr="001C0EEC" w:rsidDel="004B344D">
          <w:rPr>
            <w:rFonts w:cstheme="minorHAnsi"/>
            <w:sz w:val="24"/>
            <w:szCs w:val="24"/>
          </w:rPr>
          <w:t xml:space="preserve">. </w:t>
        </w:r>
        <w:r w:rsidR="0098684A" w:rsidRPr="001C0EEC" w:rsidDel="004B344D">
          <w:rPr>
            <w:rFonts w:cstheme="minorHAnsi"/>
            <w:sz w:val="24"/>
            <w:szCs w:val="24"/>
          </w:rPr>
          <w:t xml:space="preserve"> </w:t>
        </w:r>
        <w:r w:rsidR="005B1BF4" w:rsidRPr="001C0EEC" w:rsidDel="004B344D">
          <w:rPr>
            <w:rFonts w:cstheme="minorHAnsi"/>
            <w:sz w:val="24"/>
            <w:szCs w:val="24"/>
          </w:rPr>
          <w:t>The 10-year old exclosures in LQRE shared similar dominant species, however</w:t>
        </w:r>
        <w:r w:rsidR="002F2A4D" w:rsidRPr="001C0EEC" w:rsidDel="004B344D">
          <w:rPr>
            <w:rFonts w:cstheme="minorHAnsi"/>
            <w:sz w:val="24"/>
            <w:szCs w:val="24"/>
          </w:rPr>
          <w:t xml:space="preserve"> non-native </w:t>
        </w:r>
        <w:r w:rsidR="002F2A4D" w:rsidRPr="001C0EEC" w:rsidDel="004B344D">
          <w:rPr>
            <w:rFonts w:cstheme="minorHAnsi"/>
            <w:i/>
            <w:iCs/>
            <w:sz w:val="24"/>
            <w:szCs w:val="24"/>
          </w:rPr>
          <w:t>A. stolonifera</w:t>
        </w:r>
        <w:r w:rsidR="002F2A4D" w:rsidRPr="001C0EEC" w:rsidDel="004B344D">
          <w:rPr>
            <w:rFonts w:cstheme="minorHAnsi"/>
            <w:sz w:val="24"/>
            <w:szCs w:val="24"/>
          </w:rPr>
          <w:t xml:space="preserve"> had greater abundance than native </w:t>
        </w:r>
        <w:r w:rsidR="002F2A4D" w:rsidRPr="001C0EEC" w:rsidDel="004B344D">
          <w:rPr>
            <w:rFonts w:cstheme="minorHAnsi"/>
            <w:i/>
            <w:iCs/>
            <w:sz w:val="24"/>
            <w:szCs w:val="24"/>
          </w:rPr>
          <w:t>C. lyngbyei</w:t>
        </w:r>
        <w:r w:rsidR="002F2A4D" w:rsidRPr="001C0EEC" w:rsidDel="004B344D">
          <w:rPr>
            <w:rFonts w:cstheme="minorHAnsi"/>
            <w:sz w:val="24"/>
            <w:szCs w:val="24"/>
          </w:rPr>
          <w:t>;</w:t>
        </w:r>
        <w:r w:rsidR="007F43F0" w:rsidRPr="001C0EEC" w:rsidDel="004B344D">
          <w:rPr>
            <w:rFonts w:cstheme="minorHAnsi"/>
            <w:sz w:val="24"/>
            <w:szCs w:val="24"/>
          </w:rPr>
          <w:t xml:space="preserve"> native</w:t>
        </w:r>
        <w:r w:rsidR="005B1BF4" w:rsidRPr="001C0EEC" w:rsidDel="004B344D">
          <w:rPr>
            <w:rFonts w:cstheme="minorHAnsi"/>
            <w:sz w:val="24"/>
            <w:szCs w:val="24"/>
          </w:rPr>
          <w:t xml:space="preserve"> TPG </w:t>
        </w:r>
        <w:r w:rsidR="005B1BF4" w:rsidRPr="001C0EEC" w:rsidDel="004B344D">
          <w:rPr>
            <w:rFonts w:cstheme="minorHAnsi"/>
            <w:i/>
            <w:iCs/>
            <w:sz w:val="24"/>
            <w:szCs w:val="24"/>
          </w:rPr>
          <w:t>Juncus balticus</w:t>
        </w:r>
        <w:r w:rsidR="005B1BF4" w:rsidRPr="001C0EEC" w:rsidDel="004B344D">
          <w:rPr>
            <w:rFonts w:cstheme="minorHAnsi"/>
            <w:sz w:val="24"/>
            <w:szCs w:val="24"/>
          </w:rPr>
          <w:t xml:space="preserve"> </w:t>
        </w:r>
        <w:r w:rsidR="002F2A4D" w:rsidRPr="001C0EEC" w:rsidDel="004B344D">
          <w:rPr>
            <w:rFonts w:cstheme="minorHAnsi"/>
            <w:sz w:val="24"/>
            <w:szCs w:val="24"/>
          </w:rPr>
          <w:t xml:space="preserve">was not dominant, and </w:t>
        </w:r>
        <w:r w:rsidR="002F2A4D" w:rsidRPr="001C0EEC" w:rsidDel="004B344D">
          <w:rPr>
            <w:rFonts w:cstheme="minorHAnsi"/>
            <w:i/>
            <w:iCs/>
            <w:sz w:val="24"/>
            <w:szCs w:val="24"/>
          </w:rPr>
          <w:t>S. subspicatum</w:t>
        </w:r>
        <w:r w:rsidR="002F2A4D" w:rsidRPr="001C0EEC" w:rsidDel="004B344D">
          <w:rPr>
            <w:rFonts w:cstheme="minorHAnsi"/>
            <w:sz w:val="24"/>
            <w:szCs w:val="24"/>
          </w:rPr>
          <w:t xml:space="preserve"> was not present</w:t>
        </w:r>
        <w:commentRangeStart w:id="812"/>
        <w:r w:rsidR="002F2A4D" w:rsidRPr="001C0EEC" w:rsidDel="004B344D">
          <w:rPr>
            <w:rFonts w:cstheme="minorHAnsi"/>
            <w:sz w:val="24"/>
            <w:szCs w:val="24"/>
          </w:rPr>
          <w:t xml:space="preserve">. </w:t>
        </w:r>
        <w:commentRangeEnd w:id="812"/>
        <w:r w:rsidR="003732D4" w:rsidDel="004B344D">
          <w:rPr>
            <w:rStyle w:val="CommentReference"/>
          </w:rPr>
          <w:commentReference w:id="812"/>
        </w:r>
      </w:moveFrom>
    </w:p>
    <w:moveFromRangeEnd w:id="807"/>
    <w:p w14:paraId="1A2C7DC4" w14:textId="3B581E3B" w:rsidR="001E233E" w:rsidRDefault="00224B5C" w:rsidP="001C0EEC">
      <w:pPr>
        <w:ind w:firstLine="720"/>
        <w:rPr>
          <w:ins w:id="813" w:author="n" w:date="2023-03-10T11:57:00Z"/>
          <w:rFonts w:cstheme="minorHAnsi"/>
          <w:sz w:val="24"/>
          <w:szCs w:val="24"/>
        </w:rPr>
      </w:pPr>
      <w:r w:rsidRPr="00A333F4">
        <w:rPr>
          <w:rFonts w:cstheme="minorHAnsi"/>
          <w:sz w:val="24"/>
          <w:szCs w:val="24"/>
        </w:rPr>
        <w:t xml:space="preserve">Generalized linear models showed </w:t>
      </w:r>
      <w:commentRangeStart w:id="814"/>
      <w:r w:rsidRPr="00A333F4">
        <w:rPr>
          <w:rFonts w:cstheme="minorHAnsi"/>
          <w:sz w:val="24"/>
          <w:szCs w:val="24"/>
        </w:rPr>
        <w:t xml:space="preserve">Grubbed sites had significantly lower TPG above-ground cover </w:t>
      </w:r>
      <w:del w:id="815" w:author="Lane, Stefanie" w:date="2023-04-10T15:08:00Z">
        <w:r w:rsidRPr="00A333F4" w:rsidDel="00302A6A">
          <w:rPr>
            <w:rFonts w:cstheme="minorHAnsi"/>
            <w:sz w:val="24"/>
            <w:szCs w:val="24"/>
          </w:rPr>
          <w:delText xml:space="preserve">than </w:delText>
        </w:r>
      </w:del>
      <w:ins w:id="816" w:author="Lane, Stefanie" w:date="2023-04-10T15:08:00Z">
        <w:r w:rsidR="00302A6A">
          <w:rPr>
            <w:rFonts w:cstheme="minorHAnsi"/>
            <w:sz w:val="24"/>
            <w:szCs w:val="24"/>
          </w:rPr>
          <w:t>as compared to</w:t>
        </w:r>
        <w:r w:rsidR="00302A6A" w:rsidRPr="00A333F4">
          <w:rPr>
            <w:rFonts w:cstheme="minorHAnsi"/>
            <w:sz w:val="24"/>
            <w:szCs w:val="24"/>
          </w:rPr>
          <w:t xml:space="preserve"> </w:t>
        </w:r>
      </w:ins>
      <w:r w:rsidRPr="00A333F4">
        <w:rPr>
          <w:rFonts w:cstheme="minorHAnsi"/>
          <w:sz w:val="24"/>
          <w:szCs w:val="24"/>
        </w:rPr>
        <w:t xml:space="preserve">Undisturbed sites (p = 0.02), </w:t>
      </w:r>
      <w:del w:id="817" w:author="Lane, Stefanie" w:date="2023-04-10T15:08:00Z">
        <w:r w:rsidRPr="00A333F4" w:rsidDel="00302A6A">
          <w:rPr>
            <w:rFonts w:cstheme="minorHAnsi"/>
            <w:sz w:val="24"/>
            <w:szCs w:val="24"/>
          </w:rPr>
          <w:delText xml:space="preserve">although </w:delText>
        </w:r>
      </w:del>
      <w:ins w:id="818" w:author="Lane, Stefanie" w:date="2023-04-10T15:08:00Z">
        <w:r w:rsidR="00302A6A">
          <w:rPr>
            <w:rFonts w:cstheme="minorHAnsi"/>
            <w:sz w:val="24"/>
            <w:szCs w:val="24"/>
          </w:rPr>
          <w:t>however</w:t>
        </w:r>
        <w:r w:rsidR="00302A6A" w:rsidRPr="00A333F4">
          <w:rPr>
            <w:rFonts w:cstheme="minorHAnsi"/>
            <w:sz w:val="24"/>
            <w:szCs w:val="24"/>
          </w:rPr>
          <w:t xml:space="preserve"> </w:t>
        </w:r>
        <w:r w:rsidR="00302A6A">
          <w:rPr>
            <w:rFonts w:cstheme="minorHAnsi"/>
            <w:sz w:val="24"/>
            <w:szCs w:val="24"/>
          </w:rPr>
          <w:t xml:space="preserve">1-year old exclosures </w:t>
        </w:r>
      </w:ins>
      <w:ins w:id="819" w:author="Lane, Stefanie" w:date="2023-04-10T15:09:00Z">
        <w:r w:rsidR="00302A6A">
          <w:rPr>
            <w:rFonts w:cstheme="minorHAnsi"/>
            <w:sz w:val="24"/>
            <w:szCs w:val="24"/>
          </w:rPr>
          <w:t xml:space="preserve">in NRE did not have significantly lower TPG cover than Undisturbed sites </w:t>
        </w:r>
      </w:ins>
      <w:del w:id="820" w:author="Lane, Stefanie" w:date="2023-04-10T15:09:00Z">
        <w:r w:rsidRPr="00A333F4" w:rsidDel="00302A6A">
          <w:rPr>
            <w:rFonts w:cstheme="minorHAnsi"/>
            <w:sz w:val="24"/>
            <w:szCs w:val="24"/>
          </w:rPr>
          <w:delText xml:space="preserve">this was not statistically significant in 1-year old exclosures </w:delText>
        </w:r>
      </w:del>
      <w:r w:rsidRPr="00A333F4">
        <w:rPr>
          <w:rFonts w:cstheme="minorHAnsi"/>
          <w:sz w:val="24"/>
          <w:szCs w:val="24"/>
        </w:rPr>
        <w:t>(p = 0.09)</w:t>
      </w:r>
      <w:commentRangeEnd w:id="814"/>
      <w:r w:rsidR="001E233E">
        <w:rPr>
          <w:rStyle w:val="CommentReference"/>
        </w:rPr>
        <w:commentReference w:id="814"/>
      </w:r>
      <w:r w:rsidRPr="00A333F4">
        <w:rPr>
          <w:rFonts w:cstheme="minorHAnsi"/>
          <w:sz w:val="24"/>
          <w:szCs w:val="24"/>
        </w:rPr>
        <w:t xml:space="preserve"> (</w:t>
      </w:r>
      <w:r>
        <w:rPr>
          <w:rFonts w:cstheme="minorHAnsi"/>
          <w:sz w:val="24"/>
          <w:szCs w:val="24"/>
          <w:highlight w:val="lightGray"/>
        </w:rPr>
        <w:fldChar w:fldCharType="begin"/>
      </w:r>
      <w:r>
        <w:rPr>
          <w:rFonts w:cstheme="minorHAnsi"/>
          <w:sz w:val="24"/>
          <w:szCs w:val="24"/>
          <w:highlight w:val="lightGray"/>
        </w:rPr>
        <w:instrText xml:space="preserve"> REF _Ref127956402 \h </w:instrText>
      </w:r>
      <w:r>
        <w:rPr>
          <w:rFonts w:cstheme="minorHAnsi"/>
          <w:sz w:val="24"/>
          <w:szCs w:val="24"/>
          <w:highlight w:val="lightGray"/>
        </w:rPr>
      </w:r>
      <w:r>
        <w:rPr>
          <w:rFonts w:cstheme="minorHAnsi"/>
          <w:sz w:val="24"/>
          <w:szCs w:val="24"/>
          <w:highlight w:val="lightGray"/>
        </w:rPr>
        <w:fldChar w:fldCharType="separate"/>
      </w:r>
      <w:ins w:id="821" w:author="Lane, Stefanie" w:date="2023-04-10T14:55:00Z">
        <w:r w:rsidR="00223C80" w:rsidRPr="001C0EEC">
          <w:rPr>
            <w:rFonts w:cstheme="minorHAnsi"/>
            <w:sz w:val="24"/>
            <w:szCs w:val="24"/>
          </w:rPr>
          <w:t xml:space="preserve">Figure </w:t>
        </w:r>
        <w:r w:rsidR="00223C80">
          <w:rPr>
            <w:rFonts w:cstheme="minorHAnsi"/>
            <w:noProof/>
            <w:sz w:val="24"/>
            <w:szCs w:val="24"/>
          </w:rPr>
          <w:t>6</w:t>
        </w:r>
      </w:ins>
      <w:del w:id="822" w:author="Lane, Stefanie" w:date="2023-04-10T14:55:00Z">
        <w:r w:rsidR="00E92E67" w:rsidRPr="001C0EEC" w:rsidDel="00223C80">
          <w:rPr>
            <w:rFonts w:cstheme="minorHAnsi"/>
            <w:sz w:val="24"/>
            <w:szCs w:val="24"/>
          </w:rPr>
          <w:delText xml:space="preserve">Figure </w:delText>
        </w:r>
        <w:r w:rsidR="00E92E67" w:rsidDel="00223C80">
          <w:rPr>
            <w:rFonts w:cstheme="minorHAnsi"/>
            <w:noProof/>
            <w:sz w:val="24"/>
            <w:szCs w:val="24"/>
          </w:rPr>
          <w:delText>6</w:delText>
        </w:r>
      </w:del>
      <w:r>
        <w:rPr>
          <w:rFonts w:cstheme="minorHAnsi"/>
          <w:sz w:val="24"/>
          <w:szCs w:val="24"/>
          <w:highlight w:val="lightGray"/>
        </w:rPr>
        <w:fldChar w:fldCharType="end"/>
      </w:r>
      <w:r w:rsidRPr="00A333F4">
        <w:rPr>
          <w:rFonts w:cstheme="minorHAnsi"/>
          <w:sz w:val="24"/>
          <w:szCs w:val="24"/>
        </w:rPr>
        <w:t xml:space="preserve">). </w:t>
      </w:r>
    </w:p>
    <w:p w14:paraId="7D275954" w14:textId="2ABC9E0B" w:rsidR="002A1853" w:rsidRPr="002A1853" w:rsidDel="0008769E" w:rsidRDefault="0072301F" w:rsidP="001C0EEC">
      <w:pPr>
        <w:ind w:firstLine="720"/>
        <w:rPr>
          <w:del w:id="823" w:author="Lane, Stefanie" w:date="2023-04-10T15:04:00Z"/>
        </w:rPr>
      </w:pPr>
      <w:commentRangeStart w:id="824"/>
      <w:del w:id="825" w:author="Lane, Stefanie" w:date="2023-04-10T15:04:00Z">
        <w:r w:rsidRPr="001C0EEC" w:rsidDel="0008769E">
          <w:rPr>
            <w:rFonts w:cstheme="minorHAnsi"/>
            <w:sz w:val="24"/>
            <w:szCs w:val="24"/>
          </w:rPr>
          <w:delText>Indicator</w:delText>
        </w:r>
        <w:commentRangeEnd w:id="824"/>
        <w:r w:rsidR="001E233E" w:rsidDel="0008769E">
          <w:rPr>
            <w:rStyle w:val="CommentReference"/>
          </w:rPr>
          <w:commentReference w:id="824"/>
        </w:r>
        <w:r w:rsidRPr="001C0EEC" w:rsidDel="0008769E">
          <w:rPr>
            <w:rFonts w:cstheme="minorHAnsi"/>
            <w:sz w:val="24"/>
            <w:szCs w:val="24"/>
          </w:rPr>
          <w:delText xml:space="preserve"> species analysis identified non-native </w:delText>
        </w:r>
        <w:r w:rsidRPr="001C0EEC" w:rsidDel="0008769E">
          <w:rPr>
            <w:rFonts w:cstheme="minorHAnsi"/>
            <w:i/>
            <w:iCs/>
            <w:sz w:val="24"/>
            <w:szCs w:val="24"/>
          </w:rPr>
          <w:delText>A. stolonifera</w:delText>
        </w:r>
        <w:r w:rsidRPr="001C0EEC" w:rsidDel="0008769E">
          <w:rPr>
            <w:rFonts w:cstheme="minorHAnsi"/>
            <w:sz w:val="24"/>
            <w:szCs w:val="24"/>
          </w:rPr>
          <w:delText xml:space="preserve"> as significantly characterizing the 10-year old exclosures, and native broadleaf flowering species </w:delText>
        </w:r>
        <w:r w:rsidRPr="001C0EEC" w:rsidDel="0008769E">
          <w:rPr>
            <w:rFonts w:cstheme="minorHAnsi"/>
            <w:i/>
            <w:iCs/>
            <w:sz w:val="24"/>
            <w:szCs w:val="24"/>
          </w:rPr>
          <w:delText>P. pacifica</w:delText>
        </w:r>
        <w:r w:rsidRPr="001C0EEC" w:rsidDel="0008769E">
          <w:rPr>
            <w:rFonts w:cstheme="minorHAnsi"/>
            <w:sz w:val="24"/>
            <w:szCs w:val="24"/>
          </w:rPr>
          <w:delText xml:space="preserve"> as characterizing both 10-year old exclosures and Undisturbed sites. </w:delText>
        </w:r>
      </w:del>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commentRangeStart w:id="826"/>
      <w:r w:rsidRPr="001C0EEC">
        <w:rPr>
          <w:rFonts w:asciiTheme="minorHAnsi" w:hAnsiTheme="minorHAnsi" w:cstheme="minorHAnsi"/>
          <w:b/>
          <w:bCs/>
          <w:sz w:val="24"/>
          <w:szCs w:val="24"/>
        </w:rPr>
        <w:lastRenderedPageBreak/>
        <w:t xml:space="preserve">Surface </w:t>
      </w:r>
      <w:commentRangeEnd w:id="826"/>
      <w:r w:rsidR="00426D70">
        <w:rPr>
          <w:rStyle w:val="CommentReference"/>
          <w:rFonts w:asciiTheme="minorHAnsi" w:eastAsiaTheme="minorHAnsi" w:hAnsiTheme="minorHAnsi" w:cstheme="minorBidi"/>
          <w:color w:val="auto"/>
        </w:rPr>
        <w:commentReference w:id="826"/>
      </w:r>
      <w:r w:rsidRPr="001C0EEC">
        <w:rPr>
          <w:rFonts w:asciiTheme="minorHAnsi" w:hAnsiTheme="minorHAnsi" w:cstheme="minorHAnsi"/>
          <w:b/>
          <w:bCs/>
          <w:sz w:val="24"/>
          <w:szCs w:val="24"/>
        </w:rPr>
        <w:t>seed banks</w:t>
      </w:r>
      <w:r w:rsidR="00580E55">
        <w:rPr>
          <w:rFonts w:asciiTheme="minorHAnsi" w:hAnsiTheme="minorHAnsi" w:cstheme="minorHAnsi"/>
          <w:b/>
          <w:bCs/>
          <w:sz w:val="24"/>
          <w:szCs w:val="24"/>
        </w:rPr>
        <w:t xml:space="preserve"> and comparison to above-ground vegetation</w:t>
      </w:r>
    </w:p>
    <w:p w14:paraId="52B3EFDC" w14:textId="74F1FA90" w:rsidR="00AA1D3B" w:rsidRDefault="00302A6A" w:rsidP="002E0D44">
      <w:pPr>
        <w:ind w:firstLine="720"/>
        <w:rPr>
          <w:ins w:id="827" w:author="Lane, Stefanie" w:date="2023-04-10T15:12:00Z"/>
          <w:rFonts w:cstheme="minorHAnsi"/>
          <w:sz w:val="24"/>
          <w:szCs w:val="24"/>
        </w:rPr>
      </w:pPr>
      <w:ins w:id="828" w:author="Lane, Stefanie" w:date="2023-04-10T15:09:00Z">
        <w:r>
          <w:rPr>
            <w:rFonts w:cstheme="minorHAnsi"/>
            <w:sz w:val="24"/>
            <w:szCs w:val="24"/>
          </w:rPr>
          <w:t xml:space="preserve">As with above-ground vegetation, native species richness was </w:t>
        </w:r>
        <w:r w:rsidR="00C41AB9">
          <w:rPr>
            <w:rFonts w:cstheme="minorHAnsi"/>
            <w:sz w:val="24"/>
            <w:szCs w:val="24"/>
          </w:rPr>
          <w:t xml:space="preserve">greater than non-native richness, and </w:t>
        </w:r>
      </w:ins>
      <w:ins w:id="829" w:author="Lane, Stefanie" w:date="2023-04-10T15:10:00Z">
        <w:r w:rsidR="00C41AB9">
          <w:rPr>
            <w:rFonts w:cstheme="minorHAnsi"/>
            <w:sz w:val="24"/>
            <w:szCs w:val="24"/>
          </w:rPr>
          <w:t xml:space="preserve">mean </w:t>
        </w:r>
      </w:ins>
      <w:ins w:id="830" w:author="Lane, Stefanie" w:date="2023-04-10T15:09:00Z">
        <w:r w:rsidR="00C41AB9">
          <w:rPr>
            <w:rFonts w:cstheme="minorHAnsi"/>
            <w:sz w:val="24"/>
            <w:szCs w:val="24"/>
          </w:rPr>
          <w:t xml:space="preserve">species richness was </w:t>
        </w:r>
      </w:ins>
      <w:ins w:id="831" w:author="Lane, Stefanie" w:date="2023-04-10T15:10:00Z">
        <w:r w:rsidR="00C41AB9">
          <w:rPr>
            <w:rFonts w:cstheme="minorHAnsi"/>
            <w:sz w:val="24"/>
            <w:szCs w:val="24"/>
          </w:rPr>
          <w:t>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ins>
      <w:r w:rsidR="00C41AB9">
        <w:rPr>
          <w:rFonts w:cstheme="minorHAnsi"/>
          <w:sz w:val="24"/>
          <w:szCs w:val="24"/>
        </w:rPr>
      </w:r>
      <w:r w:rsidR="00C41AB9">
        <w:rPr>
          <w:rFonts w:cstheme="minorHAnsi"/>
          <w:sz w:val="24"/>
          <w:szCs w:val="24"/>
        </w:rPr>
        <w:fldChar w:fldCharType="separate"/>
      </w:r>
      <w:ins w:id="832" w:author="Lane, Stefanie" w:date="2023-04-10T14:55:00Z">
        <w:r w:rsidR="00C41AB9">
          <w:t xml:space="preserve">Figure </w:t>
        </w:r>
      </w:ins>
      <w:ins w:id="833" w:author="Lane, Stefanie" w:date="2023-04-10T15:10:00Z">
        <w:r w:rsidR="00C41AB9">
          <w:rPr>
            <w:noProof/>
          </w:rPr>
          <w:t>3</w:t>
        </w:r>
        <w:r w:rsidR="00C41AB9">
          <w:rPr>
            <w:rFonts w:cstheme="minorHAnsi"/>
            <w:sz w:val="24"/>
            <w:szCs w:val="24"/>
          </w:rPr>
          <w:fldChar w:fldCharType="end"/>
        </w:r>
        <w:r w:rsidR="00C41AB9">
          <w:rPr>
            <w:rFonts w:cstheme="minorHAnsi"/>
            <w:sz w:val="24"/>
            <w:szCs w:val="24"/>
          </w:rPr>
          <w:t xml:space="preserve">). </w:t>
        </w:r>
      </w:ins>
      <w:ins w:id="834" w:author="Lane, Stefanie" w:date="2023-04-10T15:15:00Z">
        <w:r w:rsidR="002457F2">
          <w:rPr>
            <w:rFonts w:cstheme="minorHAnsi"/>
            <w:sz w:val="24"/>
            <w:szCs w:val="24"/>
          </w:rPr>
          <w:t>Relative abundance of TPG seeds was greater in the 10-year old exclosures</w:t>
        </w:r>
      </w:ins>
      <w:ins w:id="835" w:author="Lane, Stefanie" w:date="2023-04-10T15:16:00Z">
        <w:r w:rsidR="000E6744">
          <w:rPr>
            <w:rFonts w:cstheme="minorHAnsi"/>
            <w:sz w:val="24"/>
            <w:szCs w:val="24"/>
          </w:rPr>
          <w:t xml:space="preserve"> at LQRE</w:t>
        </w:r>
      </w:ins>
      <w:ins w:id="836" w:author="Lane, Stefanie" w:date="2023-04-10T15:15:00Z">
        <w:r w:rsidR="002457F2">
          <w:rPr>
            <w:rFonts w:cstheme="minorHAnsi"/>
            <w:sz w:val="24"/>
            <w:szCs w:val="24"/>
          </w:rPr>
          <w:t xml:space="preserve"> than in Undisturbed sites</w:t>
        </w:r>
        <w:r w:rsidR="000E6744">
          <w:rPr>
            <w:rFonts w:cstheme="minorHAnsi"/>
            <w:sz w:val="24"/>
            <w:szCs w:val="24"/>
          </w:rPr>
          <w:t xml:space="preserve"> at both estu</w:t>
        </w:r>
      </w:ins>
      <w:ins w:id="837" w:author="Lane, Stefanie" w:date="2023-04-10T15:16:00Z">
        <w:r w:rsidR="000E6744">
          <w:rPr>
            <w:rFonts w:cstheme="minorHAnsi"/>
            <w:sz w:val="24"/>
            <w:szCs w:val="24"/>
          </w:rPr>
          <w:t>aries,</w:t>
        </w:r>
      </w:ins>
      <w:ins w:id="838" w:author="Lane, Stefanie" w:date="2023-04-10T15:17:00Z">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ins>
      <w:ins w:id="839" w:author="Lane, Stefanie" w:date="2023-04-10T15:28:00Z">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ins>
      <w:r w:rsidR="00A5089C">
        <w:rPr>
          <w:rFonts w:cstheme="minorHAnsi"/>
          <w:sz w:val="24"/>
          <w:szCs w:val="24"/>
        </w:rPr>
      </w:r>
      <w:ins w:id="840" w:author="Lane, Stefanie" w:date="2023-04-10T15:28:00Z">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ins>
      <w:ins w:id="841" w:author="Lane, Stefanie" w:date="2023-04-10T15:17:00Z">
        <w:r w:rsidR="002E0D44">
          <w:rPr>
            <w:rFonts w:cstheme="minorHAnsi"/>
            <w:sz w:val="24"/>
            <w:szCs w:val="24"/>
          </w:rPr>
          <w:t xml:space="preserve">. </w:t>
        </w:r>
      </w:ins>
      <w:del w:id="842" w:author="Lane, Stefanie" w:date="2023-04-10T15:10:00Z">
        <w:r w:rsidR="006D6BBA" w:rsidDel="00C41AB9">
          <w:rPr>
            <w:rFonts w:cstheme="minorHAnsi"/>
            <w:sz w:val="24"/>
            <w:szCs w:val="24"/>
          </w:rPr>
          <w:delText>W</w:delText>
        </w:r>
        <w:r w:rsidR="00C40905" w:rsidDel="00C41AB9">
          <w:rPr>
            <w:rFonts w:cstheme="minorHAnsi"/>
            <w:sz w:val="24"/>
            <w:szCs w:val="24"/>
          </w:rPr>
          <w:delText>e</w:delText>
        </w:r>
        <w:r w:rsidR="006D6BBA" w:rsidDel="00C41AB9">
          <w:rPr>
            <w:rFonts w:cstheme="minorHAnsi"/>
            <w:sz w:val="24"/>
            <w:szCs w:val="24"/>
          </w:rPr>
          <w:delText xml:space="preserve"> found evidence for </w:delText>
        </w:r>
        <w:commentRangeStart w:id="843"/>
        <w:r w:rsidR="006D6BBA" w:rsidDel="00C41AB9">
          <w:rPr>
            <w:rFonts w:cstheme="minorHAnsi"/>
            <w:sz w:val="24"/>
            <w:szCs w:val="24"/>
          </w:rPr>
          <w:delText xml:space="preserve">even </w:delText>
        </w:r>
        <w:r w:rsidR="005B6CAA" w:rsidDel="00C41AB9">
          <w:rPr>
            <w:rFonts w:cstheme="minorHAnsi"/>
            <w:sz w:val="24"/>
            <w:szCs w:val="24"/>
          </w:rPr>
          <w:delText>richness</w:delText>
        </w:r>
        <w:r w:rsidR="006D6BBA" w:rsidDel="00C41AB9">
          <w:rPr>
            <w:rFonts w:cstheme="minorHAnsi"/>
            <w:sz w:val="24"/>
            <w:szCs w:val="24"/>
          </w:rPr>
          <w:delText xml:space="preserve"> </w:delText>
        </w:r>
        <w:commentRangeEnd w:id="843"/>
        <w:r w:rsidR="001E233E" w:rsidDel="00C41AB9">
          <w:rPr>
            <w:rStyle w:val="CommentReference"/>
          </w:rPr>
          <w:commentReference w:id="843"/>
        </w:r>
        <w:r w:rsidR="006D6BBA" w:rsidDel="00C41AB9">
          <w:rPr>
            <w:rFonts w:cstheme="minorHAnsi"/>
            <w:sz w:val="24"/>
            <w:szCs w:val="24"/>
          </w:rPr>
          <w:delText xml:space="preserve">in surface seed banks </w:delText>
        </w:r>
        <w:r w:rsidR="00E342E5" w:rsidDel="00C41AB9">
          <w:rPr>
            <w:rFonts w:cstheme="minorHAnsi"/>
            <w:sz w:val="24"/>
            <w:szCs w:val="24"/>
          </w:rPr>
          <w:delText>between</w:delText>
        </w:r>
        <w:r w:rsidR="006D6BBA" w:rsidDel="00C41AB9">
          <w:rPr>
            <w:rFonts w:cstheme="minorHAnsi"/>
            <w:sz w:val="24"/>
            <w:szCs w:val="24"/>
          </w:rPr>
          <w:delText xml:space="preserve"> all disturbance categories</w:delText>
        </w:r>
        <w:r w:rsidR="00E342E5" w:rsidDel="00C41AB9">
          <w:rPr>
            <w:rFonts w:cstheme="minorHAnsi"/>
            <w:sz w:val="24"/>
            <w:szCs w:val="24"/>
          </w:rPr>
          <w:delText xml:space="preserve"> within each </w:delText>
        </w:r>
        <w:r w:rsidR="00E342E5" w:rsidRPr="005B6CAA" w:rsidDel="00C41AB9">
          <w:rPr>
            <w:rFonts w:cstheme="minorHAnsi"/>
            <w:sz w:val="24"/>
            <w:szCs w:val="24"/>
          </w:rPr>
          <w:delText>estuary</w:delText>
        </w:r>
        <w:r w:rsidR="005B6CAA" w:rsidRPr="005B6CAA" w:rsidDel="00C41AB9">
          <w:rPr>
            <w:rFonts w:cstheme="minorHAnsi"/>
            <w:sz w:val="24"/>
            <w:szCs w:val="24"/>
          </w:rPr>
          <w:delText xml:space="preserve"> (</w:delText>
        </w:r>
        <w:r w:rsidR="005B6CAA" w:rsidRPr="005B6CAA" w:rsidDel="00C41AB9">
          <w:rPr>
            <w:rFonts w:cstheme="minorHAnsi"/>
            <w:sz w:val="24"/>
            <w:szCs w:val="24"/>
          </w:rPr>
          <w:fldChar w:fldCharType="begin"/>
        </w:r>
        <w:r w:rsidR="005B6CAA" w:rsidRPr="005B6CAA" w:rsidDel="00C41AB9">
          <w:rPr>
            <w:rFonts w:cstheme="minorHAnsi"/>
            <w:sz w:val="24"/>
            <w:szCs w:val="24"/>
          </w:rPr>
          <w:delInstrText xml:space="preserve"> REF _Ref128237364 \h </w:delInstrText>
        </w:r>
        <w:r w:rsidR="005B6CAA" w:rsidDel="00C41AB9">
          <w:rPr>
            <w:rFonts w:cstheme="minorHAnsi"/>
            <w:sz w:val="24"/>
            <w:szCs w:val="24"/>
          </w:rPr>
          <w:delInstrText xml:space="preserve"> \* MERGEFORMAT </w:delInstrText>
        </w:r>
        <w:r w:rsidR="005B6CAA" w:rsidRPr="005B6CAA" w:rsidDel="00C41AB9">
          <w:rPr>
            <w:rFonts w:cstheme="minorHAnsi"/>
            <w:sz w:val="24"/>
            <w:szCs w:val="24"/>
          </w:rPr>
        </w:r>
        <w:r w:rsidR="005B6CAA" w:rsidRPr="005B6CAA" w:rsidDel="00C41AB9">
          <w:rPr>
            <w:rFonts w:cstheme="minorHAnsi"/>
            <w:sz w:val="24"/>
            <w:szCs w:val="24"/>
          </w:rPr>
          <w:fldChar w:fldCharType="separate"/>
        </w:r>
      </w:del>
      <w:del w:id="844" w:author="Lane, Stefanie" w:date="2023-04-10T14:55:00Z">
        <w:r w:rsidR="005B6CAA" w:rsidRPr="001C0EEC" w:rsidDel="00223C80">
          <w:rPr>
            <w:sz w:val="24"/>
            <w:szCs w:val="24"/>
          </w:rPr>
          <w:delText xml:space="preserve">Figure </w:delText>
        </w:r>
        <w:r w:rsidR="005B6CAA" w:rsidRPr="001C0EEC" w:rsidDel="00223C80">
          <w:rPr>
            <w:noProof/>
            <w:sz w:val="24"/>
            <w:szCs w:val="24"/>
          </w:rPr>
          <w:delText>5</w:delText>
        </w:r>
      </w:del>
      <w:del w:id="845" w:author="Lane, Stefanie" w:date="2023-04-10T15:10:00Z">
        <w:r w:rsidR="005B6CAA" w:rsidRPr="005B6CAA" w:rsidDel="00C41AB9">
          <w:rPr>
            <w:rFonts w:cstheme="minorHAnsi"/>
            <w:sz w:val="24"/>
            <w:szCs w:val="24"/>
          </w:rPr>
          <w:fldChar w:fldCharType="end"/>
        </w:r>
        <w:r w:rsidR="005B6CAA" w:rsidRPr="005B6CAA" w:rsidDel="00C41AB9">
          <w:rPr>
            <w:rFonts w:cstheme="minorHAnsi"/>
            <w:sz w:val="24"/>
            <w:szCs w:val="24"/>
          </w:rPr>
          <w:delText>)</w:delText>
        </w:r>
        <w:r w:rsidR="00C40905" w:rsidRPr="005B6CAA" w:rsidDel="00C41AB9">
          <w:rPr>
            <w:rFonts w:cstheme="minorHAnsi"/>
            <w:sz w:val="24"/>
            <w:szCs w:val="24"/>
          </w:rPr>
          <w:delText>,</w:delText>
        </w:r>
        <w:r w:rsidR="00C40905" w:rsidDel="00C41AB9">
          <w:rPr>
            <w:rFonts w:cstheme="minorHAnsi"/>
            <w:sz w:val="24"/>
            <w:szCs w:val="24"/>
          </w:rPr>
          <w:delText xml:space="preserve"> </w:delText>
        </w:r>
        <w:r w:rsidR="006D6BBA" w:rsidDel="00C41AB9">
          <w:rPr>
            <w:rFonts w:cstheme="minorHAnsi"/>
            <w:sz w:val="24"/>
            <w:szCs w:val="24"/>
          </w:rPr>
          <w:delText>however</w:delText>
        </w:r>
      </w:del>
      <w:ins w:id="846" w:author="Lane, Stefanie" w:date="2023-04-10T15:17:00Z">
        <w:r w:rsidR="002E0D44">
          <w:rPr>
            <w:rFonts w:cstheme="minorHAnsi"/>
            <w:sz w:val="24"/>
            <w:szCs w:val="24"/>
          </w:rPr>
          <w:t>Additionally</w:t>
        </w:r>
      </w:ins>
      <w:ins w:id="847" w:author="Lane, Stefanie" w:date="2023-04-10T15:10:00Z">
        <w:r w:rsidR="00C41AB9">
          <w:rPr>
            <w:rFonts w:cstheme="minorHAnsi"/>
            <w:sz w:val="24"/>
            <w:szCs w:val="24"/>
          </w:rPr>
          <w:t>, we found</w:t>
        </w:r>
      </w:ins>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ins w:id="848" w:author="Lane, Stefanie" w:date="2023-04-10T14:55:00Z">
        <w:r w:rsidR="00223C80" w:rsidRPr="001C0EEC">
          <w:rPr>
            <w:rFonts w:cstheme="minorHAnsi"/>
            <w:sz w:val="24"/>
            <w:szCs w:val="24"/>
          </w:rPr>
          <w:t xml:space="preserve">Figure </w:t>
        </w:r>
        <w:r w:rsidR="00223C80">
          <w:rPr>
            <w:rFonts w:cstheme="minorHAnsi"/>
            <w:noProof/>
            <w:sz w:val="24"/>
            <w:szCs w:val="24"/>
          </w:rPr>
          <w:t>5</w:t>
        </w:r>
      </w:ins>
      <w:del w:id="849" w:author="Lane, Stefanie" w:date="2023-04-10T14:55:00Z">
        <w:r w:rsidR="009F4793" w:rsidRPr="001C0EEC" w:rsidDel="00223C80">
          <w:rPr>
            <w:rFonts w:cstheme="minorHAnsi"/>
            <w:sz w:val="24"/>
            <w:szCs w:val="24"/>
          </w:rPr>
          <w:delText xml:space="preserve">Figure </w:delText>
        </w:r>
        <w:r w:rsidR="009F4793" w:rsidDel="00223C80">
          <w:rPr>
            <w:rFonts w:cstheme="minorHAnsi"/>
            <w:noProof/>
            <w:sz w:val="24"/>
            <w:szCs w:val="24"/>
          </w:rPr>
          <w:delText>4</w:delText>
        </w:r>
      </w:del>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7DABC02B" w14:textId="77777777" w:rsidR="00F7641B" w:rsidRDefault="009D2B91" w:rsidP="001C0EEC">
      <w:pPr>
        <w:ind w:firstLine="720"/>
        <w:rPr>
          <w:ins w:id="850" w:author="Lane, Stefanie" w:date="2023-04-10T15:33:00Z"/>
          <w:rFonts w:cstheme="minorHAnsi"/>
          <w:sz w:val="24"/>
          <w:szCs w:val="24"/>
        </w:rPr>
      </w:pPr>
      <w:ins w:id="851" w:author="Lane, Stefanie" w:date="2023-04-10T15:18:00Z">
        <w:r>
          <w:rPr>
            <w:rFonts w:cstheme="minorHAnsi"/>
            <w:sz w:val="24"/>
            <w:szCs w:val="24"/>
          </w:rPr>
          <w:t xml:space="preserve">Dominant surface seed bank species in Undisturbed sites varied by estuary, with no TPG species dominating in NRE. In LQRE, </w:t>
        </w:r>
      </w:ins>
      <w:ins w:id="852" w:author="Lane, Stefanie" w:date="2023-04-10T15:20:00Z">
        <w:r w:rsidR="0068461A">
          <w:rPr>
            <w:rFonts w:cstheme="minorHAnsi"/>
            <w:sz w:val="24"/>
            <w:szCs w:val="24"/>
          </w:rPr>
          <w:t>both the Undisturbed and 10-year old exclosures were</w:t>
        </w:r>
      </w:ins>
      <w:ins w:id="853" w:author="Lane, Stefanie" w:date="2023-04-10T15:18:00Z">
        <w:r>
          <w:rPr>
            <w:rFonts w:cstheme="minorHAnsi"/>
            <w:sz w:val="24"/>
            <w:szCs w:val="24"/>
          </w:rPr>
          <w:t xml:space="preserve"> dominated by the same two species (non-native </w:t>
        </w:r>
        <w:r w:rsidRPr="00C34119">
          <w:rPr>
            <w:rFonts w:cstheme="minorHAnsi"/>
            <w:i/>
            <w:iCs/>
            <w:sz w:val="24"/>
            <w:szCs w:val="24"/>
          </w:rPr>
          <w:t>A. stolonifera</w:t>
        </w:r>
        <w:r w:rsidRPr="00C34119">
          <w:rPr>
            <w:rFonts w:cstheme="minorHAnsi"/>
            <w:sz w:val="24"/>
            <w:szCs w:val="24"/>
          </w:rPr>
          <w:t xml:space="preserve"> and</w:t>
        </w:r>
      </w:ins>
      <w:ins w:id="854" w:author="Lane, Stefanie" w:date="2023-04-10T15:19:00Z">
        <w:r>
          <w:rPr>
            <w:rFonts w:cstheme="minorHAnsi"/>
            <w:sz w:val="24"/>
            <w:szCs w:val="24"/>
          </w:rPr>
          <w:t xml:space="preserve"> native</w:t>
        </w:r>
      </w:ins>
      <w:ins w:id="855" w:author="Lane, Stefanie" w:date="2023-04-10T15:18:00Z">
        <w:r w:rsidRPr="00C34119">
          <w:rPr>
            <w:rFonts w:cstheme="minorHAnsi"/>
            <w:sz w:val="24"/>
            <w:szCs w:val="24"/>
          </w:rPr>
          <w:t xml:space="preserve"> </w:t>
        </w:r>
        <w:r w:rsidRPr="00C34119">
          <w:rPr>
            <w:rFonts w:cstheme="minorHAnsi"/>
            <w:i/>
            <w:iCs/>
            <w:sz w:val="24"/>
            <w:szCs w:val="24"/>
          </w:rPr>
          <w:t>J. balticus</w:t>
        </w:r>
      </w:ins>
      <w:ins w:id="856" w:author="Lane, Stefanie" w:date="2023-04-10T15:19:00Z">
        <w:r>
          <w:rPr>
            <w:rFonts w:cstheme="minorHAnsi"/>
            <w:sz w:val="24"/>
            <w:szCs w:val="24"/>
          </w:rPr>
          <w:t xml:space="preserve">) </w:t>
        </w:r>
      </w:ins>
      <w:ins w:id="857" w:author="Lane, Stefanie" w:date="2023-04-10T15:18:00Z">
        <w:r w:rsidRPr="00C34119">
          <w:rPr>
            <w:rFonts w:cstheme="minorHAnsi"/>
            <w:sz w:val="24"/>
            <w:szCs w:val="24"/>
          </w:rPr>
          <w:t>(</w:t>
        </w:r>
        <w:r w:rsidRPr="00C34119">
          <w:rPr>
            <w:rFonts w:cstheme="minorHAnsi"/>
            <w:sz w:val="24"/>
            <w:szCs w:val="24"/>
          </w:rPr>
          <w:fldChar w:fldCharType="begin"/>
        </w:r>
        <w:r w:rsidRPr="00C34119">
          <w:rPr>
            <w:rFonts w:cstheme="minorHAnsi"/>
            <w:sz w:val="24"/>
            <w:szCs w:val="24"/>
          </w:rPr>
          <w:instrText xml:space="preserve"> REF _Ref127953458 \h </w:instrText>
        </w:r>
        <w:r>
          <w:rPr>
            <w:rFonts w:cstheme="minorHAnsi"/>
            <w:sz w:val="24"/>
            <w:szCs w:val="24"/>
          </w:rPr>
          <w:instrText xml:space="preserve"> \* MERGEFORMAT </w:instrText>
        </w:r>
      </w:ins>
      <w:r w:rsidRPr="00C34119">
        <w:rPr>
          <w:rFonts w:cstheme="minorHAnsi"/>
          <w:sz w:val="24"/>
          <w:szCs w:val="24"/>
        </w:rPr>
      </w:r>
      <w:ins w:id="858" w:author="Lane, Stefanie" w:date="2023-04-10T15:18:00Z">
        <w:r w:rsidRPr="00C34119">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sidRPr="00C34119">
          <w:rPr>
            <w:rFonts w:cstheme="minorHAnsi"/>
            <w:sz w:val="24"/>
            <w:szCs w:val="24"/>
          </w:rPr>
          <w:fldChar w:fldCharType="end"/>
        </w:r>
        <w:r w:rsidRPr="00C34119">
          <w:rPr>
            <w:rFonts w:cstheme="minorHAnsi"/>
            <w:sz w:val="24"/>
            <w:szCs w:val="24"/>
          </w:rPr>
          <w:t xml:space="preserve">). </w:t>
        </w:r>
      </w:ins>
      <w:moveToRangeStart w:id="859" w:author="Lane, Stefanie" w:date="2023-04-10T15:22:00Z" w:name="move132032580"/>
      <w:moveTo w:id="860" w:author="Lane, Stefanie" w:date="2023-04-10T15:22:00Z">
        <w:r w:rsidR="00B75D79">
          <w:rPr>
            <w:rFonts w:cstheme="minorHAnsi"/>
            <w:sz w:val="24"/>
            <w:szCs w:val="24"/>
          </w:rPr>
          <w:t xml:space="preserve">Non-native </w:t>
        </w:r>
        <w:r w:rsidR="00B75D79">
          <w:rPr>
            <w:rFonts w:cstheme="minorHAnsi"/>
            <w:i/>
            <w:iCs/>
            <w:sz w:val="24"/>
            <w:szCs w:val="24"/>
          </w:rPr>
          <w:t>A.</w:t>
        </w:r>
        <w:r w:rsidR="00B75D79" w:rsidRPr="001C0EEC">
          <w:rPr>
            <w:rFonts w:cstheme="minorHAnsi"/>
            <w:i/>
            <w:sz w:val="24"/>
            <w:szCs w:val="24"/>
          </w:rPr>
          <w:t xml:space="preserve"> stolonifera</w:t>
        </w:r>
        <w:r w:rsidR="00B75D79" w:rsidRPr="001C0EEC">
          <w:rPr>
            <w:rFonts w:cstheme="minorHAnsi"/>
            <w:sz w:val="24"/>
            <w:szCs w:val="24"/>
          </w:rPr>
          <w:t xml:space="preserve"> was both a dominant and indicator species for the surface seed bank in Undisturbed and 10-year old exclosures in the Little Qualicum River Estuary</w:t>
        </w:r>
        <w:r w:rsidR="00B75D79">
          <w:rPr>
            <w:rFonts w:cstheme="minorHAnsi"/>
            <w:sz w:val="24"/>
            <w:szCs w:val="24"/>
          </w:rPr>
          <w:t xml:space="preserve">, while native species </w:t>
        </w:r>
        <w:r w:rsidR="00B75D79">
          <w:rPr>
            <w:rFonts w:cstheme="minorHAnsi"/>
            <w:i/>
            <w:iCs/>
            <w:sz w:val="24"/>
            <w:szCs w:val="24"/>
          </w:rPr>
          <w:t>C. lyngbyei</w:t>
        </w:r>
        <w:r w:rsidR="00B75D79">
          <w:rPr>
            <w:rFonts w:cstheme="minorHAnsi"/>
            <w:sz w:val="24"/>
            <w:szCs w:val="24"/>
          </w:rPr>
          <w:t xml:space="preserve"> </w:t>
        </w:r>
      </w:moveTo>
      <w:ins w:id="861" w:author="Lane, Stefanie" w:date="2023-04-10T15:23:00Z">
        <w:r w:rsidR="00C161E7">
          <w:rPr>
            <w:rFonts w:cstheme="minorHAnsi"/>
            <w:sz w:val="24"/>
            <w:szCs w:val="24"/>
          </w:rPr>
          <w:t xml:space="preserve">and </w:t>
        </w:r>
        <w:r w:rsidR="00C161E7" w:rsidRPr="00C161E7">
          <w:rPr>
            <w:rFonts w:cstheme="minorHAnsi"/>
            <w:i/>
            <w:iCs/>
            <w:sz w:val="24"/>
            <w:szCs w:val="24"/>
          </w:rPr>
          <w:t>Juncus</w:t>
        </w:r>
        <w:r w:rsidR="00C161E7">
          <w:rPr>
            <w:rFonts w:cstheme="minorHAnsi"/>
            <w:i/>
            <w:iCs/>
            <w:sz w:val="24"/>
            <w:szCs w:val="24"/>
          </w:rPr>
          <w:t xml:space="preserve"> articulatus </w:t>
        </w:r>
        <w:r w:rsidR="00C161E7">
          <w:rPr>
            <w:rFonts w:cstheme="minorHAnsi"/>
            <w:sz w:val="24"/>
            <w:szCs w:val="24"/>
          </w:rPr>
          <w:t xml:space="preserve">were </w:t>
        </w:r>
      </w:ins>
      <w:moveTo w:id="862" w:author="Lane, Stefanie" w:date="2023-04-10T15:22:00Z">
        <w:del w:id="863" w:author="Lane, Stefanie" w:date="2023-04-10T15:23:00Z">
          <w:r w:rsidR="00B75D79" w:rsidRPr="00C161E7" w:rsidDel="00C161E7">
            <w:rPr>
              <w:rFonts w:cstheme="minorHAnsi"/>
              <w:i/>
              <w:iCs/>
              <w:sz w:val="24"/>
              <w:szCs w:val="24"/>
              <w:rPrChange w:id="864" w:author="Lane, Stefanie" w:date="2023-04-10T15:23:00Z">
                <w:rPr>
                  <w:rFonts w:cstheme="minorHAnsi"/>
                  <w:sz w:val="24"/>
                  <w:szCs w:val="24"/>
                </w:rPr>
              </w:rPrChange>
            </w:rPr>
            <w:delText>was</w:delText>
          </w:r>
          <w:r w:rsidR="00B75D79" w:rsidDel="00C161E7">
            <w:rPr>
              <w:rFonts w:cstheme="minorHAnsi"/>
              <w:sz w:val="24"/>
              <w:szCs w:val="24"/>
            </w:rPr>
            <w:delText xml:space="preserve"> an </w:delText>
          </w:r>
        </w:del>
        <w:r w:rsidR="00B75D79">
          <w:rPr>
            <w:rFonts w:cstheme="minorHAnsi"/>
            <w:sz w:val="24"/>
            <w:szCs w:val="24"/>
          </w:rPr>
          <w:t>indicator</w:t>
        </w:r>
      </w:moveTo>
      <w:ins w:id="865" w:author="Lane, Stefanie" w:date="2023-04-10T15:23:00Z">
        <w:r w:rsidR="00C161E7">
          <w:rPr>
            <w:rFonts w:cstheme="minorHAnsi"/>
            <w:sz w:val="24"/>
            <w:szCs w:val="24"/>
          </w:rPr>
          <w:t>s</w:t>
        </w:r>
      </w:ins>
      <w:moveTo w:id="866" w:author="Lane, Stefanie" w:date="2023-04-10T15:22:00Z">
        <w:r w:rsidR="00B75D79">
          <w:rPr>
            <w:rFonts w:cstheme="minorHAnsi"/>
            <w:sz w:val="24"/>
            <w:szCs w:val="24"/>
          </w:rPr>
          <w:t xml:space="preserve"> </w:t>
        </w:r>
        <w:r w:rsidR="00B75D79" w:rsidRPr="00E13A11">
          <w:rPr>
            <w:rFonts w:cstheme="minorHAnsi"/>
            <w:sz w:val="24"/>
            <w:szCs w:val="24"/>
          </w:rPr>
          <w:t>of Undisturbed surface seed banks</w:t>
        </w:r>
      </w:moveTo>
      <w:ins w:id="867" w:author="Lane, Stefanie" w:date="2023-04-10T15:23:00Z">
        <w:r w:rsidR="00C161E7">
          <w:rPr>
            <w:rFonts w:cstheme="minorHAnsi"/>
            <w:sz w:val="24"/>
            <w:szCs w:val="24"/>
          </w:rPr>
          <w:t xml:space="preserve"> in both estuaries</w:t>
        </w:r>
      </w:ins>
      <w:ins w:id="868" w:author="Lane, Stefanie" w:date="2023-04-10T15:24:00Z">
        <w:r w:rsidR="00C20B35">
          <w:rPr>
            <w:rFonts w:cstheme="minorHAnsi"/>
            <w:sz w:val="24"/>
            <w:szCs w:val="24"/>
          </w:rPr>
          <w:t xml:space="preserve"> (</w:t>
        </w:r>
        <w:r w:rsidR="00C20B35">
          <w:rPr>
            <w:rFonts w:cstheme="minorHAnsi"/>
            <w:sz w:val="24"/>
            <w:szCs w:val="24"/>
          </w:rPr>
          <w:fldChar w:fldCharType="begin"/>
        </w:r>
        <w:r w:rsidR="00C20B35">
          <w:rPr>
            <w:rFonts w:cstheme="minorHAnsi"/>
            <w:sz w:val="24"/>
            <w:szCs w:val="24"/>
          </w:rPr>
          <w:instrText xml:space="preserve"> REF _Ref132032693 \h </w:instrText>
        </w:r>
      </w:ins>
      <w:r w:rsidR="00C20B35">
        <w:rPr>
          <w:rFonts w:cstheme="minorHAnsi"/>
          <w:sz w:val="24"/>
          <w:szCs w:val="24"/>
        </w:rPr>
      </w:r>
      <w:r w:rsidR="00C20B35">
        <w:rPr>
          <w:rFonts w:cstheme="minorHAnsi"/>
          <w:sz w:val="24"/>
          <w:szCs w:val="24"/>
        </w:rPr>
        <w:fldChar w:fldCharType="separate"/>
      </w:r>
      <w:ins w:id="869" w:author="Lane, Stefanie" w:date="2023-04-10T15:24:00Z">
        <w:r w:rsidR="00C20B35" w:rsidRPr="001C0EEC">
          <w:rPr>
            <w:rFonts w:cstheme="minorHAnsi"/>
            <w:sz w:val="24"/>
            <w:szCs w:val="24"/>
          </w:rPr>
          <w:t xml:space="preserve">Table </w:t>
        </w:r>
        <w:r w:rsidR="00C20B35">
          <w:rPr>
            <w:rFonts w:cstheme="minorHAnsi"/>
            <w:noProof/>
            <w:sz w:val="24"/>
            <w:szCs w:val="24"/>
          </w:rPr>
          <w:t>2</w:t>
        </w:r>
        <w:r w:rsidR="00C20B35">
          <w:rPr>
            <w:rFonts w:cstheme="minorHAnsi"/>
            <w:sz w:val="24"/>
            <w:szCs w:val="24"/>
          </w:rPr>
          <w:fldChar w:fldCharType="end"/>
        </w:r>
        <w:r w:rsidR="00C20B35">
          <w:rPr>
            <w:rFonts w:cstheme="minorHAnsi"/>
            <w:sz w:val="24"/>
            <w:szCs w:val="24"/>
          </w:rPr>
          <w:t>)</w:t>
        </w:r>
      </w:ins>
      <w:moveTo w:id="870" w:author="Lane, Stefanie" w:date="2023-04-10T15:22:00Z">
        <w:r w:rsidR="00B75D79" w:rsidRPr="00E13A11">
          <w:rPr>
            <w:rFonts w:cstheme="minorHAnsi"/>
            <w:sz w:val="24"/>
            <w:szCs w:val="24"/>
          </w:rPr>
          <w:t>.</w:t>
        </w:r>
      </w:moveTo>
      <w:moveToRangeEnd w:id="859"/>
      <w:ins w:id="871" w:author="Lane, Stefanie" w:date="2023-04-10T15:22:00Z">
        <w:r w:rsidR="00B75D79">
          <w:rPr>
            <w:rFonts w:cstheme="minorHAnsi"/>
            <w:sz w:val="24"/>
            <w:szCs w:val="24"/>
          </w:rPr>
          <w:t xml:space="preserve"> </w:t>
        </w:r>
      </w:ins>
    </w:p>
    <w:p w14:paraId="44C94D79" w14:textId="35F11B29" w:rsidR="00C1568B" w:rsidDel="00B75D79" w:rsidRDefault="00FB3E8E" w:rsidP="001C0EEC">
      <w:pPr>
        <w:ind w:firstLine="720"/>
        <w:rPr>
          <w:ins w:id="872" w:author="n" w:date="2023-03-10T12:24:00Z"/>
          <w:del w:id="873" w:author="Lane, Stefanie" w:date="2023-04-10T15:22:00Z"/>
          <w:rFonts w:cstheme="minorHAnsi"/>
          <w:sz w:val="24"/>
          <w:szCs w:val="24"/>
        </w:rPr>
      </w:pPr>
      <w:ins w:id="874" w:author="Lane, Stefanie" w:date="2023-04-10T15:30:00Z">
        <w:r>
          <w:rPr>
            <w:rFonts w:cstheme="minorHAnsi"/>
            <w:sz w:val="24"/>
            <w:szCs w:val="24"/>
          </w:rPr>
          <w:t xml:space="preserve">This was contrast </w:t>
        </w:r>
      </w:ins>
      <w:ins w:id="875" w:author="Lane, Stefanie" w:date="2023-04-10T15:31:00Z">
        <w:r>
          <w:rPr>
            <w:rFonts w:cstheme="minorHAnsi"/>
            <w:sz w:val="24"/>
            <w:szCs w:val="24"/>
          </w:rPr>
          <w:t>by no</w:t>
        </w:r>
        <w:r w:rsidR="00615FE6">
          <w:rPr>
            <w:rFonts w:cstheme="minorHAnsi"/>
            <w:sz w:val="24"/>
            <w:szCs w:val="24"/>
          </w:rPr>
          <w:t xml:space="preserve"> dominant or indicator</w:t>
        </w:r>
        <w:r>
          <w:rPr>
            <w:rFonts w:cstheme="minorHAnsi"/>
            <w:sz w:val="24"/>
            <w:szCs w:val="24"/>
          </w:rPr>
          <w:t xml:space="preserve"> TPG species</w:t>
        </w:r>
        <w:r w:rsidR="00615FE6">
          <w:rPr>
            <w:rFonts w:cstheme="minorHAnsi"/>
            <w:sz w:val="24"/>
            <w:szCs w:val="24"/>
          </w:rPr>
          <w:t xml:space="preserve"> in the surface seed banks of Grubbed sites, or 1-year old exclosures. </w:t>
        </w:r>
      </w:ins>
      <w:moveToRangeStart w:id="876" w:author="Lane, Stefanie" w:date="2023-04-10T15:21:00Z" w:name="move132032521"/>
      <w:moveTo w:id="877" w:author="Lane, Stefanie" w:date="2023-04-10T15:21:00Z">
        <w:r w:rsidR="00B75D79" w:rsidRPr="001C0EEC">
          <w:rPr>
            <w:rFonts w:cstheme="minorHAnsi"/>
            <w:sz w:val="24"/>
            <w:szCs w:val="24"/>
          </w:rPr>
          <w:t>Grubbed sites in both estuaries</w:t>
        </w:r>
      </w:moveTo>
      <w:ins w:id="878" w:author="Lane, Stefanie" w:date="2023-04-10T15:32:00Z">
        <w:r w:rsidR="00991B6F">
          <w:rPr>
            <w:rFonts w:cstheme="minorHAnsi"/>
            <w:sz w:val="24"/>
            <w:szCs w:val="24"/>
          </w:rPr>
          <w:t xml:space="preserve"> </w:t>
        </w:r>
      </w:ins>
      <w:moveTo w:id="879" w:author="Lane, Stefanie" w:date="2023-04-10T15:21:00Z">
        <w:del w:id="880" w:author="Lane, Stefanie" w:date="2023-04-10T15:31:00Z">
          <w:r w:rsidR="00B75D79" w:rsidDel="00991B6F">
            <w:rPr>
              <w:rFonts w:cstheme="minorHAnsi"/>
              <w:sz w:val="24"/>
              <w:szCs w:val="24"/>
            </w:rPr>
            <w:delText>’ surface seed banks</w:delText>
          </w:r>
          <w:r w:rsidR="00B75D79" w:rsidRPr="001C0EEC" w:rsidDel="00991B6F">
            <w:rPr>
              <w:rFonts w:cstheme="minorHAnsi"/>
              <w:sz w:val="24"/>
              <w:szCs w:val="24"/>
            </w:rPr>
            <w:delText xml:space="preserve"> </w:delText>
          </w:r>
        </w:del>
        <w:r w:rsidR="00B75D79" w:rsidRPr="001C0EEC">
          <w:rPr>
            <w:rFonts w:cstheme="minorHAnsi"/>
            <w:sz w:val="24"/>
            <w:szCs w:val="24"/>
          </w:rPr>
          <w:t>were dominated by</w:t>
        </w:r>
      </w:moveTo>
      <w:ins w:id="881" w:author="Lane, Stefanie" w:date="2023-04-10T15:32:00Z">
        <w:r w:rsidR="00991B6F">
          <w:rPr>
            <w:rFonts w:cstheme="minorHAnsi"/>
            <w:sz w:val="24"/>
            <w:szCs w:val="24"/>
          </w:rPr>
          <w:t xml:space="preserve"> native graminoid </w:t>
        </w:r>
      </w:ins>
      <w:moveTo w:id="882" w:author="Lane, Stefanie" w:date="2023-04-10T15:21:00Z">
        <w:del w:id="883" w:author="Lane, Stefanie" w:date="2023-04-10T15:32:00Z">
          <w:r w:rsidR="00B75D79" w:rsidRPr="001C0EEC" w:rsidDel="00991B6F">
            <w:rPr>
              <w:rFonts w:cstheme="minorHAnsi"/>
              <w:sz w:val="24"/>
              <w:szCs w:val="24"/>
            </w:rPr>
            <w:delText xml:space="preserve"> </w:delText>
          </w:r>
        </w:del>
        <w:r w:rsidR="00B75D79" w:rsidRPr="001C0EEC">
          <w:rPr>
            <w:rFonts w:cstheme="minorHAnsi"/>
            <w:i/>
            <w:iCs/>
            <w:sz w:val="24"/>
            <w:szCs w:val="24"/>
          </w:rPr>
          <w:t>E. parvula</w:t>
        </w:r>
      </w:moveTo>
      <w:ins w:id="884" w:author="Lane, Stefanie" w:date="2023-04-10T15:32:00Z">
        <w:r w:rsidR="00991B6F">
          <w:rPr>
            <w:rFonts w:cstheme="minorHAnsi"/>
            <w:i/>
            <w:iCs/>
            <w:sz w:val="24"/>
            <w:szCs w:val="24"/>
          </w:rPr>
          <w:t xml:space="preserve"> </w:t>
        </w:r>
        <w:r w:rsidR="00991B6F">
          <w:rPr>
            <w:rFonts w:cstheme="minorHAnsi"/>
            <w:sz w:val="24"/>
            <w:szCs w:val="24"/>
          </w:rPr>
          <w:t>(&lt; 10 cm tall)</w:t>
        </w:r>
      </w:ins>
      <w:moveTo w:id="885" w:author="Lane, Stefanie" w:date="2023-04-10T15:21:00Z">
        <w:r w:rsidR="00B75D79" w:rsidRPr="001C0EEC">
          <w:rPr>
            <w:rFonts w:cstheme="minorHAnsi"/>
            <w:sz w:val="24"/>
            <w:szCs w:val="24"/>
          </w:rPr>
          <w:t xml:space="preserve">, </w:t>
        </w:r>
        <w:r w:rsidR="00B75D79">
          <w:rPr>
            <w:rFonts w:cstheme="minorHAnsi"/>
            <w:sz w:val="24"/>
            <w:szCs w:val="24"/>
          </w:rPr>
          <w:t>while</w:t>
        </w:r>
      </w:moveTo>
      <w:ins w:id="886" w:author="Lane, Stefanie" w:date="2023-04-10T15:32:00Z">
        <w:r w:rsidR="00991B6F">
          <w:rPr>
            <w:rFonts w:cstheme="minorHAnsi"/>
            <w:sz w:val="24"/>
            <w:szCs w:val="24"/>
          </w:rPr>
          <w:t xml:space="preserve"> native forb</w:t>
        </w:r>
      </w:ins>
      <w:moveTo w:id="887" w:author="Lane, Stefanie" w:date="2023-04-10T15:21:00Z">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moveTo>
      <w:moveToRangeEnd w:id="876"/>
      <w:ins w:id="888" w:author="Lane, Stefanie" w:date="2023-04-10T15:21:00Z">
        <w:r w:rsidR="002304ED">
          <w:rPr>
            <w:rFonts w:cstheme="minorHAnsi"/>
            <w:sz w:val="24"/>
            <w:szCs w:val="24"/>
          </w:rPr>
          <w:t>No species were</w:t>
        </w:r>
      </w:ins>
      <w:ins w:id="889" w:author="Lane, Stefanie" w:date="2023-04-10T15:20:00Z">
        <w:r w:rsidR="00BF2FF8">
          <w:rPr>
            <w:rFonts w:cstheme="minorHAnsi"/>
            <w:sz w:val="24"/>
            <w:szCs w:val="24"/>
          </w:rPr>
          <w:t xml:space="preserve"> seed-dominant in 1-year old exclosures in NRE</w:t>
        </w:r>
      </w:ins>
      <w:ins w:id="890" w:author="Lane, Stefanie" w:date="2023-04-10T15:21:00Z">
        <w:r w:rsidR="00B75D79">
          <w:rPr>
            <w:rFonts w:cstheme="minorHAnsi"/>
            <w:sz w:val="24"/>
            <w:szCs w:val="24"/>
          </w:rPr>
          <w:t xml:space="preserve">. </w:t>
        </w:r>
      </w:ins>
      <w:moveToRangeStart w:id="891" w:author="Lane, Stefanie" w:date="2023-04-10T15:22:00Z" w:name="move132032556"/>
      <w:moveTo w:id="892" w:author="Lane, Stefanie" w:date="2023-04-10T15:22:00Z">
        <w:r w:rsidR="00B75D79">
          <w:rPr>
            <w:rFonts w:cstheme="minorHAnsi"/>
            <w:sz w:val="24"/>
            <w:szCs w:val="24"/>
          </w:rPr>
          <w:t xml:space="preserve">Indicator species analysis identified </w:t>
        </w:r>
        <w:r w:rsidR="00B75D79">
          <w:rPr>
            <w:rFonts w:cstheme="minorHAnsi"/>
            <w:i/>
            <w:iCs/>
            <w:sz w:val="24"/>
            <w:szCs w:val="24"/>
          </w:rPr>
          <w:t>Salicornia depressa</w:t>
        </w:r>
        <w:r w:rsidR="00B75D79">
          <w:rPr>
            <w:rFonts w:cstheme="minorHAnsi"/>
            <w:sz w:val="24"/>
            <w:szCs w:val="24"/>
          </w:rPr>
          <w:t xml:space="preserve"> as significantly characterizing Grubbed sites, and </w:t>
        </w:r>
        <w:r w:rsidR="00B75D79">
          <w:rPr>
            <w:rFonts w:cstheme="minorHAnsi"/>
            <w:i/>
            <w:iCs/>
            <w:sz w:val="24"/>
            <w:szCs w:val="24"/>
          </w:rPr>
          <w:t xml:space="preserve">E. parvula </w:t>
        </w:r>
        <w:r w:rsidR="00B75D79">
          <w:rPr>
            <w:rFonts w:cstheme="minorHAnsi"/>
            <w:sz w:val="24"/>
            <w:szCs w:val="24"/>
          </w:rPr>
          <w:t xml:space="preserve">and </w:t>
        </w:r>
        <w:r w:rsidR="00B75D79">
          <w:rPr>
            <w:rFonts w:cstheme="minorHAnsi"/>
            <w:i/>
            <w:iCs/>
            <w:sz w:val="24"/>
            <w:szCs w:val="24"/>
          </w:rPr>
          <w:t>S. canadensis</w:t>
        </w:r>
        <w:r w:rsidR="00B75D79">
          <w:rPr>
            <w:rFonts w:cstheme="minorHAnsi"/>
            <w:sz w:val="24"/>
            <w:szCs w:val="24"/>
          </w:rPr>
          <w:t xml:space="preserve"> as characterizing both Grubbed and 1-year old exclosures.</w:t>
        </w:r>
      </w:moveTo>
      <w:moveToRangeEnd w:id="891"/>
      <w:ins w:id="893" w:author="Lane, Stefanie" w:date="2023-04-10T15:33:00Z">
        <w:r w:rsidR="00603783">
          <w:rPr>
            <w:rFonts w:cstheme="minorHAnsi"/>
            <w:sz w:val="24"/>
            <w:szCs w:val="24"/>
          </w:rPr>
          <w:t xml:space="preserve"> </w:t>
        </w:r>
      </w:ins>
      <w:moveFromRangeStart w:id="894" w:author="Lane, Stefanie" w:date="2023-04-10T15:21:00Z" w:name="move132032521"/>
      <w:moveFrom w:id="895" w:author="Lane, Stefanie" w:date="2023-04-10T15:21:00Z">
        <w:del w:id="896" w:author="Lane, Stefanie" w:date="2023-04-10T15:22:00Z">
          <w:r w:rsidR="00F5298D" w:rsidRPr="001C0EEC" w:rsidDel="00B75D79">
            <w:rPr>
              <w:rFonts w:cstheme="minorHAnsi"/>
              <w:sz w:val="24"/>
              <w:szCs w:val="24"/>
            </w:rPr>
            <w:delText>Grubbed sites</w:delText>
          </w:r>
          <w:r w:rsidR="009B408A" w:rsidRPr="001C0EEC" w:rsidDel="00B75D79">
            <w:rPr>
              <w:rFonts w:cstheme="minorHAnsi"/>
              <w:sz w:val="24"/>
              <w:szCs w:val="24"/>
            </w:rPr>
            <w:delText xml:space="preserve"> in both estuaries</w:delText>
          </w:r>
          <w:r w:rsidR="002D5B8F" w:rsidDel="00B75D79">
            <w:rPr>
              <w:rFonts w:cstheme="minorHAnsi"/>
              <w:sz w:val="24"/>
              <w:szCs w:val="24"/>
            </w:rPr>
            <w:delText>’ surface seed banks</w:delText>
          </w:r>
          <w:r w:rsidR="00F5298D" w:rsidRPr="001C0EEC" w:rsidDel="00B75D79">
            <w:rPr>
              <w:rFonts w:cstheme="minorHAnsi"/>
              <w:sz w:val="24"/>
              <w:szCs w:val="24"/>
            </w:rPr>
            <w:delText xml:space="preserve"> were dominated by </w:delText>
          </w:r>
          <w:r w:rsidR="009B408A" w:rsidRPr="001C0EEC" w:rsidDel="00B75D79">
            <w:rPr>
              <w:rFonts w:cstheme="minorHAnsi"/>
              <w:i/>
              <w:iCs/>
              <w:sz w:val="24"/>
              <w:szCs w:val="24"/>
            </w:rPr>
            <w:delText>E.</w:delText>
          </w:r>
          <w:r w:rsidR="00F5298D" w:rsidRPr="001C0EEC" w:rsidDel="00B75D79">
            <w:rPr>
              <w:rFonts w:cstheme="minorHAnsi"/>
              <w:i/>
              <w:iCs/>
              <w:sz w:val="24"/>
              <w:szCs w:val="24"/>
            </w:rPr>
            <w:delText xml:space="preserve"> </w:delText>
          </w:r>
          <w:r w:rsidR="009B408A" w:rsidRPr="001C0EEC" w:rsidDel="00B75D79">
            <w:rPr>
              <w:rFonts w:cstheme="minorHAnsi"/>
              <w:i/>
              <w:iCs/>
              <w:sz w:val="24"/>
              <w:szCs w:val="24"/>
            </w:rPr>
            <w:delText>parvula</w:delText>
          </w:r>
          <w:r w:rsidR="009B408A" w:rsidRPr="001C0EEC" w:rsidDel="00B75D79">
            <w:rPr>
              <w:rFonts w:cstheme="minorHAnsi"/>
              <w:sz w:val="24"/>
              <w:szCs w:val="24"/>
            </w:rPr>
            <w:delText xml:space="preserve">, </w:delText>
          </w:r>
          <w:r w:rsidR="002D5B8F" w:rsidDel="00B75D79">
            <w:rPr>
              <w:rFonts w:cstheme="minorHAnsi"/>
              <w:sz w:val="24"/>
              <w:szCs w:val="24"/>
            </w:rPr>
            <w:delText xml:space="preserve">while </w:delText>
          </w:r>
          <w:r w:rsidR="002D5B8F" w:rsidDel="00B75D79">
            <w:rPr>
              <w:rFonts w:cstheme="minorHAnsi"/>
              <w:i/>
              <w:iCs/>
              <w:sz w:val="24"/>
              <w:szCs w:val="24"/>
            </w:rPr>
            <w:delText xml:space="preserve">S. canadensis </w:delText>
          </w:r>
          <w:r w:rsidR="002D5B8F" w:rsidDel="00B75D79">
            <w:rPr>
              <w:rFonts w:cstheme="minorHAnsi"/>
              <w:sz w:val="24"/>
              <w:szCs w:val="24"/>
            </w:rPr>
            <w:delText>was dominant only in</w:delText>
          </w:r>
          <w:r w:rsidR="00D13FE3" w:rsidDel="00B75D79">
            <w:rPr>
              <w:rFonts w:cstheme="minorHAnsi"/>
              <w:sz w:val="24"/>
              <w:szCs w:val="24"/>
            </w:rPr>
            <w:delText xml:space="preserve"> seed bank samples from</w:delText>
          </w:r>
          <w:r w:rsidR="002D5B8F" w:rsidDel="00B75D79">
            <w:rPr>
              <w:rFonts w:cstheme="minorHAnsi"/>
              <w:sz w:val="24"/>
              <w:szCs w:val="24"/>
            </w:rPr>
            <w:delText xml:space="preserve"> </w:delText>
          </w:r>
          <w:r w:rsidR="00D13FE3" w:rsidDel="00B75D79">
            <w:rPr>
              <w:rFonts w:cstheme="minorHAnsi"/>
              <w:sz w:val="24"/>
              <w:szCs w:val="24"/>
            </w:rPr>
            <w:delText xml:space="preserve">Grubbed sites at </w:delText>
          </w:r>
          <w:r w:rsidR="002D5B8F" w:rsidDel="00B75D79">
            <w:rPr>
              <w:rFonts w:cstheme="minorHAnsi"/>
              <w:sz w:val="24"/>
              <w:szCs w:val="24"/>
            </w:rPr>
            <w:delText>LQRE</w:delText>
          </w:r>
          <w:r w:rsidR="00573AA5" w:rsidDel="00B75D79">
            <w:rPr>
              <w:rFonts w:cstheme="minorHAnsi"/>
              <w:sz w:val="24"/>
              <w:szCs w:val="24"/>
            </w:rPr>
            <w:delText xml:space="preserve">. </w:delText>
          </w:r>
        </w:del>
      </w:moveFrom>
      <w:moveFromRangeEnd w:id="894"/>
      <w:del w:id="897" w:author="Lane, Stefanie" w:date="2023-04-10T15:22:00Z">
        <w:r w:rsidR="00573AA5" w:rsidDel="00B75D79">
          <w:rPr>
            <w:rFonts w:cstheme="minorHAnsi"/>
            <w:sz w:val="24"/>
            <w:szCs w:val="24"/>
          </w:rPr>
          <w:delText xml:space="preserve">No species was </w:delText>
        </w:r>
        <w:r w:rsidR="00B36981" w:rsidDel="00B75D79">
          <w:rPr>
            <w:rFonts w:cstheme="minorHAnsi"/>
            <w:sz w:val="24"/>
            <w:szCs w:val="24"/>
          </w:rPr>
          <w:delText>seed-</w:delText>
        </w:r>
        <w:r w:rsidR="00573AA5" w:rsidDel="00B75D79">
          <w:rPr>
            <w:rFonts w:cstheme="minorHAnsi"/>
            <w:sz w:val="24"/>
            <w:szCs w:val="24"/>
          </w:rPr>
          <w:delText xml:space="preserve">dominant in </w:delText>
        </w:r>
      </w:del>
      <w:del w:id="898" w:author="Lane, Stefanie" w:date="2023-04-10T15:20:00Z">
        <w:r w:rsidR="00573AA5" w:rsidDel="00BF2FF8">
          <w:rPr>
            <w:rFonts w:cstheme="minorHAnsi"/>
            <w:sz w:val="24"/>
            <w:szCs w:val="24"/>
          </w:rPr>
          <w:delText>1-year old exclosures in NRE</w:delText>
        </w:r>
        <w:r w:rsidR="003B6CC3" w:rsidDel="00BF2FF8">
          <w:rPr>
            <w:rFonts w:cstheme="minorHAnsi"/>
            <w:sz w:val="24"/>
            <w:szCs w:val="24"/>
          </w:rPr>
          <w:delText xml:space="preserve">, </w:delText>
        </w:r>
      </w:del>
      <w:del w:id="899" w:author="Lane, Stefanie" w:date="2023-04-10T15:19:00Z">
        <w:r w:rsidR="003B6CC3" w:rsidDel="009D2B91">
          <w:rPr>
            <w:rFonts w:cstheme="minorHAnsi"/>
            <w:sz w:val="24"/>
            <w:szCs w:val="24"/>
          </w:rPr>
          <w:delText>while</w:delText>
        </w:r>
        <w:r w:rsidR="00D41F87" w:rsidDel="009D2B91">
          <w:rPr>
            <w:rFonts w:cstheme="minorHAnsi"/>
            <w:sz w:val="24"/>
            <w:szCs w:val="24"/>
          </w:rPr>
          <w:delText xml:space="preserve"> surface seed banks in</w:delText>
        </w:r>
        <w:r w:rsidR="003B6CC3" w:rsidDel="009D2B91">
          <w:rPr>
            <w:rFonts w:cstheme="minorHAnsi"/>
            <w:sz w:val="24"/>
            <w:szCs w:val="24"/>
          </w:rPr>
          <w:delText xml:space="preserve"> </w:delText>
        </w:r>
        <w:r w:rsidR="0081688E" w:rsidDel="009D2B91">
          <w:rPr>
            <w:rFonts w:cstheme="minorHAnsi"/>
            <w:sz w:val="24"/>
            <w:szCs w:val="24"/>
          </w:rPr>
          <w:delText xml:space="preserve">10-year old exclosures </w:delText>
        </w:r>
        <w:r w:rsidR="003B6CC3" w:rsidDel="009D2B91">
          <w:rPr>
            <w:rFonts w:cstheme="minorHAnsi"/>
            <w:sz w:val="24"/>
            <w:szCs w:val="24"/>
          </w:rPr>
          <w:delText xml:space="preserve">in LQRE </w:delText>
        </w:r>
        <w:r w:rsidR="0081688E" w:rsidDel="009D2B91">
          <w:rPr>
            <w:rFonts w:cstheme="minorHAnsi"/>
            <w:sz w:val="24"/>
            <w:szCs w:val="24"/>
          </w:rPr>
          <w:delText>were dominated by</w:delText>
        </w:r>
        <w:r w:rsidR="0000182A" w:rsidDel="009D2B91">
          <w:rPr>
            <w:rFonts w:cstheme="minorHAnsi"/>
            <w:sz w:val="24"/>
            <w:szCs w:val="24"/>
          </w:rPr>
          <w:delText xml:space="preserve"> TPG species</w:delText>
        </w:r>
        <w:r w:rsidR="0081688E" w:rsidDel="009D2B91">
          <w:rPr>
            <w:rFonts w:cstheme="minorHAnsi"/>
            <w:sz w:val="24"/>
            <w:szCs w:val="24"/>
          </w:rPr>
          <w:delText xml:space="preserve"> </w:delText>
        </w:r>
        <w:r w:rsidR="0081688E" w:rsidDel="009D2B91">
          <w:rPr>
            <w:rFonts w:cstheme="minorHAnsi"/>
            <w:i/>
            <w:iCs/>
            <w:sz w:val="24"/>
            <w:szCs w:val="24"/>
          </w:rPr>
          <w:delText>A. stolonifera</w:delText>
        </w:r>
        <w:r w:rsidR="0000182A" w:rsidDel="009D2B91">
          <w:rPr>
            <w:rFonts w:cstheme="minorHAnsi"/>
            <w:sz w:val="24"/>
            <w:szCs w:val="24"/>
          </w:rPr>
          <w:delText xml:space="preserve"> </w:delText>
        </w:r>
        <w:r w:rsidR="0081688E" w:rsidDel="009D2B91">
          <w:rPr>
            <w:rFonts w:cstheme="minorHAnsi"/>
            <w:sz w:val="24"/>
            <w:szCs w:val="24"/>
          </w:rPr>
          <w:delText xml:space="preserve">and </w:delText>
        </w:r>
        <w:r w:rsidR="0081688E" w:rsidDel="009D2B91">
          <w:rPr>
            <w:rFonts w:cstheme="minorHAnsi"/>
            <w:i/>
            <w:iCs/>
            <w:sz w:val="24"/>
            <w:szCs w:val="24"/>
          </w:rPr>
          <w:delText xml:space="preserve">J. </w:delText>
        </w:r>
        <w:r w:rsidR="003B6CC3" w:rsidDel="009D2B91">
          <w:rPr>
            <w:rFonts w:cstheme="minorHAnsi"/>
            <w:i/>
            <w:iCs/>
            <w:sz w:val="24"/>
            <w:szCs w:val="24"/>
          </w:rPr>
          <w:delText>balticus</w:delText>
        </w:r>
        <w:r w:rsidR="003B6CC3" w:rsidDel="009D2B91">
          <w:rPr>
            <w:rFonts w:cstheme="minorHAnsi"/>
            <w:sz w:val="24"/>
            <w:szCs w:val="24"/>
          </w:rPr>
          <w:delText xml:space="preserve">. </w:delText>
        </w:r>
      </w:del>
      <w:del w:id="900" w:author="Lane, Stefanie" w:date="2023-04-10T15:18:00Z">
        <w:r w:rsidR="003B6CC3" w:rsidDel="009D2B91">
          <w:rPr>
            <w:rFonts w:cstheme="minorHAnsi"/>
            <w:sz w:val="24"/>
            <w:szCs w:val="24"/>
          </w:rPr>
          <w:delText xml:space="preserve">Dominant </w:delText>
        </w:r>
        <w:r w:rsidR="00D41F87" w:rsidDel="009D2B91">
          <w:rPr>
            <w:rFonts w:cstheme="minorHAnsi"/>
            <w:sz w:val="24"/>
            <w:szCs w:val="24"/>
          </w:rPr>
          <w:delText xml:space="preserve">surface seed bank </w:delText>
        </w:r>
        <w:r w:rsidR="003B6CC3" w:rsidDel="009D2B91">
          <w:rPr>
            <w:rFonts w:cstheme="minorHAnsi"/>
            <w:sz w:val="24"/>
            <w:szCs w:val="24"/>
          </w:rPr>
          <w:delText xml:space="preserve">species in </w:delText>
        </w:r>
        <w:r w:rsidR="00D41F87" w:rsidDel="009D2B91">
          <w:rPr>
            <w:rFonts w:cstheme="minorHAnsi"/>
            <w:sz w:val="24"/>
            <w:szCs w:val="24"/>
          </w:rPr>
          <w:delText>Undisturbed sites varied by estuary, with</w:delText>
        </w:r>
        <w:r w:rsidR="0000182A" w:rsidDel="009D2B91">
          <w:rPr>
            <w:rFonts w:cstheme="minorHAnsi"/>
            <w:sz w:val="24"/>
            <w:szCs w:val="24"/>
          </w:rPr>
          <w:delText xml:space="preserve"> no TPG species</w:delText>
        </w:r>
        <w:r w:rsidR="00D41F87" w:rsidDel="009D2B91">
          <w:rPr>
            <w:rFonts w:cstheme="minorHAnsi"/>
            <w:sz w:val="24"/>
            <w:szCs w:val="24"/>
          </w:rPr>
          <w:delText xml:space="preserve"> dominating in NRE, and</w:delText>
        </w:r>
        <w:r w:rsidR="0000182A" w:rsidDel="009D2B91">
          <w:rPr>
            <w:rFonts w:cstheme="minorHAnsi"/>
            <w:sz w:val="24"/>
            <w:szCs w:val="24"/>
          </w:rPr>
          <w:delText xml:space="preserve"> TPG </w:delText>
        </w:r>
        <w:r w:rsidR="0000182A" w:rsidRPr="00C34119" w:rsidDel="009D2B91">
          <w:rPr>
            <w:rFonts w:cstheme="minorHAnsi"/>
            <w:sz w:val="24"/>
            <w:szCs w:val="24"/>
          </w:rPr>
          <w:delText>species</w:delText>
        </w:r>
        <w:r w:rsidR="00D41F87" w:rsidRPr="00C34119" w:rsidDel="009D2B91">
          <w:rPr>
            <w:rFonts w:cstheme="minorHAnsi"/>
            <w:sz w:val="24"/>
            <w:szCs w:val="24"/>
          </w:rPr>
          <w:delText xml:space="preserve"> </w:delText>
        </w:r>
        <w:r w:rsidR="004D2705" w:rsidRPr="00C34119" w:rsidDel="009D2B91">
          <w:rPr>
            <w:rFonts w:cstheme="minorHAnsi"/>
            <w:i/>
            <w:iCs/>
            <w:sz w:val="24"/>
            <w:szCs w:val="24"/>
          </w:rPr>
          <w:delText>A. stolonifera</w:delText>
        </w:r>
        <w:r w:rsidR="004D2705" w:rsidRPr="00C34119" w:rsidDel="009D2B91">
          <w:rPr>
            <w:rFonts w:cstheme="minorHAnsi"/>
            <w:sz w:val="24"/>
            <w:szCs w:val="24"/>
          </w:rPr>
          <w:delText xml:space="preserve"> and </w:delText>
        </w:r>
        <w:r w:rsidR="004D2705" w:rsidRPr="00C34119" w:rsidDel="009D2B91">
          <w:rPr>
            <w:rFonts w:cstheme="minorHAnsi"/>
            <w:i/>
            <w:iCs/>
            <w:sz w:val="24"/>
            <w:szCs w:val="24"/>
          </w:rPr>
          <w:delText>J. balticus</w:delText>
        </w:r>
        <w:r w:rsidR="004D2705" w:rsidRPr="00C34119" w:rsidDel="009D2B91">
          <w:rPr>
            <w:rFonts w:cstheme="minorHAnsi"/>
            <w:sz w:val="24"/>
            <w:szCs w:val="24"/>
          </w:rPr>
          <w:delText xml:space="preserve"> dominating in LQRE</w:delText>
        </w:r>
        <w:r w:rsidR="00DF03FA" w:rsidRPr="00C34119" w:rsidDel="009D2B91">
          <w:rPr>
            <w:rFonts w:cstheme="minorHAnsi"/>
            <w:sz w:val="24"/>
            <w:szCs w:val="24"/>
          </w:rPr>
          <w:delText xml:space="preserve"> </w:delText>
        </w:r>
        <w:r w:rsidR="00D42B03" w:rsidRPr="00C34119" w:rsidDel="009D2B91">
          <w:rPr>
            <w:rFonts w:cstheme="minorHAnsi"/>
            <w:sz w:val="24"/>
            <w:szCs w:val="24"/>
          </w:rPr>
          <w:delText>(</w:delText>
        </w:r>
        <w:r w:rsidR="00D42B03" w:rsidRPr="00C34119" w:rsidDel="009D2B91">
          <w:rPr>
            <w:rFonts w:cstheme="minorHAnsi"/>
            <w:sz w:val="24"/>
            <w:szCs w:val="24"/>
          </w:rPr>
          <w:fldChar w:fldCharType="begin"/>
        </w:r>
        <w:r w:rsidR="00D42B03" w:rsidRPr="00C34119" w:rsidDel="009D2B91">
          <w:rPr>
            <w:rFonts w:cstheme="minorHAnsi"/>
            <w:sz w:val="24"/>
            <w:szCs w:val="24"/>
          </w:rPr>
          <w:delInstrText xml:space="preserve"> REF _Ref127953458 \h </w:delInstrText>
        </w:r>
        <w:r w:rsidR="00C34119" w:rsidDel="009D2B91">
          <w:rPr>
            <w:rFonts w:cstheme="minorHAnsi"/>
            <w:sz w:val="24"/>
            <w:szCs w:val="24"/>
          </w:rPr>
          <w:delInstrText xml:space="preserve"> \* MERGEFORMAT </w:delInstrText>
        </w:r>
        <w:r w:rsidR="00D42B03" w:rsidRPr="00C34119" w:rsidDel="009D2B91">
          <w:rPr>
            <w:rFonts w:cstheme="minorHAnsi"/>
            <w:sz w:val="24"/>
            <w:szCs w:val="24"/>
          </w:rPr>
        </w:r>
        <w:r w:rsidR="00D42B03" w:rsidRPr="00C34119" w:rsidDel="009D2B91">
          <w:rPr>
            <w:rFonts w:cstheme="minorHAnsi"/>
            <w:sz w:val="24"/>
            <w:szCs w:val="24"/>
          </w:rPr>
          <w:fldChar w:fldCharType="separate"/>
        </w:r>
      </w:del>
      <w:del w:id="901" w:author="Lane, Stefanie" w:date="2023-04-10T14:55:00Z">
        <w:r w:rsidR="00E92E67" w:rsidRPr="001C0EEC" w:rsidDel="00223C80">
          <w:rPr>
            <w:rFonts w:cstheme="minorHAnsi"/>
            <w:sz w:val="24"/>
            <w:szCs w:val="24"/>
          </w:rPr>
          <w:delText xml:space="preserve">Figure </w:delText>
        </w:r>
        <w:r w:rsidR="00E92E67" w:rsidDel="00223C80">
          <w:rPr>
            <w:rFonts w:cstheme="minorHAnsi"/>
            <w:noProof/>
            <w:sz w:val="24"/>
            <w:szCs w:val="24"/>
          </w:rPr>
          <w:delText>4</w:delText>
        </w:r>
      </w:del>
      <w:del w:id="902" w:author="Lane, Stefanie" w:date="2023-04-10T15:18:00Z">
        <w:r w:rsidR="00D42B03" w:rsidRPr="00C34119" w:rsidDel="009D2B91">
          <w:rPr>
            <w:rFonts w:cstheme="minorHAnsi"/>
            <w:sz w:val="24"/>
            <w:szCs w:val="24"/>
          </w:rPr>
          <w:fldChar w:fldCharType="end"/>
        </w:r>
        <w:r w:rsidR="00D42B03" w:rsidRPr="00C34119" w:rsidDel="009D2B91">
          <w:rPr>
            <w:rFonts w:cstheme="minorHAnsi"/>
            <w:sz w:val="24"/>
            <w:szCs w:val="24"/>
          </w:rPr>
          <w:delText>)</w:delText>
        </w:r>
        <w:r w:rsidR="004D2705" w:rsidRPr="00C34119" w:rsidDel="009D2B91">
          <w:rPr>
            <w:rFonts w:cstheme="minorHAnsi"/>
            <w:sz w:val="24"/>
            <w:szCs w:val="24"/>
          </w:rPr>
          <w:delText xml:space="preserve">. </w:delText>
        </w:r>
        <w:r w:rsidR="00D41F87" w:rsidRPr="00C34119" w:rsidDel="009D2B91">
          <w:rPr>
            <w:rFonts w:cstheme="minorHAnsi"/>
            <w:sz w:val="24"/>
            <w:szCs w:val="24"/>
          </w:rPr>
          <w:delText xml:space="preserve"> </w:delText>
        </w:r>
      </w:del>
    </w:p>
    <w:p w14:paraId="4887490C" w14:textId="5D881736" w:rsidR="00ED1FBF" w:rsidRPr="001C0EEC" w:rsidRDefault="00C34119" w:rsidP="001C0EEC">
      <w:pPr>
        <w:ind w:firstLine="720"/>
        <w:rPr>
          <w:rFonts w:cstheme="minorHAnsi"/>
          <w:sz w:val="24"/>
          <w:szCs w:val="24"/>
        </w:rPr>
      </w:pPr>
      <w:r w:rsidRPr="001C0EEC">
        <w:rPr>
          <w:sz w:val="24"/>
          <w:szCs w:val="24"/>
        </w:rPr>
        <w:t xml:space="preserve">Our generalized linear models showed Nanaimo River Estuary had significantly lower TPG seed abundance overall (p = 0.02), and Grubbed sites </w:t>
      </w:r>
      <w:del w:id="903" w:author="Lane, Stefanie" w:date="2023-04-10T15:33:00Z">
        <w:r w:rsidRPr="001C0EEC" w:rsidDel="00603783">
          <w:rPr>
            <w:sz w:val="24"/>
            <w:szCs w:val="24"/>
          </w:rPr>
          <w:delText xml:space="preserve">have </w:delText>
        </w:r>
      </w:del>
      <w:ins w:id="904" w:author="Lane, Stefanie" w:date="2023-04-10T15:33:00Z">
        <w:r w:rsidR="00603783">
          <w:rPr>
            <w:sz w:val="24"/>
            <w:szCs w:val="24"/>
          </w:rPr>
          <w:t>had</w:t>
        </w:r>
        <w:r w:rsidR="00603783" w:rsidRPr="001C0EEC">
          <w:rPr>
            <w:sz w:val="24"/>
            <w:szCs w:val="24"/>
          </w:rPr>
          <w:t xml:space="preserve"> </w:t>
        </w:r>
      </w:ins>
      <w:r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ins w:id="905" w:author="Lane, Stefanie" w:date="2023-04-10T14:55:00Z">
        <w:r w:rsidR="00223C80" w:rsidRPr="001C0EEC">
          <w:rPr>
            <w:rFonts w:cstheme="minorHAnsi"/>
            <w:sz w:val="24"/>
            <w:szCs w:val="24"/>
          </w:rPr>
          <w:t xml:space="preserve">Figure </w:t>
        </w:r>
        <w:r w:rsidR="00223C80">
          <w:rPr>
            <w:rFonts w:cstheme="minorHAnsi"/>
            <w:noProof/>
            <w:sz w:val="24"/>
            <w:szCs w:val="24"/>
          </w:rPr>
          <w:t>6</w:t>
        </w:r>
      </w:ins>
      <w:del w:id="906" w:author="Lane, Stefanie" w:date="2023-04-10T14:55:00Z">
        <w:r w:rsidR="00E92E67" w:rsidRPr="001C0EEC" w:rsidDel="00223C80">
          <w:rPr>
            <w:rFonts w:cstheme="minorHAnsi"/>
            <w:sz w:val="24"/>
            <w:szCs w:val="24"/>
          </w:rPr>
          <w:delText xml:space="preserve">Figure </w:delText>
        </w:r>
        <w:r w:rsidR="00E92E67" w:rsidDel="00223C80">
          <w:rPr>
            <w:rFonts w:cstheme="minorHAnsi"/>
            <w:noProof/>
            <w:sz w:val="24"/>
            <w:szCs w:val="24"/>
          </w:rPr>
          <w:delText>6</w:delText>
        </w:r>
      </w:del>
      <w:r w:rsidR="00332266">
        <w:rPr>
          <w:sz w:val="24"/>
          <w:szCs w:val="24"/>
        </w:rPr>
        <w:fldChar w:fldCharType="end"/>
      </w:r>
      <w:r w:rsidRPr="001C0EEC">
        <w:rPr>
          <w:sz w:val="24"/>
          <w:szCs w:val="24"/>
        </w:rPr>
        <w:t>)</w:t>
      </w:r>
      <w:r w:rsidR="00332266">
        <w:rPr>
          <w:sz w:val="24"/>
          <w:szCs w:val="24"/>
        </w:rPr>
        <w:t xml:space="preserve">. </w:t>
      </w:r>
      <w:moveFromRangeStart w:id="907" w:author="Lane, Stefanie" w:date="2023-04-10T15:22:00Z" w:name="move132032556"/>
      <w:moveFrom w:id="908" w:author="Lane, Stefanie" w:date="2023-04-10T15:22:00Z">
        <w:r w:rsidR="00F85B99" w:rsidDel="00B75D79">
          <w:rPr>
            <w:rFonts w:cstheme="minorHAnsi"/>
            <w:sz w:val="24"/>
            <w:szCs w:val="24"/>
          </w:rPr>
          <w:t xml:space="preserve">Indicator species analysis </w:t>
        </w:r>
        <w:r w:rsidR="001155A2" w:rsidDel="00B75D79">
          <w:rPr>
            <w:rFonts w:cstheme="minorHAnsi"/>
            <w:sz w:val="24"/>
            <w:szCs w:val="24"/>
          </w:rPr>
          <w:t xml:space="preserve">identified </w:t>
        </w:r>
        <w:r w:rsidR="00D6429E" w:rsidDel="00B75D79">
          <w:rPr>
            <w:rFonts w:cstheme="minorHAnsi"/>
            <w:i/>
            <w:iCs/>
            <w:sz w:val="24"/>
            <w:szCs w:val="24"/>
          </w:rPr>
          <w:t>Salicornia depressa</w:t>
        </w:r>
        <w:r w:rsidR="00D6429E" w:rsidDel="00B75D79">
          <w:rPr>
            <w:rFonts w:cstheme="minorHAnsi"/>
            <w:sz w:val="24"/>
            <w:szCs w:val="24"/>
          </w:rPr>
          <w:t xml:space="preserve"> as significantly characterizing Grubbed sites, and </w:t>
        </w:r>
        <w:r w:rsidR="00D6429E" w:rsidDel="00B75D79">
          <w:rPr>
            <w:rFonts w:cstheme="minorHAnsi"/>
            <w:i/>
            <w:iCs/>
            <w:sz w:val="24"/>
            <w:szCs w:val="24"/>
          </w:rPr>
          <w:t xml:space="preserve">E. parvula </w:t>
        </w:r>
        <w:r w:rsidR="00D6429E" w:rsidDel="00B75D79">
          <w:rPr>
            <w:rFonts w:cstheme="minorHAnsi"/>
            <w:sz w:val="24"/>
            <w:szCs w:val="24"/>
          </w:rPr>
          <w:t xml:space="preserve">and </w:t>
        </w:r>
        <w:r w:rsidR="00D6429E" w:rsidDel="00B75D79">
          <w:rPr>
            <w:rFonts w:cstheme="minorHAnsi"/>
            <w:i/>
            <w:iCs/>
            <w:sz w:val="24"/>
            <w:szCs w:val="24"/>
          </w:rPr>
          <w:t>S. canadensis</w:t>
        </w:r>
        <w:r w:rsidR="007075F0" w:rsidDel="00B75D79">
          <w:rPr>
            <w:rFonts w:cstheme="minorHAnsi"/>
            <w:sz w:val="24"/>
            <w:szCs w:val="24"/>
          </w:rPr>
          <w:t xml:space="preserve"> as characterizing both Grubbed and 1-year old exclosures. </w:t>
        </w:r>
        <w:moveFromRangeStart w:id="909" w:author="Lane, Stefanie" w:date="2023-04-10T15:22:00Z" w:name="move132032580"/>
        <w:moveFromRangeEnd w:id="907"/>
        <w:r w:rsidR="002E4C29" w:rsidDel="00B75D79">
          <w:rPr>
            <w:rFonts w:cstheme="minorHAnsi"/>
            <w:sz w:val="24"/>
            <w:szCs w:val="24"/>
          </w:rPr>
          <w:t xml:space="preserve">Non-native </w:t>
        </w:r>
        <w:r w:rsidR="002E4C29" w:rsidDel="00B75D79">
          <w:rPr>
            <w:rFonts w:cstheme="minorHAnsi"/>
            <w:i/>
            <w:iCs/>
            <w:sz w:val="24"/>
            <w:szCs w:val="24"/>
          </w:rPr>
          <w:t>A.</w:t>
        </w:r>
        <w:r w:rsidR="00ED1FBF" w:rsidRPr="001C0EEC" w:rsidDel="00B75D79">
          <w:rPr>
            <w:rFonts w:cstheme="minorHAnsi"/>
            <w:i/>
            <w:sz w:val="24"/>
            <w:szCs w:val="24"/>
          </w:rPr>
          <w:t xml:space="preserve"> stolonifera</w:t>
        </w:r>
        <w:r w:rsidR="00ED1FBF" w:rsidRPr="001C0EEC" w:rsidDel="00B75D79">
          <w:rPr>
            <w:rFonts w:cstheme="minorHAnsi"/>
            <w:sz w:val="24"/>
            <w:szCs w:val="24"/>
          </w:rPr>
          <w:t xml:space="preserve"> was both a dominant and indicator species for the surface seed bank in </w:t>
        </w:r>
        <w:r w:rsidR="00383A3A" w:rsidRPr="001C0EEC" w:rsidDel="00B75D79">
          <w:rPr>
            <w:rFonts w:cstheme="minorHAnsi"/>
            <w:sz w:val="24"/>
            <w:szCs w:val="24"/>
          </w:rPr>
          <w:t>Undisturbed</w:t>
        </w:r>
        <w:r w:rsidR="00ED1FBF" w:rsidRPr="001C0EEC" w:rsidDel="00B75D79">
          <w:rPr>
            <w:rFonts w:cstheme="minorHAnsi"/>
            <w:sz w:val="24"/>
            <w:szCs w:val="24"/>
          </w:rPr>
          <w:t xml:space="preserve"> and 10-year old exclosures in the Little Qualicum River Estuary</w:t>
        </w:r>
        <w:r w:rsidR="002E4C29" w:rsidDel="00B75D79">
          <w:rPr>
            <w:rFonts w:cstheme="minorHAnsi"/>
            <w:sz w:val="24"/>
            <w:szCs w:val="24"/>
          </w:rPr>
          <w:t xml:space="preserve">, while native species </w:t>
        </w:r>
        <w:r w:rsidR="002E4C29" w:rsidDel="00B75D79">
          <w:rPr>
            <w:rFonts w:cstheme="minorHAnsi"/>
            <w:i/>
            <w:iCs/>
            <w:sz w:val="24"/>
            <w:szCs w:val="24"/>
          </w:rPr>
          <w:t>C. lyngbyei</w:t>
        </w:r>
        <w:r w:rsidR="002E4C29" w:rsidDel="00B75D79">
          <w:rPr>
            <w:rFonts w:cstheme="minorHAnsi"/>
            <w:sz w:val="24"/>
            <w:szCs w:val="24"/>
          </w:rPr>
          <w:t xml:space="preserve"> was an indicator </w:t>
        </w:r>
        <w:r w:rsidR="002E4C29" w:rsidRPr="00E13A11" w:rsidDel="00B75D79">
          <w:rPr>
            <w:rFonts w:cstheme="minorHAnsi"/>
            <w:sz w:val="24"/>
            <w:szCs w:val="24"/>
          </w:rPr>
          <w:t xml:space="preserve">of Undisturbed surface seed banks. </w:t>
        </w:r>
      </w:moveFrom>
      <w:moveFromRangeEnd w:id="909"/>
    </w:p>
    <w:p w14:paraId="13B98635" w14:textId="3ACC078A" w:rsidR="006A7E5E" w:rsidRPr="001C0EEC" w:rsidDel="00223C80" w:rsidRDefault="004C5824" w:rsidP="001E61C3">
      <w:pPr>
        <w:rPr>
          <w:del w:id="910" w:author="Lane, Stefanie" w:date="2023-04-10T14:55:00Z"/>
          <w:rFonts w:cstheme="minorHAnsi"/>
          <w:sz w:val="24"/>
          <w:szCs w:val="24"/>
        </w:rPr>
      </w:pPr>
      <w:r w:rsidRPr="001C0EEC">
        <w:rPr>
          <w:rFonts w:cstheme="minorHAnsi"/>
          <w:sz w:val="24"/>
          <w:szCs w:val="24"/>
        </w:rPr>
        <w:tab/>
      </w:r>
      <w:del w:id="911" w:author="n" w:date="2023-03-10T12:26:00Z">
        <w:r w:rsidR="004D4636" w:rsidRPr="001C0EEC" w:rsidDel="00C1568B">
          <w:rPr>
            <w:sz w:val="24"/>
            <w:szCs w:val="24"/>
          </w:rPr>
          <w:delText xml:space="preserve">We expected to find greater similarity </w:delText>
        </w:r>
        <w:r w:rsidR="000A55A3" w:rsidRPr="001C0EEC" w:rsidDel="00C1568B">
          <w:rPr>
            <w:sz w:val="24"/>
            <w:szCs w:val="24"/>
          </w:rPr>
          <w:delText xml:space="preserve">of species compositional abundance </w:delText>
        </w:r>
        <w:r w:rsidR="004D4636" w:rsidRPr="001C0EEC" w:rsidDel="00C1568B">
          <w:rPr>
            <w:sz w:val="24"/>
            <w:szCs w:val="24"/>
          </w:rPr>
          <w:delText>between surface seed bank</w:delText>
        </w:r>
        <w:r w:rsidR="000A55A3" w:rsidRPr="001C0EEC" w:rsidDel="00C1568B">
          <w:rPr>
            <w:sz w:val="24"/>
            <w:szCs w:val="24"/>
          </w:rPr>
          <w:delText>s and above-ground vegetation in recently disturbed sites, and greater dissimilarity</w:delText>
        </w:r>
        <w:r w:rsidR="00E02BDE" w:rsidRPr="001C0EEC" w:rsidDel="00C1568B">
          <w:rPr>
            <w:sz w:val="24"/>
            <w:szCs w:val="24"/>
          </w:rPr>
          <w:delText xml:space="preserve"> </w:delText>
        </w:r>
        <w:r w:rsidR="00AC34BB" w:rsidDel="00C1568B">
          <w:rPr>
            <w:sz w:val="24"/>
            <w:szCs w:val="24"/>
          </w:rPr>
          <w:delText xml:space="preserve">between surface seed banks and above-ground vegetation </w:delText>
        </w:r>
        <w:r w:rsidR="00E02BDE" w:rsidRPr="001C0EEC" w:rsidDel="00C1568B">
          <w:rPr>
            <w:sz w:val="24"/>
            <w:szCs w:val="24"/>
          </w:rPr>
          <w:delText xml:space="preserve">at older recovery and undisturbed sites. </w:delText>
        </w:r>
      </w:del>
      <w:commentRangeStart w:id="912"/>
      <w:del w:id="913" w:author="Lane, Stefanie" w:date="2023-04-10T15:13:00Z">
        <w:r w:rsidR="009F4793" w:rsidRPr="001C0EEC" w:rsidDel="00E37158">
          <w:rPr>
            <w:sz w:val="24"/>
            <w:szCs w:val="24"/>
          </w:rPr>
          <w:delText>We found surface</w:delText>
        </w:r>
        <w:r w:rsidR="005C09F0" w:rsidRPr="001C0EEC" w:rsidDel="00E37158">
          <w:rPr>
            <w:sz w:val="24"/>
            <w:szCs w:val="24"/>
          </w:rPr>
          <w:delText xml:space="preserve"> seed banks in Grubbed sites </w:delText>
        </w:r>
        <w:r w:rsidR="00C2459D" w:rsidRPr="001C0EEC" w:rsidDel="00E37158">
          <w:rPr>
            <w:sz w:val="24"/>
            <w:szCs w:val="24"/>
          </w:rPr>
          <w:delText xml:space="preserve">had comparable </w:delText>
        </w:r>
        <w:r w:rsidR="00580DC8" w:rsidRPr="001C0EEC" w:rsidDel="00E37158">
          <w:rPr>
            <w:sz w:val="24"/>
            <w:szCs w:val="24"/>
          </w:rPr>
          <w:delText>richness</w:delText>
        </w:r>
        <w:r w:rsidR="00C2459D" w:rsidRPr="001C0EEC" w:rsidDel="00E37158">
          <w:rPr>
            <w:sz w:val="24"/>
            <w:szCs w:val="24"/>
          </w:rPr>
          <w:delText xml:space="preserve"> to </w:delText>
        </w:r>
        <w:r w:rsidR="00C960CC" w:rsidDel="00E37158">
          <w:rPr>
            <w:sz w:val="24"/>
            <w:szCs w:val="24"/>
          </w:rPr>
          <w:delText>U</w:delText>
        </w:r>
        <w:r w:rsidR="00C2459D" w:rsidRPr="001C0EEC" w:rsidDel="00E37158">
          <w:rPr>
            <w:sz w:val="24"/>
            <w:szCs w:val="24"/>
          </w:rPr>
          <w:delText>ndisturbed sites</w:delText>
        </w:r>
        <w:commentRangeEnd w:id="912"/>
        <w:r w:rsidR="00AF62B7" w:rsidDel="00E37158">
          <w:rPr>
            <w:rStyle w:val="CommentReference"/>
          </w:rPr>
          <w:commentReference w:id="912"/>
        </w:r>
        <w:r w:rsidR="00C2459D" w:rsidRPr="001C0EEC" w:rsidDel="00E37158">
          <w:rPr>
            <w:sz w:val="24"/>
            <w:szCs w:val="24"/>
          </w:rPr>
          <w:delText xml:space="preserve">, </w:delText>
        </w:r>
        <w:r w:rsidR="0040550E" w:rsidDel="00E37158">
          <w:rPr>
            <w:sz w:val="24"/>
            <w:szCs w:val="24"/>
          </w:rPr>
          <w:delText>however</w:delText>
        </w:r>
        <w:r w:rsidR="00EB6829" w:rsidDel="00E37158">
          <w:rPr>
            <w:sz w:val="24"/>
            <w:szCs w:val="24"/>
          </w:rPr>
          <w:delText xml:space="preserve"> we</w:delText>
        </w:r>
      </w:del>
      <w:ins w:id="914" w:author="Lane, Stefanie" w:date="2023-04-10T15:13:00Z">
        <w:r w:rsidR="00E37158">
          <w:rPr>
            <w:sz w:val="24"/>
            <w:szCs w:val="24"/>
          </w:rPr>
          <w:t>We</w:t>
        </w:r>
      </w:ins>
      <w:r w:rsidR="00EB6829">
        <w:rPr>
          <w:sz w:val="24"/>
          <w:szCs w:val="24"/>
        </w:rPr>
        <w:t xml:space="preserve"> found surface seed bank</w:t>
      </w:r>
      <w:del w:id="915" w:author="Lane, Stefanie" w:date="2023-04-10T15:13:00Z">
        <w:r w:rsidR="00EB6829" w:rsidDel="00E37158">
          <w:rPr>
            <w:sz w:val="24"/>
            <w:szCs w:val="24"/>
          </w:rPr>
          <w:delText>s</w:delText>
        </w:r>
      </w:del>
      <w:ins w:id="916" w:author="Lane, Stefanie" w:date="2023-04-10T15:13:00Z">
        <w:r w:rsidR="00E37158">
          <w:rPr>
            <w:sz w:val="24"/>
            <w:szCs w:val="24"/>
          </w:rPr>
          <w:t xml:space="preserve"> composition was</w:t>
        </w:r>
      </w:ins>
      <w:del w:id="917" w:author="Lane, Stefanie" w:date="2023-04-10T15:13:00Z">
        <w:r w:rsidR="00EB6829" w:rsidDel="00E37158">
          <w:rPr>
            <w:sz w:val="24"/>
            <w:szCs w:val="24"/>
          </w:rPr>
          <w:delText xml:space="preserve"> were</w:delText>
        </w:r>
      </w:del>
      <w:ins w:id="918" w:author="Lane, Stefanie" w:date="2023-04-10T14:39:00Z">
        <w:r w:rsidR="005A02F4">
          <w:rPr>
            <w:sz w:val="24"/>
            <w:szCs w:val="24"/>
          </w:rPr>
          <w:t xml:space="preserve"> </w:t>
        </w:r>
      </w:ins>
      <w:del w:id="919" w:author="Lane, Stefanie" w:date="2023-04-10T14:39:00Z">
        <w:r w:rsidR="00EB6829" w:rsidDel="005A02F4">
          <w:rPr>
            <w:sz w:val="24"/>
            <w:szCs w:val="24"/>
          </w:rPr>
          <w:delText xml:space="preserve"> </w:delText>
        </w:r>
        <w:commentRangeStart w:id="920"/>
        <w:r w:rsidR="00EB6829" w:rsidDel="005A02F4">
          <w:rPr>
            <w:sz w:val="24"/>
            <w:szCs w:val="24"/>
          </w:rPr>
          <w:delText xml:space="preserve">dissimilar </w:delText>
        </w:r>
      </w:del>
      <w:commentRangeEnd w:id="920"/>
      <w:ins w:id="921" w:author="Lane, Stefanie" w:date="2023-04-10T14:39:00Z">
        <w:r w:rsidR="005A02F4">
          <w:rPr>
            <w:sz w:val="24"/>
            <w:szCs w:val="24"/>
          </w:rPr>
          <w:t xml:space="preserve">different </w:t>
        </w:r>
      </w:ins>
      <w:r w:rsidR="00C1568B">
        <w:rPr>
          <w:rStyle w:val="CommentReference"/>
        </w:rPr>
        <w:commentReference w:id="920"/>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ins w:id="922" w:author="Lane, Stefanie" w:date="2023-04-10T14:55:00Z">
        <w:r w:rsidR="00223C80" w:rsidRPr="00223C80">
          <w:rPr>
            <w:sz w:val="24"/>
            <w:szCs w:val="24"/>
          </w:rPr>
          <w:t xml:space="preserve">Figure </w:t>
        </w:r>
        <w:r w:rsidR="00223C80" w:rsidRPr="00223C80">
          <w:rPr>
            <w:noProof/>
            <w:sz w:val="24"/>
            <w:szCs w:val="24"/>
          </w:rPr>
          <w:t>5</w:t>
        </w:r>
      </w:ins>
      <w:del w:id="923" w:author="Lane, Stefanie" w:date="2023-04-10T14:55:00Z">
        <w:r w:rsidR="00D04BBD" w:rsidRPr="001C0EEC" w:rsidDel="00223C80">
          <w:rPr>
            <w:sz w:val="24"/>
            <w:szCs w:val="24"/>
          </w:rPr>
          <w:delText xml:space="preserve">Figure </w:delText>
        </w:r>
        <w:r w:rsidR="00D04BBD" w:rsidRPr="001C0EEC" w:rsidDel="00223C80">
          <w:rPr>
            <w:noProof/>
            <w:sz w:val="24"/>
            <w:szCs w:val="24"/>
          </w:rPr>
          <w:delText>4</w:delText>
        </w:r>
      </w:del>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recovers as dominant vegetation, but </w:t>
      </w:r>
      <w:r w:rsidR="00D55862" w:rsidRPr="001C0EEC">
        <w:rPr>
          <w:sz w:val="24"/>
          <w:szCs w:val="24"/>
        </w:rPr>
        <w:t xml:space="preserve">abundance of its seed in the surface </w:t>
      </w:r>
      <w:r w:rsidRPr="001C0EEC">
        <w:rPr>
          <w:sz w:val="24"/>
          <w:szCs w:val="24"/>
        </w:rPr>
        <w:t xml:space="preserve">seed bank is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is </w:t>
      </w:r>
      <w:r w:rsidR="00283734" w:rsidRPr="001C0EEC">
        <w:rPr>
          <w:sz w:val="24"/>
          <w:szCs w:val="24"/>
        </w:rPr>
        <w:t xml:space="preserve">greater at 10-year old sites than in Undisturbed sites. </w:t>
      </w:r>
      <w:r w:rsidR="006A7E5E">
        <w:rPr>
          <w:sz w:val="24"/>
          <w:szCs w:val="24"/>
        </w:rPr>
        <w:t xml:space="preserve">We noted that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but was absent from </w:t>
      </w:r>
      <w:r w:rsidR="009D2ED6">
        <w:rPr>
          <w:rFonts w:cstheme="minorHAnsi"/>
          <w:sz w:val="24"/>
          <w:szCs w:val="24"/>
        </w:rPr>
        <w:t xml:space="preserve">the vegetation and surface seed bank in </w:t>
      </w:r>
      <w:r w:rsidR="00533878" w:rsidRPr="001C0EEC">
        <w:rPr>
          <w:rFonts w:cstheme="minorHAnsi"/>
          <w:sz w:val="24"/>
          <w:szCs w:val="24"/>
        </w:rPr>
        <w:t xml:space="preserve">10-year old </w:t>
      </w:r>
      <w:commentRangeStart w:id="924"/>
      <w:r w:rsidR="00533878" w:rsidRPr="001C0EEC">
        <w:rPr>
          <w:rFonts w:cstheme="minorHAnsi"/>
          <w:sz w:val="24"/>
          <w:szCs w:val="24"/>
        </w:rPr>
        <w:t>exclosures</w:t>
      </w:r>
      <w:commentRangeEnd w:id="924"/>
      <w:r w:rsidR="00C1568B">
        <w:rPr>
          <w:rStyle w:val="CommentReference"/>
        </w:rPr>
        <w:commentReference w:id="924"/>
      </w:r>
      <w:r w:rsidR="009D2ED6">
        <w:rPr>
          <w:rFonts w:cstheme="minorHAnsi"/>
          <w:sz w:val="24"/>
          <w:szCs w:val="24"/>
        </w:rPr>
        <w:t xml:space="preserve">. </w:t>
      </w:r>
    </w:p>
    <w:p w14:paraId="0691D698" w14:textId="77777777" w:rsidR="000F71C5" w:rsidRDefault="000F71C5">
      <w:pPr>
        <w:rPr>
          <w:rFonts w:cstheme="minorHAnsi"/>
          <w:i/>
          <w:iCs/>
          <w:color w:val="44546A" w:themeColor="text2"/>
          <w:sz w:val="24"/>
          <w:szCs w:val="24"/>
        </w:rPr>
      </w:pPr>
      <w:bookmarkStart w:id="925" w:name="_Ref127953140"/>
      <w:r>
        <w:rPr>
          <w:rFonts w:cstheme="minorHAnsi"/>
          <w:sz w:val="24"/>
          <w:szCs w:val="24"/>
        </w:rPr>
        <w:br w:type="page"/>
      </w:r>
    </w:p>
    <w:p w14:paraId="31BD5E9D" w14:textId="04B0AEAA" w:rsidR="000E6572" w:rsidRPr="001C0EEC" w:rsidRDefault="000E6572" w:rsidP="001C0EEC">
      <w:pPr>
        <w:pStyle w:val="Caption"/>
        <w:keepNext/>
        <w:rPr>
          <w:rFonts w:cstheme="minorHAnsi"/>
          <w:sz w:val="24"/>
          <w:szCs w:val="24"/>
        </w:rPr>
      </w:pPr>
      <w:bookmarkStart w:id="926" w:name="_Ref132032693"/>
      <w:r w:rsidRPr="001C0EEC">
        <w:rPr>
          <w:rFonts w:cstheme="minorHAnsi"/>
          <w:sz w:val="24"/>
          <w:szCs w:val="24"/>
        </w:rPr>
        <w:lastRenderedPageBreak/>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2</w:t>
      </w:r>
      <w:r w:rsidRPr="001C0EEC">
        <w:rPr>
          <w:rFonts w:cstheme="minorHAnsi"/>
          <w:sz w:val="24"/>
          <w:szCs w:val="24"/>
        </w:rPr>
        <w:fldChar w:fldCharType="end"/>
      </w:r>
      <w:bookmarkEnd w:id="925"/>
      <w:bookmarkEnd w:id="926"/>
      <w:r w:rsidRPr="001C0EEC">
        <w:rPr>
          <w:rFonts w:cstheme="minorHAnsi"/>
          <w:sz w:val="24"/>
          <w:szCs w:val="24"/>
        </w:rPr>
        <w:t>. Indicator species analysis identifies which species significantly characterize the above-ground vegetation (left panel) and surface seed bank (right panel) for each disturbance condition, or combination of “recently disturbed” (1-year old exclosures and Grubbed sites) and “recovered” (10-year old exclosures and Undisturbed sites) disturbance conditions. Non-native species are indicated by</w:t>
      </w:r>
      <w:r w:rsidR="00183D75" w:rsidRPr="001C0EEC">
        <w:rPr>
          <w:rFonts w:cstheme="minorHAnsi"/>
          <w:sz w:val="24"/>
          <w:szCs w:val="24"/>
        </w:rPr>
        <w:t xml:space="preserve"> asterisk</w:t>
      </w:r>
      <w:r w:rsidRPr="001C0EEC">
        <w:rPr>
          <w:rFonts w:cstheme="minorHAnsi"/>
          <w:sz w:val="24"/>
          <w:szCs w:val="24"/>
        </w:rPr>
        <w:t xml:space="preserve"> (*); tall perennial graminoids indicated by</w:t>
      </w:r>
      <w:r w:rsidR="00183D75" w:rsidRPr="001C0EEC">
        <w:rPr>
          <w:rFonts w:cstheme="minorHAnsi"/>
          <w:sz w:val="24"/>
          <w:szCs w:val="24"/>
        </w:rPr>
        <w:t xml:space="preserve"> plus sign</w:t>
      </w:r>
      <w:r w:rsidRPr="001C0EEC">
        <w:rPr>
          <w:rFonts w:cstheme="minorHAnsi"/>
          <w:sz w:val="24"/>
          <w:szCs w:val="24"/>
        </w:rPr>
        <w:t xml:space="preserve"> (</w:t>
      </w:r>
      <w:r w:rsidRPr="001C0EEC">
        <w:rPr>
          <w:rFonts w:cstheme="minorHAnsi"/>
          <w:sz w:val="24"/>
          <w:szCs w:val="24"/>
          <w:vertAlign w:val="superscript"/>
        </w:rPr>
        <w:t>+</w:t>
      </w:r>
      <w:r w:rsidRPr="001C0EEC">
        <w:rPr>
          <w:rFonts w:cstheme="minorHAnsi"/>
          <w:sz w:val="24"/>
          <w:szCs w:val="24"/>
        </w:rPr>
        <w:t>).</w:t>
      </w:r>
    </w:p>
    <w:tbl>
      <w:tblPr>
        <w:tblW w:w="9541" w:type="dxa"/>
        <w:tblLook w:val="04A0" w:firstRow="1" w:lastRow="0" w:firstColumn="1" w:lastColumn="0" w:noHBand="0" w:noVBand="1"/>
      </w:tblPr>
      <w:tblGrid>
        <w:gridCol w:w="1533"/>
        <w:gridCol w:w="2295"/>
        <w:gridCol w:w="872"/>
        <w:gridCol w:w="340"/>
        <w:gridCol w:w="1433"/>
        <w:gridCol w:w="2174"/>
        <w:gridCol w:w="894"/>
      </w:tblGrid>
      <w:tr w:rsidR="00F46F2F" w:rsidRPr="007C04F1" w14:paraId="32D1C7DC" w14:textId="77777777" w:rsidTr="001C0EEC">
        <w:trPr>
          <w:trHeight w:val="370"/>
        </w:trPr>
        <w:tc>
          <w:tcPr>
            <w:tcW w:w="4700" w:type="dxa"/>
            <w:gridSpan w:val="3"/>
            <w:tcBorders>
              <w:top w:val="nil"/>
              <w:left w:val="nil"/>
              <w:bottom w:val="nil"/>
              <w:right w:val="nil"/>
            </w:tcBorders>
            <w:shd w:val="clear" w:color="auto" w:fill="auto"/>
            <w:noWrap/>
            <w:vAlign w:val="bottom"/>
            <w:hideMark/>
          </w:tcPr>
          <w:p w14:paraId="737D9E27"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Above Ground Vegetation</w:t>
            </w:r>
          </w:p>
        </w:tc>
        <w:tc>
          <w:tcPr>
            <w:tcW w:w="340" w:type="dxa"/>
            <w:tcBorders>
              <w:top w:val="nil"/>
              <w:left w:val="nil"/>
              <w:bottom w:val="nil"/>
              <w:right w:val="nil"/>
            </w:tcBorders>
            <w:shd w:val="clear" w:color="auto" w:fill="auto"/>
            <w:noWrap/>
            <w:vAlign w:val="bottom"/>
            <w:hideMark/>
          </w:tcPr>
          <w:p w14:paraId="352945A4" w14:textId="77777777" w:rsidR="00F46F2F" w:rsidRPr="001C0EEC" w:rsidRDefault="00F46F2F" w:rsidP="00F46F2F">
            <w:pPr>
              <w:spacing w:after="0" w:line="240" w:lineRule="auto"/>
              <w:jc w:val="center"/>
              <w:rPr>
                <w:rFonts w:eastAsia="Times New Roman" w:cstheme="minorHAnsi"/>
                <w:color w:val="000000"/>
                <w:sz w:val="24"/>
                <w:szCs w:val="24"/>
              </w:rPr>
            </w:pPr>
          </w:p>
        </w:tc>
        <w:tc>
          <w:tcPr>
            <w:tcW w:w="4501" w:type="dxa"/>
            <w:gridSpan w:val="3"/>
            <w:tcBorders>
              <w:top w:val="nil"/>
              <w:left w:val="nil"/>
              <w:bottom w:val="nil"/>
              <w:right w:val="nil"/>
            </w:tcBorders>
            <w:shd w:val="clear" w:color="auto" w:fill="auto"/>
            <w:noWrap/>
            <w:vAlign w:val="bottom"/>
            <w:hideMark/>
          </w:tcPr>
          <w:p w14:paraId="0B6167A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Below Ground Seed Bank</w:t>
            </w:r>
          </w:p>
        </w:tc>
      </w:tr>
      <w:tr w:rsidR="00F46F2F" w:rsidRPr="007C04F1" w14:paraId="1C9EC666" w14:textId="77777777" w:rsidTr="001C0EEC">
        <w:trPr>
          <w:trHeight w:val="300"/>
        </w:trPr>
        <w:tc>
          <w:tcPr>
            <w:tcW w:w="1533" w:type="dxa"/>
            <w:tcBorders>
              <w:top w:val="nil"/>
              <w:left w:val="nil"/>
              <w:bottom w:val="single" w:sz="8" w:space="0" w:color="auto"/>
              <w:right w:val="nil"/>
            </w:tcBorders>
            <w:shd w:val="clear" w:color="auto" w:fill="auto"/>
            <w:vAlign w:val="center"/>
            <w:hideMark/>
          </w:tcPr>
          <w:p w14:paraId="34ED0F20"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w:t>
            </w:r>
          </w:p>
        </w:tc>
        <w:tc>
          <w:tcPr>
            <w:tcW w:w="2295" w:type="dxa"/>
            <w:tcBorders>
              <w:top w:val="nil"/>
              <w:left w:val="nil"/>
              <w:bottom w:val="single" w:sz="8" w:space="0" w:color="auto"/>
              <w:right w:val="nil"/>
            </w:tcBorders>
            <w:shd w:val="clear" w:color="auto" w:fill="auto"/>
            <w:noWrap/>
            <w:vAlign w:val="center"/>
            <w:hideMark/>
          </w:tcPr>
          <w:p w14:paraId="056A0E0E"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Species</w:t>
            </w:r>
          </w:p>
        </w:tc>
        <w:tc>
          <w:tcPr>
            <w:tcW w:w="872" w:type="dxa"/>
            <w:tcBorders>
              <w:top w:val="nil"/>
              <w:left w:val="nil"/>
              <w:bottom w:val="single" w:sz="8" w:space="0" w:color="auto"/>
              <w:right w:val="nil"/>
            </w:tcBorders>
            <w:shd w:val="clear" w:color="auto" w:fill="auto"/>
            <w:noWrap/>
            <w:vAlign w:val="center"/>
            <w:hideMark/>
          </w:tcPr>
          <w:p w14:paraId="50A9D0E1"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p-value</w:t>
            </w:r>
          </w:p>
        </w:tc>
        <w:tc>
          <w:tcPr>
            <w:tcW w:w="340" w:type="dxa"/>
            <w:tcBorders>
              <w:top w:val="nil"/>
              <w:left w:val="nil"/>
              <w:bottom w:val="nil"/>
              <w:right w:val="nil"/>
            </w:tcBorders>
            <w:shd w:val="clear" w:color="auto" w:fill="auto"/>
            <w:noWrap/>
            <w:vAlign w:val="bottom"/>
            <w:hideMark/>
          </w:tcPr>
          <w:p w14:paraId="1DBF1E82" w14:textId="77777777" w:rsidR="00F46F2F" w:rsidRPr="001C0EEC" w:rsidRDefault="00F46F2F" w:rsidP="00F46F2F">
            <w:pPr>
              <w:spacing w:after="0" w:line="240" w:lineRule="auto"/>
              <w:jc w:val="center"/>
              <w:rPr>
                <w:rFonts w:eastAsia="Times New Roman" w:cstheme="minorHAnsi"/>
                <w:b/>
                <w:bCs/>
                <w:color w:val="000000"/>
                <w:sz w:val="24"/>
                <w:szCs w:val="24"/>
              </w:rPr>
            </w:pPr>
          </w:p>
        </w:tc>
        <w:tc>
          <w:tcPr>
            <w:tcW w:w="1433" w:type="dxa"/>
            <w:tcBorders>
              <w:top w:val="nil"/>
              <w:left w:val="nil"/>
              <w:bottom w:val="single" w:sz="8" w:space="0" w:color="auto"/>
              <w:right w:val="nil"/>
            </w:tcBorders>
            <w:shd w:val="clear" w:color="auto" w:fill="auto"/>
            <w:vAlign w:val="center"/>
            <w:hideMark/>
          </w:tcPr>
          <w:p w14:paraId="480221BD"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w:t>
            </w:r>
          </w:p>
        </w:tc>
        <w:tc>
          <w:tcPr>
            <w:tcW w:w="2174" w:type="dxa"/>
            <w:tcBorders>
              <w:top w:val="nil"/>
              <w:left w:val="nil"/>
              <w:bottom w:val="single" w:sz="8" w:space="0" w:color="auto"/>
              <w:right w:val="nil"/>
            </w:tcBorders>
            <w:shd w:val="clear" w:color="auto" w:fill="auto"/>
            <w:noWrap/>
            <w:vAlign w:val="center"/>
            <w:hideMark/>
          </w:tcPr>
          <w:p w14:paraId="14D53890"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Species</w:t>
            </w:r>
          </w:p>
        </w:tc>
        <w:tc>
          <w:tcPr>
            <w:tcW w:w="894" w:type="dxa"/>
            <w:tcBorders>
              <w:top w:val="nil"/>
              <w:left w:val="nil"/>
              <w:bottom w:val="single" w:sz="8" w:space="0" w:color="auto"/>
              <w:right w:val="nil"/>
            </w:tcBorders>
            <w:shd w:val="clear" w:color="auto" w:fill="auto"/>
            <w:noWrap/>
            <w:vAlign w:val="center"/>
            <w:hideMark/>
          </w:tcPr>
          <w:p w14:paraId="52E7AB2D"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p-value</w:t>
            </w:r>
          </w:p>
        </w:tc>
      </w:tr>
      <w:tr w:rsidR="00F46F2F" w:rsidRPr="007C04F1" w14:paraId="29C6B2A6"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122E03DC"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2295" w:type="dxa"/>
            <w:tcBorders>
              <w:top w:val="nil"/>
              <w:left w:val="nil"/>
              <w:bottom w:val="single" w:sz="4" w:space="0" w:color="auto"/>
              <w:right w:val="nil"/>
            </w:tcBorders>
            <w:shd w:val="clear" w:color="auto" w:fill="auto"/>
            <w:noWrap/>
            <w:vAlign w:val="bottom"/>
            <w:hideMark/>
          </w:tcPr>
          <w:p w14:paraId="0A56C95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Eleocharis parvula</w:t>
            </w:r>
          </w:p>
        </w:tc>
        <w:tc>
          <w:tcPr>
            <w:tcW w:w="872" w:type="dxa"/>
            <w:tcBorders>
              <w:top w:val="nil"/>
              <w:left w:val="nil"/>
              <w:bottom w:val="single" w:sz="4" w:space="0" w:color="auto"/>
              <w:right w:val="nil"/>
            </w:tcBorders>
            <w:shd w:val="clear" w:color="auto" w:fill="auto"/>
            <w:noWrap/>
            <w:vAlign w:val="bottom"/>
            <w:hideMark/>
          </w:tcPr>
          <w:p w14:paraId="3E77E8B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1926F4CB"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nil"/>
              <w:left w:val="nil"/>
              <w:bottom w:val="single" w:sz="8" w:space="0" w:color="000000"/>
              <w:right w:val="nil"/>
            </w:tcBorders>
            <w:shd w:val="clear" w:color="auto" w:fill="auto"/>
            <w:vAlign w:val="center"/>
            <w:hideMark/>
          </w:tcPr>
          <w:p w14:paraId="0689DA7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2174" w:type="dxa"/>
            <w:vMerge w:val="restart"/>
            <w:tcBorders>
              <w:top w:val="nil"/>
              <w:left w:val="nil"/>
              <w:bottom w:val="single" w:sz="8" w:space="0" w:color="000000"/>
              <w:right w:val="nil"/>
            </w:tcBorders>
            <w:shd w:val="clear" w:color="auto" w:fill="auto"/>
            <w:noWrap/>
            <w:vAlign w:val="center"/>
            <w:hideMark/>
          </w:tcPr>
          <w:p w14:paraId="718E4B49" w14:textId="77777777" w:rsidR="00F46F2F" w:rsidRPr="001C0EEC" w:rsidRDefault="00F46F2F" w:rsidP="001C0EEC">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Salicornia depressa</w:t>
            </w:r>
          </w:p>
        </w:tc>
        <w:tc>
          <w:tcPr>
            <w:tcW w:w="894" w:type="dxa"/>
            <w:vMerge w:val="restart"/>
            <w:tcBorders>
              <w:top w:val="nil"/>
              <w:left w:val="nil"/>
              <w:bottom w:val="single" w:sz="8" w:space="0" w:color="000000"/>
              <w:right w:val="nil"/>
            </w:tcBorders>
            <w:shd w:val="clear" w:color="auto" w:fill="auto"/>
            <w:noWrap/>
            <w:vAlign w:val="center"/>
            <w:hideMark/>
          </w:tcPr>
          <w:p w14:paraId="7AEB23BB"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0.01</w:t>
            </w:r>
          </w:p>
        </w:tc>
      </w:tr>
      <w:tr w:rsidR="00F46F2F" w:rsidRPr="007C04F1" w14:paraId="5A0A40A9" w14:textId="77777777" w:rsidTr="001C0EEC">
        <w:trPr>
          <w:trHeight w:val="300"/>
        </w:trPr>
        <w:tc>
          <w:tcPr>
            <w:tcW w:w="1533" w:type="dxa"/>
            <w:vMerge/>
            <w:tcBorders>
              <w:top w:val="nil"/>
              <w:left w:val="nil"/>
              <w:bottom w:val="single" w:sz="8" w:space="0" w:color="000000"/>
              <w:right w:val="nil"/>
            </w:tcBorders>
            <w:vAlign w:val="center"/>
            <w:hideMark/>
          </w:tcPr>
          <w:p w14:paraId="46C04B91"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5A1FDB88"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Cotula coronopifolia*</w:t>
            </w:r>
          </w:p>
        </w:tc>
        <w:tc>
          <w:tcPr>
            <w:tcW w:w="872" w:type="dxa"/>
            <w:tcBorders>
              <w:top w:val="nil"/>
              <w:left w:val="nil"/>
              <w:bottom w:val="single" w:sz="8" w:space="0" w:color="auto"/>
              <w:right w:val="nil"/>
            </w:tcBorders>
            <w:shd w:val="clear" w:color="auto" w:fill="auto"/>
            <w:noWrap/>
            <w:vAlign w:val="bottom"/>
            <w:hideMark/>
          </w:tcPr>
          <w:p w14:paraId="1335D2C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c>
          <w:tcPr>
            <w:tcW w:w="340" w:type="dxa"/>
            <w:tcBorders>
              <w:top w:val="nil"/>
              <w:left w:val="nil"/>
              <w:bottom w:val="nil"/>
              <w:right w:val="nil"/>
            </w:tcBorders>
            <w:shd w:val="clear" w:color="000000" w:fill="E7E6E6"/>
            <w:noWrap/>
            <w:vAlign w:val="bottom"/>
            <w:hideMark/>
          </w:tcPr>
          <w:p w14:paraId="12E455D2"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nil"/>
              <w:left w:val="nil"/>
              <w:bottom w:val="single" w:sz="8" w:space="0" w:color="000000"/>
              <w:right w:val="nil"/>
            </w:tcBorders>
            <w:vAlign w:val="center"/>
            <w:hideMark/>
          </w:tcPr>
          <w:p w14:paraId="5CBD02DF"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vMerge/>
            <w:tcBorders>
              <w:top w:val="nil"/>
              <w:left w:val="nil"/>
              <w:bottom w:val="single" w:sz="8" w:space="0" w:color="000000"/>
              <w:right w:val="nil"/>
            </w:tcBorders>
            <w:vAlign w:val="center"/>
            <w:hideMark/>
          </w:tcPr>
          <w:p w14:paraId="5A241DF2" w14:textId="77777777" w:rsidR="00F46F2F" w:rsidRPr="001C0EEC" w:rsidRDefault="00F46F2F" w:rsidP="00F46F2F">
            <w:pPr>
              <w:spacing w:after="0" w:line="240" w:lineRule="auto"/>
              <w:rPr>
                <w:rFonts w:eastAsia="Times New Roman" w:cstheme="minorHAnsi"/>
                <w:i/>
                <w:iCs/>
                <w:color w:val="000000"/>
                <w:sz w:val="24"/>
                <w:szCs w:val="24"/>
              </w:rPr>
            </w:pPr>
          </w:p>
        </w:tc>
        <w:tc>
          <w:tcPr>
            <w:tcW w:w="894" w:type="dxa"/>
            <w:vMerge/>
            <w:tcBorders>
              <w:top w:val="nil"/>
              <w:left w:val="nil"/>
              <w:bottom w:val="single" w:sz="8" w:space="0" w:color="000000"/>
              <w:right w:val="nil"/>
            </w:tcBorders>
            <w:vAlign w:val="center"/>
            <w:hideMark/>
          </w:tcPr>
          <w:p w14:paraId="369DAD33" w14:textId="77777777" w:rsidR="00F46F2F" w:rsidRPr="001C0EEC" w:rsidRDefault="00F46F2F" w:rsidP="00F46F2F">
            <w:pPr>
              <w:spacing w:after="0" w:line="240" w:lineRule="auto"/>
              <w:rPr>
                <w:rFonts w:eastAsia="Times New Roman" w:cstheme="minorHAnsi"/>
                <w:color w:val="000000"/>
                <w:sz w:val="24"/>
                <w:szCs w:val="24"/>
              </w:rPr>
            </w:pPr>
          </w:p>
        </w:tc>
      </w:tr>
      <w:tr w:rsidR="00F46F2F" w:rsidRPr="007C04F1" w14:paraId="33FD09E0"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565F8A01" w14:textId="77777777" w:rsidR="00F46F2F" w:rsidRPr="001C0EEC" w:rsidRDefault="00F46F2F" w:rsidP="00F46F2F">
            <w:pPr>
              <w:spacing w:after="0" w:line="240" w:lineRule="auto"/>
              <w:jc w:val="center"/>
              <w:rPr>
                <w:rFonts w:eastAsia="Times New Roman" w:cstheme="minorHAnsi"/>
                <w:color w:val="000000"/>
                <w:sz w:val="24"/>
                <w:szCs w:val="24"/>
              </w:rPr>
            </w:pPr>
            <w:commentRangeStart w:id="927"/>
            <w:r w:rsidRPr="001C0EEC">
              <w:rPr>
                <w:rFonts w:eastAsia="Times New Roman" w:cstheme="minorHAnsi"/>
                <w:color w:val="000000"/>
                <w:sz w:val="24"/>
                <w:szCs w:val="24"/>
              </w:rPr>
              <w:t xml:space="preserve">Grubbed </w:t>
            </w:r>
            <w:commentRangeEnd w:id="927"/>
            <w:r w:rsidR="00AF62B7">
              <w:rPr>
                <w:rStyle w:val="CommentReference"/>
              </w:rPr>
              <w:commentReference w:id="927"/>
            </w:r>
            <w:r w:rsidRPr="001C0EEC">
              <w:rPr>
                <w:rFonts w:eastAsia="Times New Roman" w:cstheme="minorHAnsi"/>
                <w:color w:val="000000"/>
                <w:sz w:val="24"/>
                <w:szCs w:val="24"/>
              </w:rPr>
              <w:t>+ 1-year old exclosures</w:t>
            </w:r>
          </w:p>
        </w:tc>
        <w:tc>
          <w:tcPr>
            <w:tcW w:w="2295" w:type="dxa"/>
            <w:tcBorders>
              <w:top w:val="nil"/>
              <w:left w:val="nil"/>
              <w:bottom w:val="single" w:sz="4" w:space="0" w:color="auto"/>
              <w:right w:val="nil"/>
            </w:tcBorders>
            <w:shd w:val="clear" w:color="auto" w:fill="auto"/>
            <w:noWrap/>
            <w:vAlign w:val="bottom"/>
            <w:hideMark/>
          </w:tcPr>
          <w:p w14:paraId="2A3E36C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Spergularia canadensis</w:t>
            </w:r>
          </w:p>
        </w:tc>
        <w:tc>
          <w:tcPr>
            <w:tcW w:w="872" w:type="dxa"/>
            <w:tcBorders>
              <w:top w:val="nil"/>
              <w:left w:val="nil"/>
              <w:bottom w:val="single" w:sz="4" w:space="0" w:color="auto"/>
              <w:right w:val="nil"/>
            </w:tcBorders>
            <w:shd w:val="clear" w:color="auto" w:fill="auto"/>
            <w:noWrap/>
            <w:vAlign w:val="bottom"/>
            <w:hideMark/>
          </w:tcPr>
          <w:p w14:paraId="2FC97300"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5E4D8BA2"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nil"/>
              <w:left w:val="nil"/>
              <w:bottom w:val="single" w:sz="8" w:space="0" w:color="000000"/>
              <w:right w:val="nil"/>
            </w:tcBorders>
            <w:shd w:val="clear" w:color="auto" w:fill="auto"/>
            <w:vAlign w:val="center"/>
            <w:hideMark/>
          </w:tcPr>
          <w:p w14:paraId="5FF2AE60"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 + 1-year old exclosures</w:t>
            </w:r>
          </w:p>
        </w:tc>
        <w:tc>
          <w:tcPr>
            <w:tcW w:w="2174" w:type="dxa"/>
            <w:tcBorders>
              <w:top w:val="single" w:sz="4" w:space="0" w:color="auto"/>
              <w:left w:val="nil"/>
              <w:bottom w:val="single" w:sz="4" w:space="0" w:color="auto"/>
              <w:right w:val="nil"/>
            </w:tcBorders>
            <w:shd w:val="clear" w:color="auto" w:fill="auto"/>
            <w:noWrap/>
            <w:vAlign w:val="bottom"/>
            <w:hideMark/>
          </w:tcPr>
          <w:p w14:paraId="7C18819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Eleocharis parvula</w:t>
            </w:r>
          </w:p>
        </w:tc>
        <w:tc>
          <w:tcPr>
            <w:tcW w:w="894" w:type="dxa"/>
            <w:tcBorders>
              <w:top w:val="single" w:sz="4" w:space="0" w:color="auto"/>
              <w:left w:val="nil"/>
              <w:bottom w:val="single" w:sz="4" w:space="0" w:color="auto"/>
              <w:right w:val="nil"/>
            </w:tcBorders>
            <w:shd w:val="clear" w:color="auto" w:fill="auto"/>
            <w:noWrap/>
            <w:vAlign w:val="bottom"/>
            <w:hideMark/>
          </w:tcPr>
          <w:p w14:paraId="5331AE6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r>
      <w:tr w:rsidR="00F46F2F" w:rsidRPr="007C04F1" w14:paraId="79C9731D" w14:textId="77777777" w:rsidTr="001C0EEC">
        <w:trPr>
          <w:trHeight w:val="630"/>
        </w:trPr>
        <w:tc>
          <w:tcPr>
            <w:tcW w:w="1533" w:type="dxa"/>
            <w:vMerge/>
            <w:tcBorders>
              <w:top w:val="nil"/>
              <w:left w:val="nil"/>
              <w:bottom w:val="single" w:sz="8" w:space="0" w:color="000000"/>
              <w:right w:val="nil"/>
            </w:tcBorders>
            <w:vAlign w:val="center"/>
            <w:hideMark/>
          </w:tcPr>
          <w:p w14:paraId="0D70A966"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361F6B6C"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Glaux maritima</w:t>
            </w:r>
          </w:p>
        </w:tc>
        <w:tc>
          <w:tcPr>
            <w:tcW w:w="872" w:type="dxa"/>
            <w:tcBorders>
              <w:top w:val="nil"/>
              <w:left w:val="nil"/>
              <w:bottom w:val="single" w:sz="8" w:space="0" w:color="auto"/>
              <w:right w:val="nil"/>
            </w:tcBorders>
            <w:shd w:val="clear" w:color="auto" w:fill="auto"/>
            <w:noWrap/>
            <w:vAlign w:val="bottom"/>
            <w:hideMark/>
          </w:tcPr>
          <w:p w14:paraId="6E68DF0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c>
          <w:tcPr>
            <w:tcW w:w="340" w:type="dxa"/>
            <w:tcBorders>
              <w:top w:val="nil"/>
              <w:left w:val="nil"/>
              <w:bottom w:val="nil"/>
              <w:right w:val="nil"/>
            </w:tcBorders>
            <w:shd w:val="clear" w:color="000000" w:fill="E7E6E6"/>
            <w:noWrap/>
            <w:vAlign w:val="bottom"/>
            <w:hideMark/>
          </w:tcPr>
          <w:p w14:paraId="48402239"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nil"/>
              <w:left w:val="nil"/>
              <w:bottom w:val="single" w:sz="8" w:space="0" w:color="000000"/>
              <w:right w:val="nil"/>
            </w:tcBorders>
            <w:vAlign w:val="center"/>
            <w:hideMark/>
          </w:tcPr>
          <w:p w14:paraId="5F6DBE18"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1022934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Spergularia canadensis</w:t>
            </w:r>
          </w:p>
        </w:tc>
        <w:tc>
          <w:tcPr>
            <w:tcW w:w="894" w:type="dxa"/>
            <w:tcBorders>
              <w:top w:val="nil"/>
              <w:left w:val="nil"/>
              <w:bottom w:val="single" w:sz="8" w:space="0" w:color="auto"/>
              <w:right w:val="nil"/>
            </w:tcBorders>
            <w:shd w:val="clear" w:color="auto" w:fill="auto"/>
            <w:noWrap/>
            <w:vAlign w:val="bottom"/>
            <w:hideMark/>
          </w:tcPr>
          <w:p w14:paraId="197A097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r>
      <w:tr w:rsidR="00F46F2F" w:rsidRPr="007C04F1" w14:paraId="26CE59D6"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405226C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w:t>
            </w:r>
          </w:p>
        </w:tc>
        <w:tc>
          <w:tcPr>
            <w:tcW w:w="2295" w:type="dxa"/>
            <w:vMerge w:val="restart"/>
            <w:tcBorders>
              <w:top w:val="nil"/>
              <w:left w:val="nil"/>
              <w:bottom w:val="single" w:sz="8" w:space="0" w:color="000000"/>
              <w:right w:val="nil"/>
            </w:tcBorders>
            <w:shd w:val="clear" w:color="auto" w:fill="auto"/>
            <w:noWrap/>
            <w:vAlign w:val="center"/>
            <w:hideMark/>
          </w:tcPr>
          <w:p w14:paraId="2AA69B40" w14:textId="7435EBC4" w:rsidR="00F46F2F" w:rsidRPr="001C0EEC" w:rsidRDefault="00F46F2F" w:rsidP="001C0EEC">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Agrostis stolonifera*</w:t>
            </w:r>
            <w:r w:rsidR="00183D75" w:rsidRPr="001C0EEC">
              <w:rPr>
                <w:rFonts w:eastAsia="Times New Roman" w:cstheme="minorHAnsi"/>
                <w:i/>
                <w:iCs/>
                <w:color w:val="000000"/>
                <w:sz w:val="24"/>
                <w:szCs w:val="24"/>
                <w:vertAlign w:val="superscript"/>
              </w:rPr>
              <w:t>+</w:t>
            </w:r>
          </w:p>
        </w:tc>
        <w:tc>
          <w:tcPr>
            <w:tcW w:w="872" w:type="dxa"/>
            <w:vMerge w:val="restart"/>
            <w:tcBorders>
              <w:top w:val="nil"/>
              <w:left w:val="nil"/>
              <w:bottom w:val="single" w:sz="8" w:space="0" w:color="000000"/>
              <w:right w:val="nil"/>
            </w:tcBorders>
            <w:shd w:val="clear" w:color="auto" w:fill="auto"/>
            <w:noWrap/>
            <w:vAlign w:val="center"/>
            <w:hideMark/>
          </w:tcPr>
          <w:p w14:paraId="549EC2DC"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69A65F3D"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single" w:sz="4" w:space="0" w:color="auto"/>
              <w:left w:val="nil"/>
              <w:bottom w:val="single" w:sz="8" w:space="0" w:color="000000"/>
              <w:right w:val="nil"/>
            </w:tcBorders>
            <w:shd w:val="clear" w:color="auto" w:fill="auto"/>
            <w:vAlign w:val="center"/>
            <w:hideMark/>
          </w:tcPr>
          <w:p w14:paraId="2EA0A7E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w:t>
            </w:r>
          </w:p>
        </w:tc>
        <w:tc>
          <w:tcPr>
            <w:tcW w:w="2174" w:type="dxa"/>
            <w:tcBorders>
              <w:top w:val="single" w:sz="4" w:space="0" w:color="auto"/>
              <w:left w:val="nil"/>
              <w:bottom w:val="single" w:sz="4" w:space="0" w:color="auto"/>
              <w:right w:val="nil"/>
            </w:tcBorders>
            <w:shd w:val="clear" w:color="auto" w:fill="auto"/>
            <w:noWrap/>
            <w:vAlign w:val="bottom"/>
            <w:hideMark/>
          </w:tcPr>
          <w:p w14:paraId="64558B8D" w14:textId="64DB4567"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balticus</w:t>
            </w:r>
            <w:r w:rsidR="00B64AE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4" w:space="0" w:color="auto"/>
              <w:right w:val="nil"/>
            </w:tcBorders>
            <w:shd w:val="clear" w:color="auto" w:fill="auto"/>
            <w:noWrap/>
            <w:vAlign w:val="bottom"/>
            <w:hideMark/>
          </w:tcPr>
          <w:p w14:paraId="40D7832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r>
      <w:tr w:rsidR="00F46F2F" w:rsidRPr="007C04F1" w14:paraId="1564F3E3" w14:textId="77777777" w:rsidTr="001C0EEC">
        <w:trPr>
          <w:trHeight w:val="300"/>
        </w:trPr>
        <w:tc>
          <w:tcPr>
            <w:tcW w:w="1533" w:type="dxa"/>
            <w:vMerge/>
            <w:tcBorders>
              <w:top w:val="nil"/>
              <w:left w:val="nil"/>
              <w:bottom w:val="single" w:sz="8" w:space="0" w:color="000000"/>
              <w:right w:val="nil"/>
            </w:tcBorders>
            <w:vAlign w:val="center"/>
            <w:hideMark/>
          </w:tcPr>
          <w:p w14:paraId="55594035"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vMerge/>
            <w:tcBorders>
              <w:top w:val="nil"/>
              <w:left w:val="nil"/>
              <w:bottom w:val="single" w:sz="8" w:space="0" w:color="000000"/>
              <w:right w:val="nil"/>
            </w:tcBorders>
            <w:vAlign w:val="center"/>
            <w:hideMark/>
          </w:tcPr>
          <w:p w14:paraId="5C010672" w14:textId="77777777" w:rsidR="00F46F2F" w:rsidRPr="001C0EEC" w:rsidRDefault="00F46F2F" w:rsidP="00F46F2F">
            <w:pPr>
              <w:spacing w:after="0" w:line="240" w:lineRule="auto"/>
              <w:rPr>
                <w:rFonts w:eastAsia="Times New Roman" w:cstheme="minorHAnsi"/>
                <w:i/>
                <w:iCs/>
                <w:color w:val="000000"/>
                <w:sz w:val="24"/>
                <w:szCs w:val="24"/>
              </w:rPr>
            </w:pPr>
          </w:p>
        </w:tc>
        <w:tc>
          <w:tcPr>
            <w:tcW w:w="872" w:type="dxa"/>
            <w:vMerge/>
            <w:tcBorders>
              <w:top w:val="nil"/>
              <w:left w:val="nil"/>
              <w:bottom w:val="single" w:sz="8" w:space="0" w:color="000000"/>
              <w:right w:val="nil"/>
            </w:tcBorders>
            <w:vAlign w:val="center"/>
            <w:hideMark/>
          </w:tcPr>
          <w:p w14:paraId="2E613169" w14:textId="77777777" w:rsidR="00F46F2F" w:rsidRPr="001C0EEC" w:rsidRDefault="00F46F2F" w:rsidP="00F46F2F">
            <w:pPr>
              <w:spacing w:after="0" w:line="240" w:lineRule="auto"/>
              <w:rPr>
                <w:rFonts w:eastAsia="Times New Roman" w:cstheme="minorHAnsi"/>
                <w:color w:val="000000"/>
                <w:sz w:val="24"/>
                <w:szCs w:val="24"/>
              </w:rPr>
            </w:pPr>
          </w:p>
        </w:tc>
        <w:tc>
          <w:tcPr>
            <w:tcW w:w="340" w:type="dxa"/>
            <w:tcBorders>
              <w:top w:val="nil"/>
              <w:left w:val="nil"/>
              <w:bottom w:val="nil"/>
              <w:right w:val="nil"/>
            </w:tcBorders>
            <w:shd w:val="clear" w:color="000000" w:fill="E7E6E6"/>
            <w:noWrap/>
            <w:vAlign w:val="bottom"/>
            <w:hideMark/>
          </w:tcPr>
          <w:p w14:paraId="61B1557F"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6B29C67F"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3CB0DC6A"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Triglochin maritima</w:t>
            </w:r>
          </w:p>
        </w:tc>
        <w:tc>
          <w:tcPr>
            <w:tcW w:w="894" w:type="dxa"/>
            <w:tcBorders>
              <w:top w:val="nil"/>
              <w:left w:val="nil"/>
              <w:bottom w:val="single" w:sz="8" w:space="0" w:color="auto"/>
              <w:right w:val="nil"/>
            </w:tcBorders>
            <w:shd w:val="clear" w:color="auto" w:fill="auto"/>
            <w:noWrap/>
            <w:vAlign w:val="bottom"/>
            <w:hideMark/>
          </w:tcPr>
          <w:p w14:paraId="6804A619"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0.05</w:t>
            </w:r>
          </w:p>
        </w:tc>
      </w:tr>
      <w:tr w:rsidR="00F46F2F" w:rsidRPr="007C04F1" w14:paraId="582A69F2" w14:textId="77777777" w:rsidTr="001C0EEC">
        <w:trPr>
          <w:trHeight w:val="880"/>
        </w:trPr>
        <w:tc>
          <w:tcPr>
            <w:tcW w:w="1533" w:type="dxa"/>
            <w:tcBorders>
              <w:top w:val="nil"/>
              <w:left w:val="nil"/>
              <w:bottom w:val="single" w:sz="8" w:space="0" w:color="auto"/>
              <w:right w:val="nil"/>
            </w:tcBorders>
            <w:shd w:val="clear" w:color="auto" w:fill="auto"/>
            <w:vAlign w:val="bottom"/>
            <w:hideMark/>
          </w:tcPr>
          <w:p w14:paraId="5CED070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 + Undisturbed</w:t>
            </w:r>
          </w:p>
        </w:tc>
        <w:tc>
          <w:tcPr>
            <w:tcW w:w="2295" w:type="dxa"/>
            <w:tcBorders>
              <w:top w:val="nil"/>
              <w:left w:val="nil"/>
              <w:bottom w:val="single" w:sz="8" w:space="0" w:color="auto"/>
              <w:right w:val="nil"/>
            </w:tcBorders>
            <w:shd w:val="clear" w:color="auto" w:fill="auto"/>
            <w:noWrap/>
            <w:vAlign w:val="center"/>
            <w:hideMark/>
          </w:tcPr>
          <w:p w14:paraId="0C33A742"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Potentilla pacifica</w:t>
            </w:r>
          </w:p>
        </w:tc>
        <w:tc>
          <w:tcPr>
            <w:tcW w:w="872" w:type="dxa"/>
            <w:tcBorders>
              <w:top w:val="nil"/>
              <w:left w:val="nil"/>
              <w:bottom w:val="single" w:sz="8" w:space="0" w:color="auto"/>
              <w:right w:val="nil"/>
            </w:tcBorders>
            <w:shd w:val="clear" w:color="auto" w:fill="auto"/>
            <w:noWrap/>
            <w:vAlign w:val="center"/>
            <w:hideMark/>
          </w:tcPr>
          <w:p w14:paraId="34A4514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center"/>
            <w:hideMark/>
          </w:tcPr>
          <w:p w14:paraId="1ECF5435"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tcBorders>
              <w:top w:val="single" w:sz="4" w:space="0" w:color="auto"/>
              <w:left w:val="nil"/>
              <w:bottom w:val="single" w:sz="8" w:space="0" w:color="auto"/>
              <w:right w:val="nil"/>
            </w:tcBorders>
            <w:shd w:val="clear" w:color="auto" w:fill="auto"/>
            <w:vAlign w:val="center"/>
            <w:hideMark/>
          </w:tcPr>
          <w:p w14:paraId="12DE444E"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 + Undisturbed</w:t>
            </w:r>
          </w:p>
        </w:tc>
        <w:tc>
          <w:tcPr>
            <w:tcW w:w="2174" w:type="dxa"/>
            <w:tcBorders>
              <w:top w:val="single" w:sz="4" w:space="0" w:color="auto"/>
              <w:left w:val="nil"/>
              <w:bottom w:val="single" w:sz="8" w:space="0" w:color="auto"/>
              <w:right w:val="nil"/>
            </w:tcBorders>
            <w:shd w:val="clear" w:color="auto" w:fill="auto"/>
            <w:noWrap/>
            <w:vAlign w:val="center"/>
            <w:hideMark/>
          </w:tcPr>
          <w:p w14:paraId="73EF3003" w14:textId="50E11AFB"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Agrostis stolonifera*</w:t>
            </w:r>
            <w:r w:rsidR="00183D7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8" w:space="0" w:color="auto"/>
              <w:right w:val="nil"/>
            </w:tcBorders>
            <w:shd w:val="clear" w:color="auto" w:fill="auto"/>
            <w:noWrap/>
            <w:vAlign w:val="center"/>
            <w:hideMark/>
          </w:tcPr>
          <w:p w14:paraId="3A11CE7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r>
      <w:tr w:rsidR="00F46F2F" w:rsidRPr="007C04F1" w14:paraId="075AF4D7"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6E2F440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2295" w:type="dxa"/>
            <w:tcBorders>
              <w:top w:val="nil"/>
              <w:left w:val="nil"/>
              <w:bottom w:val="single" w:sz="4" w:space="0" w:color="auto"/>
              <w:right w:val="nil"/>
            </w:tcBorders>
            <w:shd w:val="clear" w:color="auto" w:fill="auto"/>
            <w:noWrap/>
            <w:vAlign w:val="bottom"/>
            <w:hideMark/>
          </w:tcPr>
          <w:p w14:paraId="26519597" w14:textId="4ED7C0CA"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balticus</w:t>
            </w:r>
            <w:r w:rsidR="00183D75" w:rsidRPr="001C0EEC">
              <w:rPr>
                <w:rFonts w:eastAsia="Times New Roman" w:cstheme="minorHAnsi"/>
                <w:i/>
                <w:iCs/>
                <w:color w:val="000000"/>
                <w:sz w:val="24"/>
                <w:szCs w:val="24"/>
                <w:vertAlign w:val="superscript"/>
              </w:rPr>
              <w:t>+</w:t>
            </w:r>
          </w:p>
        </w:tc>
        <w:tc>
          <w:tcPr>
            <w:tcW w:w="872" w:type="dxa"/>
            <w:tcBorders>
              <w:top w:val="nil"/>
              <w:left w:val="nil"/>
              <w:bottom w:val="single" w:sz="4" w:space="0" w:color="auto"/>
              <w:right w:val="nil"/>
            </w:tcBorders>
            <w:shd w:val="clear" w:color="auto" w:fill="auto"/>
            <w:noWrap/>
            <w:vAlign w:val="bottom"/>
            <w:hideMark/>
          </w:tcPr>
          <w:p w14:paraId="22E47BA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c>
          <w:tcPr>
            <w:tcW w:w="340" w:type="dxa"/>
            <w:tcBorders>
              <w:top w:val="nil"/>
              <w:left w:val="nil"/>
              <w:bottom w:val="nil"/>
              <w:right w:val="nil"/>
            </w:tcBorders>
            <w:shd w:val="clear" w:color="000000" w:fill="E7E6E6"/>
            <w:noWrap/>
            <w:vAlign w:val="bottom"/>
            <w:hideMark/>
          </w:tcPr>
          <w:p w14:paraId="326784B0"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single" w:sz="4" w:space="0" w:color="auto"/>
              <w:left w:val="nil"/>
              <w:bottom w:val="single" w:sz="8" w:space="0" w:color="000000"/>
              <w:right w:val="nil"/>
            </w:tcBorders>
            <w:shd w:val="clear" w:color="auto" w:fill="auto"/>
            <w:vAlign w:val="center"/>
            <w:hideMark/>
          </w:tcPr>
          <w:p w14:paraId="485A2C6D"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2174" w:type="dxa"/>
            <w:tcBorders>
              <w:top w:val="single" w:sz="4" w:space="0" w:color="auto"/>
              <w:left w:val="nil"/>
              <w:bottom w:val="single" w:sz="4" w:space="0" w:color="auto"/>
              <w:right w:val="nil"/>
            </w:tcBorders>
            <w:shd w:val="clear" w:color="auto" w:fill="auto"/>
            <w:noWrap/>
            <w:vAlign w:val="bottom"/>
            <w:hideMark/>
          </w:tcPr>
          <w:p w14:paraId="46673F4B" w14:textId="66D4F5E9"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Carex lyngbyei</w:t>
            </w:r>
            <w:r w:rsidR="00183D7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4" w:space="0" w:color="auto"/>
              <w:right w:val="nil"/>
            </w:tcBorders>
            <w:shd w:val="clear" w:color="auto" w:fill="auto"/>
            <w:noWrap/>
            <w:vAlign w:val="bottom"/>
            <w:hideMark/>
          </w:tcPr>
          <w:p w14:paraId="01F3F71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r>
      <w:tr w:rsidR="00F46F2F" w:rsidRPr="007C04F1" w14:paraId="69300CB5" w14:textId="77777777" w:rsidTr="001C0EEC">
        <w:trPr>
          <w:trHeight w:val="290"/>
        </w:trPr>
        <w:tc>
          <w:tcPr>
            <w:tcW w:w="1533" w:type="dxa"/>
            <w:vMerge/>
            <w:tcBorders>
              <w:top w:val="nil"/>
              <w:left w:val="nil"/>
              <w:bottom w:val="single" w:sz="8" w:space="0" w:color="000000"/>
              <w:right w:val="nil"/>
            </w:tcBorders>
            <w:vAlign w:val="center"/>
            <w:hideMark/>
          </w:tcPr>
          <w:p w14:paraId="476F9A86"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4" w:space="0" w:color="auto"/>
              <w:right w:val="nil"/>
            </w:tcBorders>
            <w:shd w:val="clear" w:color="auto" w:fill="auto"/>
            <w:noWrap/>
            <w:vAlign w:val="bottom"/>
            <w:hideMark/>
          </w:tcPr>
          <w:p w14:paraId="1F87DCEA" w14:textId="460BE1C5"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Carex lyngbyei</w:t>
            </w:r>
            <w:r w:rsidR="00183D75" w:rsidRPr="001C0EEC">
              <w:rPr>
                <w:rFonts w:eastAsia="Times New Roman" w:cstheme="minorHAnsi"/>
                <w:i/>
                <w:iCs/>
                <w:color w:val="000000"/>
                <w:sz w:val="24"/>
                <w:szCs w:val="24"/>
                <w:vertAlign w:val="superscript"/>
              </w:rPr>
              <w:t>+</w:t>
            </w:r>
          </w:p>
        </w:tc>
        <w:tc>
          <w:tcPr>
            <w:tcW w:w="872" w:type="dxa"/>
            <w:tcBorders>
              <w:top w:val="nil"/>
              <w:left w:val="nil"/>
              <w:bottom w:val="single" w:sz="4" w:space="0" w:color="auto"/>
              <w:right w:val="nil"/>
            </w:tcBorders>
            <w:shd w:val="clear" w:color="auto" w:fill="auto"/>
            <w:noWrap/>
            <w:vAlign w:val="bottom"/>
            <w:hideMark/>
          </w:tcPr>
          <w:p w14:paraId="3A32CA2F"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c>
          <w:tcPr>
            <w:tcW w:w="340" w:type="dxa"/>
            <w:tcBorders>
              <w:top w:val="nil"/>
              <w:left w:val="nil"/>
              <w:bottom w:val="nil"/>
              <w:right w:val="nil"/>
            </w:tcBorders>
            <w:shd w:val="clear" w:color="000000" w:fill="E7E6E6"/>
            <w:noWrap/>
            <w:vAlign w:val="bottom"/>
            <w:hideMark/>
          </w:tcPr>
          <w:p w14:paraId="49834A5C"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4CC88ABB"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4" w:space="0" w:color="auto"/>
              <w:right w:val="nil"/>
            </w:tcBorders>
            <w:shd w:val="clear" w:color="auto" w:fill="auto"/>
            <w:noWrap/>
            <w:vAlign w:val="bottom"/>
            <w:hideMark/>
          </w:tcPr>
          <w:p w14:paraId="447F0392"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Cotula coronopifolia*</w:t>
            </w:r>
          </w:p>
        </w:tc>
        <w:tc>
          <w:tcPr>
            <w:tcW w:w="894" w:type="dxa"/>
            <w:tcBorders>
              <w:top w:val="nil"/>
              <w:left w:val="nil"/>
              <w:bottom w:val="single" w:sz="4" w:space="0" w:color="auto"/>
              <w:right w:val="nil"/>
            </w:tcBorders>
            <w:shd w:val="clear" w:color="auto" w:fill="auto"/>
            <w:noWrap/>
            <w:vAlign w:val="bottom"/>
            <w:hideMark/>
          </w:tcPr>
          <w:p w14:paraId="57B8D77F"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r>
      <w:tr w:rsidR="00F46F2F" w:rsidRPr="007C04F1" w14:paraId="16D16979" w14:textId="77777777" w:rsidTr="001C0EEC">
        <w:trPr>
          <w:trHeight w:val="290"/>
        </w:trPr>
        <w:tc>
          <w:tcPr>
            <w:tcW w:w="1533" w:type="dxa"/>
            <w:vMerge/>
            <w:tcBorders>
              <w:top w:val="nil"/>
              <w:left w:val="nil"/>
              <w:bottom w:val="single" w:sz="8" w:space="0" w:color="000000"/>
              <w:right w:val="nil"/>
            </w:tcBorders>
            <w:vAlign w:val="center"/>
            <w:hideMark/>
          </w:tcPr>
          <w:p w14:paraId="73647955"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708F9C33"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Triglochin maritima</w:t>
            </w:r>
          </w:p>
        </w:tc>
        <w:tc>
          <w:tcPr>
            <w:tcW w:w="872" w:type="dxa"/>
            <w:tcBorders>
              <w:top w:val="nil"/>
              <w:left w:val="nil"/>
              <w:bottom w:val="single" w:sz="8" w:space="0" w:color="auto"/>
              <w:right w:val="nil"/>
            </w:tcBorders>
            <w:shd w:val="clear" w:color="auto" w:fill="auto"/>
            <w:noWrap/>
            <w:vAlign w:val="bottom"/>
            <w:hideMark/>
          </w:tcPr>
          <w:p w14:paraId="5068472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c>
          <w:tcPr>
            <w:tcW w:w="340" w:type="dxa"/>
            <w:tcBorders>
              <w:top w:val="nil"/>
              <w:left w:val="nil"/>
              <w:bottom w:val="nil"/>
              <w:right w:val="nil"/>
            </w:tcBorders>
            <w:shd w:val="clear" w:color="000000" w:fill="E7E6E6"/>
            <w:noWrap/>
            <w:vAlign w:val="bottom"/>
            <w:hideMark/>
          </w:tcPr>
          <w:p w14:paraId="4B7DF83C"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3AA8EC91"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7D883730" w14:textId="12EAC69C"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articulatus</w:t>
            </w:r>
            <w:r w:rsidR="00183D75" w:rsidRPr="001C0EEC">
              <w:rPr>
                <w:rFonts w:eastAsia="Times New Roman" w:cstheme="minorHAnsi"/>
                <w:i/>
                <w:iCs/>
                <w:color w:val="000000"/>
                <w:sz w:val="24"/>
                <w:szCs w:val="24"/>
                <w:vertAlign w:val="superscript"/>
              </w:rPr>
              <w:t>+</w:t>
            </w:r>
          </w:p>
        </w:tc>
        <w:tc>
          <w:tcPr>
            <w:tcW w:w="894" w:type="dxa"/>
            <w:tcBorders>
              <w:top w:val="nil"/>
              <w:left w:val="nil"/>
              <w:bottom w:val="single" w:sz="8" w:space="0" w:color="auto"/>
              <w:right w:val="nil"/>
            </w:tcBorders>
            <w:shd w:val="clear" w:color="auto" w:fill="auto"/>
            <w:noWrap/>
            <w:vAlign w:val="bottom"/>
            <w:hideMark/>
          </w:tcPr>
          <w:p w14:paraId="6DBA155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r>
    </w:tbl>
    <w:p w14:paraId="617038CC" w14:textId="293FE7B1" w:rsidR="007159F4" w:rsidRPr="001C0EEC" w:rsidRDefault="007159F4" w:rsidP="001E61C3">
      <w:pPr>
        <w:rPr>
          <w:rFonts w:cstheme="minorHAnsi"/>
          <w:sz w:val="24"/>
          <w:szCs w:val="24"/>
        </w:rPr>
      </w:pPr>
    </w:p>
    <w:p w14:paraId="13A83544" w14:textId="7FFA5D40" w:rsidR="007159F4" w:rsidRDefault="007159F4">
      <w:pPr>
        <w:rPr>
          <w:ins w:id="928" w:author="Lane, Stefanie" w:date="2023-04-10T14:55:00Z"/>
          <w:rFonts w:cstheme="minorHAnsi"/>
          <w:sz w:val="24"/>
          <w:szCs w:val="24"/>
        </w:rPr>
      </w:pPr>
    </w:p>
    <w:p w14:paraId="5835197F" w14:textId="77777777" w:rsidR="00CC12B5" w:rsidRDefault="00CC12B5">
      <w:pPr>
        <w:rPr>
          <w:ins w:id="929" w:author="Lane, Stefanie" w:date="2023-04-10T14:55:00Z"/>
          <w:rFonts w:cstheme="minorHAnsi"/>
          <w:sz w:val="24"/>
          <w:szCs w:val="24"/>
        </w:rPr>
      </w:pPr>
    </w:p>
    <w:p w14:paraId="03EA210F" w14:textId="77777777" w:rsidR="00CC12B5" w:rsidRDefault="00CC12B5">
      <w:pPr>
        <w:rPr>
          <w:ins w:id="930" w:author="Lane, Stefanie" w:date="2023-04-10T14:55:00Z"/>
          <w:rFonts w:cstheme="minorHAnsi"/>
          <w:sz w:val="24"/>
          <w:szCs w:val="24"/>
        </w:rPr>
      </w:pPr>
    </w:p>
    <w:p w14:paraId="6EA3AB1A" w14:textId="77777777" w:rsidR="00CC12B5" w:rsidRDefault="00CC12B5">
      <w:pPr>
        <w:rPr>
          <w:ins w:id="931" w:author="Lane, Stefanie" w:date="2023-04-10T14:55:00Z"/>
          <w:rFonts w:cstheme="minorHAnsi"/>
          <w:sz w:val="24"/>
          <w:szCs w:val="24"/>
        </w:rPr>
      </w:pPr>
    </w:p>
    <w:p w14:paraId="21379CD5" w14:textId="77777777" w:rsidR="00CC12B5" w:rsidRDefault="00CC12B5">
      <w:pPr>
        <w:rPr>
          <w:ins w:id="932" w:author="Lane, Stefanie" w:date="2023-04-10T14:55:00Z"/>
          <w:rFonts w:cstheme="minorHAnsi"/>
          <w:sz w:val="24"/>
          <w:szCs w:val="24"/>
        </w:rPr>
      </w:pPr>
    </w:p>
    <w:p w14:paraId="1E960AAF" w14:textId="77777777" w:rsidR="00CC12B5" w:rsidRDefault="00CC12B5">
      <w:pPr>
        <w:rPr>
          <w:ins w:id="933" w:author="Lane, Stefanie" w:date="2023-04-10T14:55:00Z"/>
          <w:rFonts w:cstheme="minorHAnsi"/>
          <w:sz w:val="24"/>
          <w:szCs w:val="24"/>
        </w:rPr>
      </w:pPr>
    </w:p>
    <w:p w14:paraId="383A222A" w14:textId="77777777" w:rsidR="00CC12B5" w:rsidRDefault="00CC12B5">
      <w:pPr>
        <w:rPr>
          <w:ins w:id="934" w:author="Lane, Stefanie" w:date="2023-04-10T14:55:00Z"/>
          <w:rFonts w:cstheme="minorHAnsi"/>
          <w:sz w:val="24"/>
          <w:szCs w:val="24"/>
        </w:rPr>
      </w:pPr>
    </w:p>
    <w:p w14:paraId="01C1A86E" w14:textId="77777777" w:rsidR="00CC12B5" w:rsidRDefault="00CC12B5">
      <w:pPr>
        <w:rPr>
          <w:ins w:id="935" w:author="Lane, Stefanie" w:date="2023-04-10T14:55:00Z"/>
          <w:rFonts w:cstheme="minorHAnsi"/>
          <w:sz w:val="24"/>
          <w:szCs w:val="24"/>
        </w:rPr>
      </w:pPr>
    </w:p>
    <w:p w14:paraId="50067BE0" w14:textId="77777777" w:rsidR="00CC12B5" w:rsidRDefault="00CC12B5">
      <w:pPr>
        <w:rPr>
          <w:ins w:id="936" w:author="Lane, Stefanie" w:date="2023-04-10T14:55:00Z"/>
          <w:rFonts w:cstheme="minorHAnsi"/>
          <w:sz w:val="24"/>
          <w:szCs w:val="24"/>
        </w:rPr>
      </w:pPr>
    </w:p>
    <w:p w14:paraId="4AB71D48" w14:textId="77777777" w:rsidR="00CC12B5" w:rsidRDefault="00CC12B5">
      <w:pPr>
        <w:rPr>
          <w:ins w:id="937" w:author="Lane, Stefanie" w:date="2023-04-10T14:55:00Z"/>
          <w:rFonts w:cstheme="minorHAnsi"/>
          <w:sz w:val="24"/>
          <w:szCs w:val="24"/>
        </w:rPr>
      </w:pPr>
    </w:p>
    <w:p w14:paraId="43D90E71" w14:textId="77777777" w:rsidR="00CC12B5" w:rsidRDefault="00CC12B5">
      <w:pPr>
        <w:rPr>
          <w:ins w:id="938" w:author="Lane, Stefanie" w:date="2023-04-10T14:55:00Z"/>
          <w:rFonts w:cstheme="minorHAnsi"/>
          <w:sz w:val="24"/>
          <w:szCs w:val="24"/>
        </w:rPr>
      </w:pPr>
    </w:p>
    <w:p w14:paraId="71A7825B" w14:textId="77777777" w:rsidR="00CC12B5" w:rsidRDefault="00CC12B5" w:rsidP="00CC12B5">
      <w:pPr>
        <w:keepNext/>
        <w:rPr>
          <w:moveTo w:id="939" w:author="Lane, Stefanie" w:date="2023-04-10T14:55:00Z"/>
        </w:rPr>
      </w:pPr>
      <w:moveToRangeStart w:id="940" w:author="Lane, Stefanie" w:date="2023-04-10T14:55:00Z" w:name="move132030935"/>
      <w:moveTo w:id="941" w:author="Lane, Stefanie" w:date="2023-04-10T14:55:00Z">
        <w:r>
          <w:rPr>
            <w:noProof/>
          </w:rPr>
          <w:drawing>
            <wp:inline distT="0" distB="0" distL="0" distR="0" wp14:anchorId="4A954632" wp14:editId="5BB2B957">
              <wp:extent cx="5943600" cy="4754880"/>
              <wp:effectExtent l="0" t="0" r="0" b="7620"/>
              <wp:docPr id="574115918" name="Picture 5741159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moveTo>
    </w:p>
    <w:p w14:paraId="4240CA14" w14:textId="30579117" w:rsidR="00CC12B5" w:rsidRDefault="00CC12B5" w:rsidP="00CC12B5">
      <w:pPr>
        <w:pStyle w:val="Caption"/>
        <w:rPr>
          <w:moveTo w:id="942" w:author="Lane, Stefanie" w:date="2023-04-10T14:55:00Z"/>
        </w:rPr>
      </w:pPr>
      <w:bookmarkStart w:id="943" w:name="_Ref128237364"/>
      <w:moveTo w:id="944" w:author="Lane, Stefanie" w:date="2023-04-10T14:55:00Z">
        <w:r>
          <w:t xml:space="preserve">Figure </w:t>
        </w:r>
        <w:r>
          <w:fldChar w:fldCharType="begin"/>
        </w:r>
        <w:r>
          <w:instrText xml:space="preserve"> SEQ Figure \* ARABIC </w:instrText>
        </w:r>
        <w:r>
          <w:fldChar w:fldCharType="separate"/>
        </w:r>
      </w:moveTo>
      <w:ins w:id="945" w:author="Lane, Stefanie" w:date="2023-04-10T14:55:00Z">
        <w:r w:rsidR="00223C80">
          <w:rPr>
            <w:noProof/>
          </w:rPr>
          <w:t>3</w:t>
        </w:r>
      </w:ins>
      <w:moveTo w:id="946" w:author="Lane, Stefanie" w:date="2023-04-10T14:55:00Z">
        <w:del w:id="947" w:author="Lane, Stefanie" w:date="2023-04-10T14:55:00Z">
          <w:r w:rsidDel="00223C80">
            <w:rPr>
              <w:noProof/>
            </w:rPr>
            <w:delText>5</w:delText>
          </w:r>
        </w:del>
        <w:r>
          <w:rPr>
            <w:noProof/>
          </w:rPr>
          <w:fldChar w:fldCharType="end"/>
        </w:r>
        <w:bookmarkEnd w:id="943"/>
        <w:r>
          <w:t xml:space="preserve">. Species richness of native vs. non-native plants was even among disturbance categories in both Nanaimo and Little Qualicum River Estuaries for both above-ground vegetation and surface seed banks. </w:t>
        </w:r>
      </w:moveTo>
    </w:p>
    <w:moveToRangeEnd w:id="940"/>
    <w:p w14:paraId="638BB140" w14:textId="77777777" w:rsidR="00CC12B5" w:rsidRDefault="00CC12B5">
      <w:pPr>
        <w:rPr>
          <w:rFonts w:cstheme="minorHAnsi"/>
          <w:sz w:val="24"/>
          <w:szCs w:val="24"/>
        </w:rPr>
      </w:pPr>
    </w:p>
    <w:p w14:paraId="42D84CE5" w14:textId="77777777" w:rsidR="009D7A8D" w:rsidRPr="001C0EEC" w:rsidRDefault="009D7A8D" w:rsidP="001C0EEC">
      <w:pPr>
        <w:rPr>
          <w:rFonts w:cstheme="minorHAnsi"/>
          <w:sz w:val="24"/>
          <w:szCs w:val="24"/>
        </w:rPr>
      </w:pPr>
    </w:p>
    <w:p w14:paraId="4C782C23" w14:textId="77777777" w:rsidR="004A6776" w:rsidRPr="001C0EEC" w:rsidRDefault="004A6776" w:rsidP="004A6776">
      <w:pPr>
        <w:keepNext/>
        <w:rPr>
          <w:rFonts w:cstheme="minorHAnsi"/>
          <w:sz w:val="24"/>
          <w:szCs w:val="24"/>
        </w:rPr>
      </w:pPr>
      <w:r w:rsidRPr="001C0EEC">
        <w:rPr>
          <w:rFonts w:cstheme="minorHAnsi"/>
          <w:noProof/>
          <w:sz w:val="24"/>
          <w:szCs w:val="24"/>
        </w:rPr>
        <w:lastRenderedPageBreak/>
        <w:drawing>
          <wp:inline distT="0" distB="0" distL="0" distR="0" wp14:anchorId="38C7A9FD" wp14:editId="0651D62D">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9421FB8" w14:textId="238612D2" w:rsidR="004A6776" w:rsidRPr="001C0EEC" w:rsidRDefault="004A6776" w:rsidP="004A6776">
      <w:pPr>
        <w:pStyle w:val="Caption"/>
        <w:rPr>
          <w:rFonts w:cstheme="minorHAnsi"/>
          <w:sz w:val="24"/>
          <w:szCs w:val="24"/>
        </w:rPr>
      </w:pPr>
      <w:bookmarkStart w:id="948" w:name="_Ref112945173"/>
      <w:commentRangeStart w:id="949"/>
      <w:r w:rsidRPr="001C0EEC">
        <w:rPr>
          <w:rFonts w:cstheme="minorHAnsi"/>
          <w:sz w:val="24"/>
          <w:szCs w:val="24"/>
        </w:rPr>
        <w:t xml:space="preserve">Figure </w:t>
      </w:r>
      <w:commentRangeEnd w:id="949"/>
      <w:r w:rsidR="00D06E4F">
        <w:rPr>
          <w:rStyle w:val="CommentReference"/>
          <w:i w:val="0"/>
          <w:iCs w:val="0"/>
          <w:color w:val="auto"/>
        </w:rPr>
        <w:commentReference w:id="949"/>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ins w:id="950" w:author="Lane, Stefanie" w:date="2023-04-10T14:55:00Z">
        <w:r w:rsidR="00223C80">
          <w:rPr>
            <w:rFonts w:cstheme="minorHAnsi"/>
            <w:noProof/>
            <w:sz w:val="24"/>
            <w:szCs w:val="24"/>
          </w:rPr>
          <w:t>4</w:t>
        </w:r>
      </w:ins>
      <w:del w:id="951" w:author="Lane, Stefanie" w:date="2023-04-10T14:55:00Z">
        <w:r w:rsidR="00E92E67" w:rsidDel="00223C80">
          <w:rPr>
            <w:rFonts w:cstheme="minorHAnsi"/>
            <w:noProof/>
            <w:sz w:val="24"/>
            <w:szCs w:val="24"/>
          </w:rPr>
          <w:delText>3</w:delText>
        </w:r>
      </w:del>
      <w:r w:rsidRPr="001C0EEC">
        <w:rPr>
          <w:rFonts w:cstheme="minorHAnsi"/>
          <w:noProof/>
          <w:sz w:val="24"/>
          <w:szCs w:val="24"/>
        </w:rPr>
        <w:fldChar w:fldCharType="end"/>
      </w:r>
      <w:bookmarkEnd w:id="948"/>
      <w:r w:rsidRPr="001C0EEC">
        <w:rPr>
          <w:rFonts w:cstheme="minorHAnsi"/>
          <w:sz w:val="24"/>
          <w:szCs w:val="24"/>
        </w:rPr>
        <w:t>. Above-ground cover abundance of key functional group ‘</w:t>
      </w:r>
      <w:r w:rsidR="00964A73" w:rsidRPr="001C0EEC">
        <w:rPr>
          <w:rFonts w:cstheme="minorHAnsi"/>
          <w:sz w:val="24"/>
          <w:szCs w:val="24"/>
        </w:rPr>
        <w:t xml:space="preserve">tall, </w:t>
      </w:r>
      <w:r w:rsidRPr="001C0EEC">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nearly equal abundance of non-native and native graminoid seed in 10-year old exclosures, and </w:t>
      </w:r>
      <w:r w:rsidRPr="008E3610">
        <w:rPr>
          <w:rFonts w:cstheme="minorHAnsi"/>
          <w:sz w:val="24"/>
          <w:szCs w:val="24"/>
        </w:rPr>
        <w:t>significantly</w:t>
      </w:r>
      <w:r w:rsidRPr="001C0EEC">
        <w:rPr>
          <w:rFonts w:cstheme="minorHAnsi"/>
          <w:sz w:val="24"/>
          <w:szCs w:val="24"/>
        </w:rPr>
        <w:t xml:space="preserve"> greater representation of non-native than native graminoid seed in</w:t>
      </w:r>
      <w:r w:rsidR="008E3610">
        <w:rPr>
          <w:rFonts w:cstheme="minorHAnsi"/>
          <w:sz w:val="24"/>
          <w:szCs w:val="24"/>
        </w:rPr>
        <w:t xml:space="preserve"> U</w:t>
      </w:r>
      <w:r w:rsidRPr="001C0EEC">
        <w:rPr>
          <w:rFonts w:cstheme="minorHAnsi"/>
          <w:sz w:val="24"/>
          <w:szCs w:val="24"/>
        </w:rPr>
        <w:t>ndisturbed sites in Little Qualicum Estuary.</w:t>
      </w:r>
    </w:p>
    <w:p w14:paraId="7FFC5810" w14:textId="51A758B9" w:rsidR="007159F4" w:rsidRPr="001C0EEC" w:rsidRDefault="007159F4">
      <w:pPr>
        <w:rPr>
          <w:rFonts w:eastAsia="Times New Roman" w:cstheme="minorHAnsi"/>
          <w:sz w:val="24"/>
          <w:szCs w:val="24"/>
        </w:rPr>
      </w:pPr>
      <w:r w:rsidRPr="001C0EEC">
        <w:rPr>
          <w:rFonts w:eastAsia="Times New Roman" w:cstheme="minorHAnsi"/>
          <w:sz w:val="24"/>
          <w:szCs w:val="24"/>
        </w:rPr>
        <w:br w:type="page"/>
      </w:r>
    </w:p>
    <w:p w14:paraId="40F57436" w14:textId="77777777" w:rsidR="00477F0A" w:rsidRPr="001C0EEC" w:rsidRDefault="0065246A" w:rsidP="001C0EEC">
      <w:pPr>
        <w:keepNext/>
        <w:rPr>
          <w:rFonts w:cstheme="minorHAnsi"/>
          <w:sz w:val="24"/>
          <w:szCs w:val="24"/>
        </w:rPr>
      </w:pPr>
      <w:r w:rsidRPr="001C0EEC">
        <w:rPr>
          <w:rFonts w:eastAsia="Times New Roman" w:cstheme="minorHAnsi"/>
          <w:noProof/>
          <w:color w:val="2F5496" w:themeColor="accent1" w:themeShade="BF"/>
          <w:sz w:val="24"/>
          <w:szCs w:val="24"/>
        </w:rPr>
        <w:lastRenderedPageBreak/>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p>
    <w:p w14:paraId="1C038A4D" w14:textId="08700394" w:rsidR="00FB053E" w:rsidRPr="001C0EEC" w:rsidRDefault="00477F0A" w:rsidP="00477F0A">
      <w:pPr>
        <w:pStyle w:val="Caption"/>
        <w:rPr>
          <w:rFonts w:cstheme="minorHAnsi"/>
          <w:sz w:val="24"/>
          <w:szCs w:val="24"/>
        </w:rPr>
      </w:pPr>
      <w:bookmarkStart w:id="952" w:name="_Ref127953458"/>
      <w:commentRangeStart w:id="953"/>
      <w:r w:rsidRPr="001C0EEC">
        <w:rPr>
          <w:rFonts w:cstheme="minorHAnsi"/>
          <w:sz w:val="24"/>
          <w:szCs w:val="24"/>
        </w:rPr>
        <w:t xml:space="preserve">Figure </w:t>
      </w:r>
      <w:commentRangeEnd w:id="953"/>
      <w:r w:rsidR="00F2157E">
        <w:rPr>
          <w:rStyle w:val="CommentReference"/>
          <w:i w:val="0"/>
          <w:iCs w:val="0"/>
          <w:color w:val="auto"/>
        </w:rPr>
        <w:commentReference w:id="953"/>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ins w:id="954" w:author="Lane, Stefanie" w:date="2023-04-10T14:55:00Z">
        <w:r w:rsidR="00223C80">
          <w:rPr>
            <w:rFonts w:cstheme="minorHAnsi"/>
            <w:noProof/>
            <w:sz w:val="24"/>
            <w:szCs w:val="24"/>
          </w:rPr>
          <w:t>5</w:t>
        </w:r>
      </w:ins>
      <w:del w:id="955" w:author="Lane, Stefanie" w:date="2023-04-10T14:55:00Z">
        <w:r w:rsidR="00E92E67" w:rsidDel="00223C80">
          <w:rPr>
            <w:rFonts w:cstheme="minorHAnsi"/>
            <w:noProof/>
            <w:sz w:val="24"/>
            <w:szCs w:val="24"/>
          </w:rPr>
          <w:delText>4</w:delText>
        </w:r>
      </w:del>
      <w:r w:rsidRPr="001C0EEC">
        <w:rPr>
          <w:rFonts w:cstheme="minorHAnsi"/>
          <w:sz w:val="24"/>
          <w:szCs w:val="24"/>
        </w:rPr>
        <w:fldChar w:fldCharType="end"/>
      </w:r>
      <w:bookmarkEnd w:id="952"/>
      <w:r w:rsidRPr="001C0EEC">
        <w:rPr>
          <w:rFonts w:cstheme="minorHAnsi"/>
          <w:sz w:val="24"/>
          <w:szCs w:val="24"/>
        </w:rPr>
        <w:t xml:space="preserve">. </w:t>
      </w:r>
      <w:r w:rsidR="00144C1B" w:rsidRPr="001C0EEC">
        <w:rPr>
          <w:rFonts w:cstheme="minorHAnsi"/>
          <w:sz w:val="24"/>
          <w:szCs w:val="24"/>
        </w:rPr>
        <w:t>Mean r</w:t>
      </w:r>
      <w:r w:rsidRPr="001C0EEC">
        <w:rPr>
          <w:rFonts w:cstheme="minorHAnsi"/>
          <w:sz w:val="24"/>
          <w:szCs w:val="24"/>
        </w:rPr>
        <w:t xml:space="preserve">elative abundance of </w:t>
      </w:r>
      <w:r w:rsidR="00144C1B" w:rsidRPr="001C0EEC">
        <w:rPr>
          <w:rFonts w:cstheme="minorHAnsi"/>
          <w:sz w:val="24"/>
          <w:szCs w:val="24"/>
        </w:rPr>
        <w:t xml:space="preserve">all species </w:t>
      </w:r>
      <w:r w:rsidRPr="001C0EEC">
        <w:rPr>
          <w:rFonts w:cstheme="minorHAnsi"/>
          <w:sz w:val="24"/>
          <w:szCs w:val="24"/>
        </w:rPr>
        <w:t xml:space="preserve">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sidR="003E186E">
        <w:rPr>
          <w:rFonts w:cstheme="minorHAnsi"/>
          <w:sz w:val="24"/>
          <w:szCs w:val="24"/>
        </w:rPr>
        <w:t>dominant (&gt; 25% relative abundance)</w:t>
      </w:r>
      <w:r w:rsidRPr="001C0EEC">
        <w:rPr>
          <w:rFonts w:cstheme="minorHAnsi"/>
          <w:sz w:val="24"/>
          <w:szCs w:val="24"/>
        </w:rPr>
        <w:t xml:space="preserve"> in the seed bank but </w:t>
      </w:r>
      <w:r w:rsidR="003E186E">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p>
    <w:p w14:paraId="5B1C5353" w14:textId="54D09842" w:rsidR="004A1BEE" w:rsidDel="00CC12B5" w:rsidRDefault="00A838BF" w:rsidP="001C0EEC">
      <w:pPr>
        <w:keepNext/>
        <w:rPr>
          <w:moveFrom w:id="956" w:author="Lane, Stefanie" w:date="2023-04-10T14:55:00Z"/>
        </w:rPr>
      </w:pPr>
      <w:moveFromRangeStart w:id="957" w:author="Lane, Stefanie" w:date="2023-04-10T14:55:00Z" w:name="move132030935"/>
      <w:moveFrom w:id="958" w:author="Lane, Stefanie" w:date="2023-04-10T14:55:00Z">
        <w:r w:rsidDel="00CC12B5">
          <w:rPr>
            <w:noProof/>
          </w:rPr>
          <w:drawing>
            <wp:inline distT="0" distB="0" distL="0" distR="0" wp14:anchorId="03148845" wp14:editId="6A0F559F">
              <wp:extent cx="5943600" cy="4754880"/>
              <wp:effectExtent l="0" t="0" r="0" b="762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moveFrom>
    </w:p>
    <w:p w14:paraId="4DD5D27C" w14:textId="3AA6FF27" w:rsidR="004270C5" w:rsidDel="00CC12B5" w:rsidRDefault="004A1BEE">
      <w:pPr>
        <w:pStyle w:val="Caption"/>
        <w:rPr>
          <w:moveFrom w:id="959" w:author="Lane, Stefanie" w:date="2023-04-10T14:55:00Z"/>
        </w:rPr>
      </w:pPr>
      <w:moveFrom w:id="960" w:author="Lane, Stefanie" w:date="2023-04-10T14:55:00Z">
        <w:r w:rsidDel="00CC12B5">
          <w:t xml:space="preserve">Figure </w:t>
        </w:r>
        <w:r w:rsidR="008E64CE" w:rsidDel="00CC12B5">
          <w:fldChar w:fldCharType="begin"/>
        </w:r>
        <w:r w:rsidR="008E64CE" w:rsidDel="00CC12B5">
          <w:instrText xml:space="preserve"> SEQ Figure \* ARABIC </w:instrText>
        </w:r>
        <w:r w:rsidR="008E64CE" w:rsidDel="00CC12B5">
          <w:fldChar w:fldCharType="separate"/>
        </w:r>
        <w:r w:rsidR="00E92E67" w:rsidDel="00CC12B5">
          <w:rPr>
            <w:noProof/>
          </w:rPr>
          <w:t>5</w:t>
        </w:r>
        <w:r w:rsidR="008E64CE" w:rsidDel="00CC12B5">
          <w:rPr>
            <w:noProof/>
          </w:rPr>
          <w:fldChar w:fldCharType="end"/>
        </w:r>
        <w:r w:rsidDel="00CC12B5">
          <w:t xml:space="preserve">. </w:t>
        </w:r>
        <w:r w:rsidR="00533441" w:rsidDel="00CC12B5">
          <w:t xml:space="preserve">Species richness of native vs. non-native plants was even </w:t>
        </w:r>
        <w:r w:rsidR="00FF51DB" w:rsidDel="00CC12B5">
          <w:t xml:space="preserve">among disturbance categories in both Nanaimo and Little Qualicum River Estuaries for both above-ground vegetation and surface seed banks. </w:t>
        </w:r>
      </w:moveFrom>
    </w:p>
    <w:moveFromRangeEnd w:id="957"/>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264978" cy="2397210"/>
                    </a:xfrm>
                    <a:prstGeom prst="rect">
                      <a:avLst/>
                    </a:prstGeom>
                  </pic:spPr>
                </pic:pic>
              </a:graphicData>
            </a:graphic>
          </wp:inline>
        </w:drawing>
      </w:r>
    </w:p>
    <w:p w14:paraId="6C0CD038" w14:textId="339D082C" w:rsidR="004270C5" w:rsidRPr="001C0EEC" w:rsidRDefault="004270C5" w:rsidP="004270C5">
      <w:pPr>
        <w:pStyle w:val="Caption"/>
        <w:rPr>
          <w:rFonts w:cstheme="minorHAnsi"/>
          <w:sz w:val="24"/>
          <w:szCs w:val="24"/>
        </w:rPr>
      </w:pPr>
      <w:bookmarkStart w:id="961" w:name="_Ref127956402"/>
      <w:commentRangeStart w:id="962"/>
      <w:r w:rsidRPr="001C0EEC">
        <w:rPr>
          <w:rFonts w:cstheme="minorHAnsi"/>
          <w:sz w:val="24"/>
          <w:szCs w:val="24"/>
        </w:rPr>
        <w:t xml:space="preserve">Figure </w:t>
      </w:r>
      <w:commentRangeEnd w:id="962"/>
      <w:r w:rsidR="007D2805">
        <w:rPr>
          <w:rStyle w:val="CommentReference"/>
          <w:i w:val="0"/>
          <w:iCs w:val="0"/>
          <w:color w:val="auto"/>
        </w:rPr>
        <w:commentReference w:id="962"/>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961"/>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1D787264" w14:textId="2C3B2DE6" w:rsidR="00FB053E" w:rsidRPr="001C0EEC" w:rsidRDefault="00FB053E">
      <w:pPr>
        <w:rPr>
          <w:rFonts w:eastAsia="Times New Roman" w:cstheme="minorHAnsi"/>
          <w:color w:val="2F5496" w:themeColor="accent1" w:themeShade="BF"/>
          <w:sz w:val="24"/>
          <w:szCs w:val="24"/>
        </w:rPr>
      </w:pPr>
    </w:p>
    <w:p w14:paraId="1708E6C2" w14:textId="77777777" w:rsidR="00A8410B" w:rsidRDefault="00A8410B">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21F86883" w14:textId="74B3C86E" w:rsidR="00A77A07" w:rsidRDefault="00A8410B" w:rsidP="00536694">
      <w:pPr>
        <w:pStyle w:val="Heading1"/>
        <w:rPr>
          <w:ins w:id="963" w:author="Lane, Stefanie" w:date="2023-04-15T10:50:00Z"/>
          <w:rFonts w:asciiTheme="minorHAnsi" w:eastAsia="Times New Roman" w:hAnsiTheme="minorHAnsi" w:cstheme="minorHAnsi"/>
          <w:b/>
          <w:bCs/>
          <w:sz w:val="24"/>
          <w:szCs w:val="24"/>
        </w:rPr>
      </w:pPr>
      <w:commentRangeStart w:id="964"/>
      <w:r w:rsidRPr="001C0EEC">
        <w:rPr>
          <w:rFonts w:asciiTheme="minorHAnsi" w:eastAsia="Times New Roman" w:hAnsiTheme="minorHAnsi" w:cstheme="minorHAnsi"/>
          <w:b/>
          <w:bCs/>
          <w:sz w:val="24"/>
          <w:szCs w:val="24"/>
        </w:rPr>
        <w:lastRenderedPageBreak/>
        <w:t>Discussion</w:t>
      </w:r>
      <w:commentRangeEnd w:id="964"/>
      <w:r w:rsidR="00B73547">
        <w:rPr>
          <w:rStyle w:val="CommentReference"/>
          <w:rFonts w:asciiTheme="minorHAnsi" w:eastAsiaTheme="minorHAnsi" w:hAnsiTheme="minorHAnsi" w:cstheme="minorBidi"/>
          <w:color w:val="auto"/>
        </w:rPr>
        <w:commentReference w:id="964"/>
      </w:r>
    </w:p>
    <w:p w14:paraId="61EBDAA8" w14:textId="2EBAC25C" w:rsidR="000212B2" w:rsidRDefault="000212B2" w:rsidP="000212B2">
      <w:pPr>
        <w:pStyle w:val="Heading2"/>
        <w:rPr>
          <w:ins w:id="965" w:author="Lane, Stefanie" w:date="2023-04-15T10:50:00Z"/>
        </w:rPr>
      </w:pPr>
      <w:ins w:id="966" w:author="Lane, Stefanie" w:date="2023-04-15T10:50:00Z">
        <w:r>
          <w:t>Outline</w:t>
        </w:r>
      </w:ins>
    </w:p>
    <w:p w14:paraId="57F181A4" w14:textId="61A261E4" w:rsidR="000212B2" w:rsidRDefault="00B51AFF" w:rsidP="000212B2">
      <w:pPr>
        <w:rPr>
          <w:ins w:id="967" w:author="Lane, Stefanie" w:date="2023-04-15T10:51:00Z"/>
        </w:rPr>
      </w:pPr>
      <w:ins w:id="968" w:author="Lane, Stefanie" w:date="2023-04-15T10:53:00Z">
        <w:r>
          <w:t>asdfdsa</w:t>
        </w:r>
      </w:ins>
    </w:p>
    <w:p w14:paraId="73B83C26" w14:textId="77777777" w:rsidR="00E641B8" w:rsidRDefault="00E641B8" w:rsidP="000212B2">
      <w:pPr>
        <w:rPr>
          <w:ins w:id="969" w:author="Lane, Stefanie" w:date="2023-04-15T10:51:00Z"/>
        </w:rPr>
      </w:pPr>
    </w:p>
    <w:p w14:paraId="78BDC628" w14:textId="6373D638" w:rsidR="00E641B8" w:rsidRDefault="00E641B8" w:rsidP="00E641B8">
      <w:pPr>
        <w:pStyle w:val="Heading2"/>
        <w:rPr>
          <w:ins w:id="970" w:author="Lane, Stefanie" w:date="2023-04-15T10:50:00Z"/>
        </w:rPr>
        <w:pPrChange w:id="971" w:author="Lane, Stefanie" w:date="2023-04-15T10:51:00Z">
          <w:pPr/>
        </w:pPrChange>
      </w:pPr>
      <w:ins w:id="972" w:author="Lane, Stefanie" w:date="2023-04-15T10:51:00Z">
        <w:r>
          <w:t>DBG outline</w:t>
        </w:r>
      </w:ins>
    </w:p>
    <w:p w14:paraId="2C2DA8F5" w14:textId="77BFC31E" w:rsidR="00E641B8" w:rsidRPr="00E641B8" w:rsidRDefault="00E641B8" w:rsidP="00EC1C01">
      <w:pPr>
        <w:pStyle w:val="ListParagraph"/>
        <w:numPr>
          <w:ilvl w:val="0"/>
          <w:numId w:val="29"/>
        </w:numPr>
        <w:rPr>
          <w:ins w:id="973" w:author="Lane, Stefanie" w:date="2023-04-15T10:51:00Z"/>
          <w:rFonts w:cstheme="minorHAnsi"/>
          <w:sz w:val="24"/>
          <w:szCs w:val="24"/>
          <w:rPrChange w:id="974" w:author="Lane, Stefanie" w:date="2023-04-15T10:51:00Z">
            <w:rPr>
              <w:ins w:id="975" w:author="Lane, Stefanie" w:date="2023-04-15T10:51:00Z"/>
              <w:rFonts w:ascii="Arial" w:hAnsi="Arial" w:cs="Arial"/>
              <w:sz w:val="20"/>
              <w:szCs w:val="20"/>
            </w:rPr>
          </w:rPrChange>
        </w:rPr>
        <w:pPrChange w:id="976" w:author="Lane, Stefanie" w:date="2023-04-15T10:52:00Z">
          <w:pPr>
            <w:pStyle w:val="pf0"/>
          </w:pPr>
        </w:pPrChange>
      </w:pPr>
      <w:ins w:id="977" w:author="Lane, Stefanie" w:date="2023-04-15T10:51:00Z">
        <w:r w:rsidRPr="00E641B8">
          <w:rPr>
            <w:rFonts w:cstheme="minorHAnsi"/>
            <w:sz w:val="24"/>
            <w:szCs w:val="24"/>
            <w:rPrChange w:id="978" w:author="Lane, Stefanie" w:date="2023-04-15T10:51:00Z">
              <w:rPr>
                <w:rStyle w:val="cf01"/>
              </w:rPr>
            </w:rPrChange>
          </w:rPr>
          <w:t xml:space="preserve">Succession is occurring towards an alternative state (pretty much your fist paragraph here, but see comment in the paragraph) </w:t>
        </w:r>
      </w:ins>
    </w:p>
    <w:p w14:paraId="6EB78583" w14:textId="51086320" w:rsidR="00E641B8" w:rsidRPr="00E641B8" w:rsidRDefault="00E641B8" w:rsidP="00EC1C01">
      <w:pPr>
        <w:pStyle w:val="ListParagraph"/>
        <w:numPr>
          <w:ilvl w:val="0"/>
          <w:numId w:val="29"/>
        </w:numPr>
        <w:rPr>
          <w:ins w:id="979" w:author="Lane, Stefanie" w:date="2023-04-15T10:51:00Z"/>
          <w:rFonts w:cstheme="minorHAnsi"/>
          <w:sz w:val="24"/>
          <w:szCs w:val="24"/>
          <w:rPrChange w:id="980" w:author="Lane, Stefanie" w:date="2023-04-15T10:51:00Z">
            <w:rPr>
              <w:ins w:id="981" w:author="Lane, Stefanie" w:date="2023-04-15T10:51:00Z"/>
              <w:rFonts w:ascii="Arial" w:hAnsi="Arial" w:cs="Arial"/>
              <w:sz w:val="20"/>
              <w:szCs w:val="20"/>
            </w:rPr>
          </w:rPrChange>
        </w:rPr>
        <w:pPrChange w:id="982" w:author="Lane, Stefanie" w:date="2023-04-15T10:52:00Z">
          <w:pPr>
            <w:pStyle w:val="pf0"/>
          </w:pPr>
        </w:pPrChange>
      </w:pPr>
      <w:ins w:id="983" w:author="Lane, Stefanie" w:date="2023-04-15T10:51:00Z">
        <w:r w:rsidRPr="00E641B8">
          <w:rPr>
            <w:rFonts w:cstheme="minorHAnsi"/>
            <w:sz w:val="24"/>
            <w:szCs w:val="24"/>
            <w:rPrChange w:id="984" w:author="Lane, Stefanie" w:date="2023-04-15T10:51:00Z">
              <w:rPr>
                <w:rStyle w:val="cf01"/>
              </w:rPr>
            </w:rPrChange>
          </w:rPr>
          <w:t>This process might be happening due to higher competitive advantage of non-native tall perennial graminoids (your second paragraph)</w:t>
        </w:r>
      </w:ins>
    </w:p>
    <w:p w14:paraId="1189E083" w14:textId="5419F008" w:rsidR="00E641B8" w:rsidRPr="00E641B8" w:rsidRDefault="00E641B8" w:rsidP="00EC1C01">
      <w:pPr>
        <w:pStyle w:val="ListParagraph"/>
        <w:numPr>
          <w:ilvl w:val="0"/>
          <w:numId w:val="29"/>
        </w:numPr>
        <w:rPr>
          <w:ins w:id="985" w:author="Lane, Stefanie" w:date="2023-04-15T10:51:00Z"/>
          <w:rFonts w:cstheme="minorHAnsi"/>
          <w:sz w:val="24"/>
          <w:szCs w:val="24"/>
          <w:rPrChange w:id="986" w:author="Lane, Stefanie" w:date="2023-04-15T10:51:00Z">
            <w:rPr>
              <w:ins w:id="987" w:author="Lane, Stefanie" w:date="2023-04-15T10:51:00Z"/>
              <w:rFonts w:ascii="Arial" w:hAnsi="Arial" w:cs="Arial"/>
              <w:sz w:val="20"/>
              <w:szCs w:val="20"/>
            </w:rPr>
          </w:rPrChange>
        </w:rPr>
        <w:pPrChange w:id="988" w:author="Lane, Stefanie" w:date="2023-04-15T10:52:00Z">
          <w:pPr>
            <w:pStyle w:val="pf0"/>
          </w:pPr>
        </w:pPrChange>
      </w:pPr>
      <w:ins w:id="989" w:author="Lane, Stefanie" w:date="2023-04-15T10:51:00Z">
        <w:r w:rsidRPr="00E641B8">
          <w:rPr>
            <w:rFonts w:cstheme="minorHAnsi"/>
            <w:sz w:val="24"/>
            <w:szCs w:val="24"/>
            <w:rPrChange w:id="990" w:author="Lane, Stefanie" w:date="2023-04-15T10:51:00Z">
              <w:rPr>
                <w:rStyle w:val="cf01"/>
              </w:rPr>
            </w:rPrChange>
          </w:rPr>
          <w:t>In this process, ecological memory of native species is lost, but they still remain in the earlier stages after disturbance, so there is an window of opportunity (some of the first, some of the second paragraph)</w:t>
        </w:r>
      </w:ins>
    </w:p>
    <w:p w14:paraId="7176C70C" w14:textId="1BCD3497" w:rsidR="00E641B8" w:rsidRPr="00E641B8" w:rsidRDefault="00E641B8" w:rsidP="00EC1C01">
      <w:pPr>
        <w:pStyle w:val="ListParagraph"/>
        <w:numPr>
          <w:ilvl w:val="0"/>
          <w:numId w:val="29"/>
        </w:numPr>
        <w:rPr>
          <w:ins w:id="991" w:author="Lane, Stefanie" w:date="2023-04-15T10:51:00Z"/>
          <w:rFonts w:cstheme="minorHAnsi"/>
          <w:sz w:val="24"/>
          <w:szCs w:val="24"/>
          <w:rPrChange w:id="992" w:author="Lane, Stefanie" w:date="2023-04-15T10:51:00Z">
            <w:rPr>
              <w:ins w:id="993" w:author="Lane, Stefanie" w:date="2023-04-15T10:51:00Z"/>
              <w:rFonts w:ascii="Arial" w:hAnsi="Arial" w:cs="Arial"/>
              <w:sz w:val="20"/>
              <w:szCs w:val="20"/>
            </w:rPr>
          </w:rPrChange>
        </w:rPr>
        <w:pPrChange w:id="994" w:author="Lane, Stefanie" w:date="2023-04-15T10:52:00Z">
          <w:pPr>
            <w:pStyle w:val="pf0"/>
          </w:pPr>
        </w:pPrChange>
      </w:pPr>
      <w:ins w:id="995" w:author="Lane, Stefanie" w:date="2023-04-15T10:51:00Z">
        <w:r w:rsidRPr="00E641B8">
          <w:rPr>
            <w:rFonts w:cstheme="minorHAnsi"/>
            <w:sz w:val="24"/>
            <w:szCs w:val="24"/>
            <w:rPrChange w:id="996" w:author="Lane, Stefanie" w:date="2023-04-15T10:51:00Z">
              <w:rPr>
                <w:rStyle w:val="cf01"/>
              </w:rPr>
            </w:rPrChange>
          </w:rPr>
          <w:t>To take advantage of this "window of opportunity", passive recovery is not sufficient (first part of your last paragraph)</w:t>
        </w:r>
      </w:ins>
    </w:p>
    <w:p w14:paraId="74BEFFCE" w14:textId="485A30C0" w:rsidR="00E641B8" w:rsidRPr="00E641B8" w:rsidRDefault="00E641B8" w:rsidP="00EC1C01">
      <w:pPr>
        <w:pStyle w:val="ListParagraph"/>
        <w:numPr>
          <w:ilvl w:val="0"/>
          <w:numId w:val="29"/>
        </w:numPr>
        <w:rPr>
          <w:ins w:id="997" w:author="Lane, Stefanie" w:date="2023-04-15T10:51:00Z"/>
          <w:rFonts w:cstheme="minorHAnsi"/>
          <w:sz w:val="24"/>
          <w:szCs w:val="24"/>
          <w:rPrChange w:id="998" w:author="Lane, Stefanie" w:date="2023-04-15T10:51:00Z">
            <w:rPr>
              <w:ins w:id="999" w:author="Lane, Stefanie" w:date="2023-04-15T10:51:00Z"/>
              <w:rFonts w:ascii="Arial" w:hAnsi="Arial" w:cs="Arial"/>
              <w:sz w:val="20"/>
              <w:szCs w:val="20"/>
            </w:rPr>
          </w:rPrChange>
        </w:rPr>
        <w:pPrChange w:id="1000" w:author="Lane, Stefanie" w:date="2023-04-15T10:52:00Z">
          <w:pPr>
            <w:pStyle w:val="pf0"/>
          </w:pPr>
        </w:pPrChange>
      </w:pPr>
      <w:ins w:id="1001" w:author="Lane, Stefanie" w:date="2023-04-15T10:51:00Z">
        <w:r w:rsidRPr="00E641B8">
          <w:rPr>
            <w:rFonts w:cstheme="minorHAnsi"/>
            <w:sz w:val="24"/>
            <w:szCs w:val="24"/>
            <w:rPrChange w:id="1002" w:author="Lane, Stefanie" w:date="2023-04-15T10:51:00Z">
              <w:rPr>
                <w:rStyle w:val="cf01"/>
              </w:rPr>
            </w:rPrChange>
          </w:rPr>
          <w:t>This is also an opportunity to engage with first nations for reconciliation (second art of your last paragraph)</w:t>
        </w:r>
      </w:ins>
    </w:p>
    <w:p w14:paraId="0BD01B69" w14:textId="77777777" w:rsidR="000212B2" w:rsidRDefault="000212B2" w:rsidP="000212B2">
      <w:pPr>
        <w:rPr>
          <w:ins w:id="1003" w:author="Lane, Stefanie" w:date="2023-04-15T10:50:00Z"/>
        </w:rPr>
      </w:pPr>
    </w:p>
    <w:p w14:paraId="02B2D053" w14:textId="506D2A91" w:rsidR="000212B2" w:rsidRPr="000212B2" w:rsidRDefault="00AC46DB" w:rsidP="000212B2">
      <w:pPr>
        <w:pStyle w:val="Heading2"/>
        <w:rPr>
          <w:rPrChange w:id="1004" w:author="Lane, Stefanie" w:date="2023-04-15T10:50:00Z">
            <w:rPr>
              <w:rFonts w:asciiTheme="minorHAnsi" w:eastAsia="Times New Roman" w:hAnsiTheme="minorHAnsi" w:cstheme="minorHAnsi"/>
              <w:b/>
              <w:bCs/>
              <w:sz w:val="24"/>
              <w:szCs w:val="24"/>
            </w:rPr>
          </w:rPrChange>
        </w:rPr>
        <w:pPrChange w:id="1005" w:author="Lane, Stefanie" w:date="2023-04-15T10:50:00Z">
          <w:pPr>
            <w:pStyle w:val="Heading1"/>
          </w:pPr>
        </w:pPrChange>
      </w:pPr>
      <w:ins w:id="1006" w:author="Lane, Stefanie" w:date="2023-04-15T10:50:00Z">
        <w:r>
          <w:t>V2.0 w/ interjected revision</w:t>
        </w:r>
      </w:ins>
    </w:p>
    <w:p w14:paraId="00A2D50F" w14:textId="77777777" w:rsidR="00650E4D" w:rsidRDefault="000C1870" w:rsidP="00F118F3">
      <w:pPr>
        <w:ind w:firstLine="720"/>
        <w:rPr>
          <w:ins w:id="1007" w:author="Lane, Stefanie" w:date="2023-04-14T13:00:00Z"/>
          <w:rFonts w:cstheme="minorHAnsi"/>
          <w:sz w:val="24"/>
          <w:szCs w:val="24"/>
        </w:rPr>
      </w:pPr>
      <w:r w:rsidRPr="00BE3DE6">
        <w:rPr>
          <w:rFonts w:cstheme="minorHAnsi"/>
          <w:strike/>
          <w:sz w:val="24"/>
          <w:szCs w:val="24"/>
          <w:rPrChange w:id="1008" w:author="Lane, Stefanie" w:date="2023-04-14T13:09:00Z">
            <w:rPr>
              <w:rFonts w:cstheme="minorHAnsi"/>
              <w:sz w:val="24"/>
              <w:szCs w:val="24"/>
            </w:rPr>
          </w:rPrChange>
        </w:rPr>
        <w:t>We wanted to understand whether the</w:t>
      </w:r>
      <w:r w:rsidR="00DE3E24" w:rsidRPr="00BE3DE6">
        <w:rPr>
          <w:rFonts w:cstheme="minorHAnsi"/>
          <w:strike/>
          <w:sz w:val="24"/>
          <w:szCs w:val="24"/>
          <w:rPrChange w:id="1009" w:author="Lane, Stefanie" w:date="2023-04-14T13:09:00Z">
            <w:rPr>
              <w:rFonts w:cstheme="minorHAnsi"/>
              <w:sz w:val="24"/>
              <w:szCs w:val="24"/>
            </w:rPr>
          </w:rPrChange>
        </w:rPr>
        <w:t xml:space="preserve"> competitively</w:t>
      </w:r>
      <w:r w:rsidRPr="00BE3DE6">
        <w:rPr>
          <w:rFonts w:cstheme="minorHAnsi"/>
          <w:strike/>
          <w:sz w:val="24"/>
          <w:szCs w:val="24"/>
          <w:rPrChange w:id="1010" w:author="Lane, Stefanie" w:date="2023-04-14T13:09:00Z">
            <w:rPr>
              <w:rFonts w:cstheme="minorHAnsi"/>
              <w:sz w:val="24"/>
              <w:szCs w:val="24"/>
            </w:rPr>
          </w:rPrChange>
        </w:rPr>
        <w:t xml:space="preserve"> dominant tall, perennial graminoids (TPGs) recover following disturbance, and whether surface seed bank composition </w:t>
      </w:r>
      <w:del w:id="1011" w:author="Lane, Stefanie" w:date="2023-04-10T15:40:00Z">
        <w:r w:rsidRPr="00BE3DE6" w:rsidDel="00B53524">
          <w:rPr>
            <w:rFonts w:cstheme="minorHAnsi"/>
            <w:strike/>
            <w:sz w:val="24"/>
            <w:szCs w:val="24"/>
            <w:rPrChange w:id="1012" w:author="Lane, Stefanie" w:date="2023-04-14T13:09:00Z">
              <w:rPr>
                <w:rFonts w:cstheme="minorHAnsi"/>
                <w:sz w:val="24"/>
                <w:szCs w:val="24"/>
              </w:rPr>
            </w:rPrChange>
          </w:rPr>
          <w:delText xml:space="preserve">reflects </w:delText>
        </w:r>
      </w:del>
      <w:ins w:id="1013" w:author="Lane, Stefanie" w:date="2023-04-10T15:40:00Z">
        <w:r w:rsidR="00B53524" w:rsidRPr="00BE3DE6">
          <w:rPr>
            <w:rFonts w:cstheme="minorHAnsi"/>
            <w:strike/>
            <w:sz w:val="24"/>
            <w:szCs w:val="24"/>
            <w:rPrChange w:id="1014" w:author="Lane, Stefanie" w:date="2023-04-14T13:09:00Z">
              <w:rPr>
                <w:rFonts w:cstheme="minorHAnsi"/>
                <w:sz w:val="24"/>
                <w:szCs w:val="24"/>
              </w:rPr>
            </w:rPrChange>
          </w:rPr>
          <w:t xml:space="preserve">resembles </w:t>
        </w:r>
      </w:ins>
      <w:r w:rsidRPr="00BE3DE6">
        <w:rPr>
          <w:rFonts w:cstheme="minorHAnsi"/>
          <w:strike/>
          <w:sz w:val="24"/>
          <w:szCs w:val="24"/>
          <w:rPrChange w:id="1015" w:author="Lane, Stefanie" w:date="2023-04-14T13:09:00Z">
            <w:rPr>
              <w:rFonts w:cstheme="minorHAnsi"/>
              <w:sz w:val="24"/>
              <w:szCs w:val="24"/>
            </w:rPr>
          </w:rPrChange>
        </w:rPr>
        <w:t>above-ground vegetation composition.</w:t>
      </w:r>
      <w:r w:rsidRPr="00A333F4">
        <w:rPr>
          <w:rFonts w:cstheme="minorHAnsi"/>
          <w:sz w:val="24"/>
          <w:szCs w:val="24"/>
        </w:rPr>
        <w:t xml:space="preserve"> </w:t>
      </w:r>
      <w:r w:rsidRPr="00E327B5">
        <w:rPr>
          <w:rFonts w:cstheme="minorHAnsi"/>
          <w:strike/>
          <w:sz w:val="24"/>
          <w:szCs w:val="24"/>
          <w:rPrChange w:id="1016" w:author="Lane, Stefanie" w:date="2023-04-14T13:10:00Z">
            <w:rPr>
              <w:rFonts w:cstheme="minorHAnsi"/>
              <w:sz w:val="24"/>
              <w:szCs w:val="24"/>
            </w:rPr>
          </w:rPrChange>
        </w:rPr>
        <w:t>We found that TPG</w:t>
      </w:r>
      <w:r w:rsidR="00DE3E24" w:rsidRPr="00E327B5">
        <w:rPr>
          <w:rFonts w:cstheme="minorHAnsi"/>
          <w:strike/>
          <w:sz w:val="24"/>
          <w:szCs w:val="24"/>
          <w:rPrChange w:id="1017" w:author="Lane, Stefanie" w:date="2023-04-14T13:10:00Z">
            <w:rPr>
              <w:rFonts w:cstheme="minorHAnsi"/>
              <w:sz w:val="24"/>
              <w:szCs w:val="24"/>
            </w:rPr>
          </w:rPrChange>
        </w:rPr>
        <w:t xml:space="preserve">s </w:t>
      </w:r>
      <w:r w:rsidRPr="00E327B5">
        <w:rPr>
          <w:rFonts w:cstheme="minorHAnsi"/>
          <w:strike/>
          <w:sz w:val="24"/>
          <w:szCs w:val="24"/>
          <w:rPrChange w:id="1018" w:author="Lane, Stefanie" w:date="2023-04-14T13:10:00Z">
            <w:rPr>
              <w:rFonts w:cstheme="minorHAnsi"/>
              <w:sz w:val="24"/>
              <w:szCs w:val="24"/>
            </w:rPr>
          </w:rPrChange>
        </w:rPr>
        <w:t xml:space="preserve">recovered according to our expectations, </w:t>
      </w:r>
      <w:r w:rsidR="004C0762" w:rsidRPr="00E327B5">
        <w:rPr>
          <w:rFonts w:cstheme="minorHAnsi"/>
          <w:strike/>
          <w:sz w:val="24"/>
          <w:szCs w:val="24"/>
          <w:rPrChange w:id="1019" w:author="Lane, Stefanie" w:date="2023-04-14T13:10:00Z">
            <w:rPr>
              <w:rFonts w:cstheme="minorHAnsi"/>
              <w:sz w:val="24"/>
              <w:szCs w:val="24"/>
            </w:rPr>
          </w:rPrChange>
        </w:rPr>
        <w:t>h</w:t>
      </w:r>
      <w:r w:rsidR="00FF3F44" w:rsidRPr="00E327B5">
        <w:rPr>
          <w:rFonts w:cstheme="minorHAnsi"/>
          <w:strike/>
          <w:sz w:val="24"/>
          <w:szCs w:val="24"/>
          <w:rPrChange w:id="1020" w:author="Lane, Stefanie" w:date="2023-04-14T13:10:00Z">
            <w:rPr>
              <w:rFonts w:cstheme="minorHAnsi"/>
              <w:sz w:val="24"/>
              <w:szCs w:val="24"/>
            </w:rPr>
          </w:rPrChange>
        </w:rPr>
        <w:t>owever, non-native species</w:t>
      </w:r>
      <w:r w:rsidR="004C0762" w:rsidRPr="00E327B5">
        <w:rPr>
          <w:rFonts w:cstheme="minorHAnsi"/>
          <w:strike/>
          <w:sz w:val="24"/>
          <w:szCs w:val="24"/>
          <w:rPrChange w:id="1021" w:author="Lane, Stefanie" w:date="2023-04-14T13:10:00Z">
            <w:rPr>
              <w:rFonts w:cstheme="minorHAnsi"/>
              <w:sz w:val="24"/>
              <w:szCs w:val="24"/>
            </w:rPr>
          </w:rPrChange>
        </w:rPr>
        <w:t xml:space="preserve"> </w:t>
      </w:r>
      <w:r w:rsidR="004C0762" w:rsidRPr="00E327B5">
        <w:rPr>
          <w:rFonts w:cstheme="minorHAnsi"/>
          <w:i/>
          <w:iCs/>
          <w:strike/>
          <w:sz w:val="24"/>
          <w:szCs w:val="24"/>
          <w:rPrChange w:id="1022" w:author="Lane, Stefanie" w:date="2023-04-14T13:10:00Z">
            <w:rPr>
              <w:rFonts w:cstheme="minorHAnsi"/>
              <w:i/>
              <w:iCs/>
              <w:sz w:val="24"/>
              <w:szCs w:val="24"/>
            </w:rPr>
          </w:rPrChange>
        </w:rPr>
        <w:t>A. stolonifera</w:t>
      </w:r>
      <w:r w:rsidR="00FF3F44" w:rsidRPr="00E327B5">
        <w:rPr>
          <w:rFonts w:cstheme="minorHAnsi"/>
          <w:strike/>
          <w:sz w:val="24"/>
          <w:szCs w:val="24"/>
          <w:rPrChange w:id="1023" w:author="Lane, Stefanie" w:date="2023-04-14T13:10:00Z">
            <w:rPr>
              <w:rFonts w:cstheme="minorHAnsi"/>
              <w:sz w:val="24"/>
              <w:szCs w:val="24"/>
            </w:rPr>
          </w:rPrChange>
        </w:rPr>
        <w:t xml:space="preserve"> ha</w:t>
      </w:r>
      <w:r w:rsidR="001316E4" w:rsidRPr="00E327B5">
        <w:rPr>
          <w:rFonts w:cstheme="minorHAnsi"/>
          <w:strike/>
          <w:sz w:val="24"/>
          <w:szCs w:val="24"/>
          <w:rPrChange w:id="1024" w:author="Lane, Stefanie" w:date="2023-04-14T13:10:00Z">
            <w:rPr>
              <w:rFonts w:cstheme="minorHAnsi"/>
              <w:sz w:val="24"/>
              <w:szCs w:val="24"/>
            </w:rPr>
          </w:rPrChange>
        </w:rPr>
        <w:t>s</w:t>
      </w:r>
      <w:r w:rsidR="00FF3F44" w:rsidRPr="00E327B5">
        <w:rPr>
          <w:rFonts w:cstheme="minorHAnsi"/>
          <w:strike/>
          <w:sz w:val="24"/>
          <w:szCs w:val="24"/>
          <w:rPrChange w:id="1025" w:author="Lane, Stefanie" w:date="2023-04-14T13:10:00Z">
            <w:rPr>
              <w:rFonts w:cstheme="minorHAnsi"/>
              <w:sz w:val="24"/>
              <w:szCs w:val="24"/>
            </w:rPr>
          </w:rPrChange>
        </w:rPr>
        <w:t xml:space="preserve"> </w:t>
      </w:r>
      <w:r w:rsidR="00FE54AB" w:rsidRPr="00E327B5">
        <w:rPr>
          <w:rFonts w:cstheme="minorHAnsi"/>
          <w:strike/>
          <w:sz w:val="24"/>
          <w:szCs w:val="24"/>
          <w:rPrChange w:id="1026" w:author="Lane, Stefanie" w:date="2023-04-14T13:10:00Z">
            <w:rPr>
              <w:rFonts w:cstheme="minorHAnsi"/>
              <w:sz w:val="24"/>
              <w:szCs w:val="24"/>
            </w:rPr>
          </w:rPrChange>
        </w:rPr>
        <w:t>invaded 10-year old exclosures</w:t>
      </w:r>
      <w:r w:rsidR="004A4B2A" w:rsidRPr="00E327B5">
        <w:rPr>
          <w:rFonts w:cstheme="minorHAnsi"/>
          <w:strike/>
          <w:sz w:val="24"/>
          <w:szCs w:val="24"/>
          <w:rPrChange w:id="1027" w:author="Lane, Stefanie" w:date="2023-04-14T13:10:00Z">
            <w:rPr>
              <w:rFonts w:cstheme="minorHAnsi"/>
              <w:sz w:val="24"/>
              <w:szCs w:val="24"/>
            </w:rPr>
          </w:rPrChange>
        </w:rPr>
        <w:t>, which builds support for</w:t>
      </w:r>
      <w:r w:rsidR="001316E4" w:rsidRPr="00E327B5">
        <w:rPr>
          <w:rFonts w:cstheme="minorHAnsi"/>
          <w:strike/>
          <w:sz w:val="24"/>
          <w:szCs w:val="24"/>
          <w:rPrChange w:id="1028" w:author="Lane, Stefanie" w:date="2023-04-14T13:10:00Z">
            <w:rPr>
              <w:rFonts w:cstheme="minorHAnsi"/>
              <w:sz w:val="24"/>
              <w:szCs w:val="24"/>
            </w:rPr>
          </w:rPrChange>
        </w:rPr>
        <w:t xml:space="preserve"> altered succession favoring</w:t>
      </w:r>
      <w:r w:rsidR="004A4B2A" w:rsidRPr="00E327B5">
        <w:rPr>
          <w:rFonts w:cstheme="minorHAnsi"/>
          <w:strike/>
          <w:sz w:val="24"/>
          <w:szCs w:val="24"/>
          <w:rPrChange w:id="1029" w:author="Lane, Stefanie" w:date="2023-04-14T13:10:00Z">
            <w:rPr>
              <w:rFonts w:cstheme="minorHAnsi"/>
              <w:sz w:val="24"/>
              <w:szCs w:val="24"/>
            </w:rPr>
          </w:rPrChange>
        </w:rPr>
        <w:t xml:space="preserve"> </w:t>
      </w:r>
      <w:r w:rsidR="00FC6118" w:rsidRPr="00E327B5">
        <w:rPr>
          <w:rFonts w:cstheme="minorHAnsi"/>
          <w:strike/>
          <w:sz w:val="24"/>
          <w:szCs w:val="24"/>
          <w:rPrChange w:id="1030" w:author="Lane, Stefanie" w:date="2023-04-14T13:10:00Z">
            <w:rPr>
              <w:rFonts w:cstheme="minorHAnsi"/>
              <w:sz w:val="24"/>
              <w:szCs w:val="24"/>
            </w:rPr>
          </w:rPrChange>
        </w:rPr>
        <w:t xml:space="preserve">novel </w:t>
      </w:r>
      <w:r w:rsidR="0093331D" w:rsidRPr="00E327B5">
        <w:rPr>
          <w:rFonts w:cstheme="minorHAnsi"/>
          <w:strike/>
          <w:sz w:val="24"/>
          <w:szCs w:val="24"/>
          <w:rPrChange w:id="1031" w:author="Lane, Stefanie" w:date="2023-04-14T13:10:00Z">
            <w:rPr>
              <w:rFonts w:cstheme="minorHAnsi"/>
              <w:sz w:val="24"/>
              <w:szCs w:val="24"/>
            </w:rPr>
          </w:rPrChange>
        </w:rPr>
        <w:t>competitive</w:t>
      </w:r>
      <w:r w:rsidR="001316E4" w:rsidRPr="00E327B5">
        <w:rPr>
          <w:rFonts w:cstheme="minorHAnsi"/>
          <w:strike/>
          <w:sz w:val="24"/>
          <w:szCs w:val="24"/>
          <w:rPrChange w:id="1032" w:author="Lane, Stefanie" w:date="2023-04-14T13:10:00Z">
            <w:rPr>
              <w:rFonts w:cstheme="minorHAnsi"/>
              <w:sz w:val="24"/>
              <w:szCs w:val="24"/>
            </w:rPr>
          </w:rPrChange>
        </w:rPr>
        <w:t>ly dominant species</w:t>
      </w:r>
      <w:r w:rsidR="0093331D" w:rsidRPr="00E327B5">
        <w:rPr>
          <w:rFonts w:cstheme="minorHAnsi"/>
          <w:strike/>
          <w:sz w:val="24"/>
          <w:szCs w:val="24"/>
          <w:rPrChange w:id="1033" w:author="Lane, Stefanie" w:date="2023-04-14T13:10:00Z">
            <w:rPr>
              <w:rFonts w:cstheme="minorHAnsi"/>
              <w:sz w:val="24"/>
              <w:szCs w:val="24"/>
            </w:rPr>
          </w:rPrChange>
        </w:rPr>
        <w:t>.</w:t>
      </w:r>
      <w:r w:rsidR="0093331D">
        <w:rPr>
          <w:rFonts w:cstheme="minorHAnsi"/>
          <w:sz w:val="24"/>
          <w:szCs w:val="24"/>
        </w:rPr>
        <w:t xml:space="preserve"> </w:t>
      </w:r>
    </w:p>
    <w:p w14:paraId="4DECFB3D" w14:textId="04457BFD" w:rsidR="00A840A6" w:rsidRDefault="00E327B5" w:rsidP="00A840A6">
      <w:pPr>
        <w:ind w:firstLine="720"/>
        <w:rPr>
          <w:ins w:id="1034" w:author="Lane, Stefanie" w:date="2023-04-15T10:37:00Z"/>
          <w:rFonts w:cstheme="minorHAnsi"/>
          <w:sz w:val="24"/>
          <w:szCs w:val="24"/>
        </w:rPr>
      </w:pPr>
      <w:ins w:id="1035" w:author="Lane, Stefanie" w:date="2023-04-14T13:10:00Z">
        <w:r>
          <w:rPr>
            <w:rFonts w:cstheme="minorHAnsi"/>
            <w:sz w:val="24"/>
            <w:szCs w:val="24"/>
          </w:rPr>
          <w:t xml:space="preserve">We found that the dominant plant group of tall, perennial graminoids (TPGs) recovered in the above-ground vegetation according to our expectations, however </w:t>
        </w:r>
      </w:ins>
      <w:ins w:id="1036" w:author="Lane, Stefanie" w:date="2023-04-14T13:11:00Z">
        <w:r w:rsidRPr="00E327B5">
          <w:rPr>
            <w:rFonts w:cstheme="minorHAnsi"/>
            <w:sz w:val="24"/>
            <w:szCs w:val="24"/>
          </w:rPr>
          <w:t xml:space="preserve">non-native species </w:t>
        </w:r>
        <w:r w:rsidRPr="00A54908">
          <w:rPr>
            <w:rFonts w:cstheme="minorHAnsi"/>
            <w:i/>
            <w:iCs/>
            <w:sz w:val="24"/>
            <w:szCs w:val="24"/>
            <w:rPrChange w:id="1037" w:author="Lane, Stefanie" w:date="2023-04-14T13:11:00Z">
              <w:rPr>
                <w:rFonts w:cstheme="minorHAnsi"/>
                <w:sz w:val="24"/>
                <w:szCs w:val="24"/>
              </w:rPr>
            </w:rPrChange>
          </w:rPr>
          <w:t>A. stolonifera</w:t>
        </w:r>
        <w:r w:rsidR="00A54908">
          <w:rPr>
            <w:rFonts w:cstheme="minorHAnsi"/>
            <w:sz w:val="24"/>
            <w:szCs w:val="24"/>
          </w:rPr>
          <w:t xml:space="preserve"> had become the dominant species</w:t>
        </w:r>
      </w:ins>
      <w:ins w:id="1038" w:author="Lane, Stefanie" w:date="2023-04-14T13:12:00Z">
        <w:r w:rsidR="00E30159">
          <w:rPr>
            <w:rFonts w:cstheme="minorHAnsi"/>
            <w:sz w:val="24"/>
            <w:szCs w:val="24"/>
          </w:rPr>
          <w:t xml:space="preserve"> in both the vegetation and surface seed </w:t>
        </w:r>
      </w:ins>
      <w:ins w:id="1039" w:author="Lane, Stefanie" w:date="2023-04-14T13:48:00Z">
        <w:r w:rsidR="00C02077">
          <w:rPr>
            <w:rFonts w:cstheme="minorHAnsi"/>
            <w:sz w:val="24"/>
            <w:szCs w:val="24"/>
          </w:rPr>
          <w:t>banks, rather</w:t>
        </w:r>
      </w:ins>
      <w:ins w:id="1040" w:author="Lane, Stefanie" w:date="2023-04-14T13:11:00Z">
        <w:r w:rsidR="00C076E5">
          <w:rPr>
            <w:rFonts w:cstheme="minorHAnsi"/>
            <w:sz w:val="24"/>
            <w:szCs w:val="24"/>
          </w:rPr>
          <w:t xml:space="preserve"> than native graminoids. </w:t>
        </w:r>
      </w:ins>
    </w:p>
    <w:p w14:paraId="41B21627" w14:textId="5DEE9A8D" w:rsidR="007E1E14" w:rsidRDefault="007E1E14" w:rsidP="007E1E14">
      <w:pPr>
        <w:pStyle w:val="ListParagraph"/>
        <w:numPr>
          <w:ilvl w:val="0"/>
          <w:numId w:val="21"/>
        </w:numPr>
        <w:rPr>
          <w:ins w:id="1041" w:author="Lane, Stefanie" w:date="2023-04-15T10:39:00Z"/>
          <w:rFonts w:cstheme="minorHAnsi"/>
          <w:sz w:val="24"/>
          <w:szCs w:val="24"/>
        </w:rPr>
      </w:pPr>
      <w:ins w:id="1042" w:author="Lane, Stefanie" w:date="2023-04-15T10:37:00Z">
        <w:r>
          <w:rPr>
            <w:rFonts w:cstheme="minorHAnsi"/>
            <w:sz w:val="24"/>
            <w:szCs w:val="24"/>
          </w:rPr>
          <w:t xml:space="preserve">We found </w:t>
        </w:r>
        <w:r w:rsidR="00E6379F">
          <w:rPr>
            <w:rFonts w:cstheme="minorHAnsi"/>
            <w:sz w:val="24"/>
            <w:szCs w:val="24"/>
          </w:rPr>
          <w:t xml:space="preserve">significantly lower </w:t>
        </w:r>
      </w:ins>
      <w:ins w:id="1043" w:author="Lane, Stefanie" w:date="2023-04-15T10:38:00Z">
        <w:r w:rsidR="00F02642">
          <w:rPr>
            <w:rFonts w:cstheme="minorHAnsi"/>
            <w:sz w:val="24"/>
            <w:szCs w:val="24"/>
          </w:rPr>
          <w:t>relative</w:t>
        </w:r>
        <w:r w:rsidR="00E6379F">
          <w:rPr>
            <w:rFonts w:cstheme="minorHAnsi"/>
            <w:sz w:val="24"/>
            <w:szCs w:val="24"/>
          </w:rPr>
          <w:t xml:space="preserve"> abundance of TPGs in the above-ground vegetation and surface seed bank in the Grubbed sites</w:t>
        </w:r>
      </w:ins>
      <w:ins w:id="1044" w:author="Lane, Stefanie" w:date="2023-04-15T10:46:00Z">
        <w:r w:rsidR="00417EB7">
          <w:rPr>
            <w:rFonts w:cstheme="minorHAnsi"/>
            <w:sz w:val="24"/>
            <w:szCs w:val="24"/>
          </w:rPr>
          <w:t xml:space="preserve"> at both estuaries</w:t>
        </w:r>
      </w:ins>
      <w:ins w:id="1045" w:author="Lane, Stefanie" w:date="2023-04-15T10:38:00Z">
        <w:r w:rsidR="00E6379F">
          <w:rPr>
            <w:rFonts w:cstheme="minorHAnsi"/>
            <w:sz w:val="24"/>
            <w:szCs w:val="24"/>
          </w:rPr>
          <w:t>, and significantly lower relative abundance of TPG species in the</w:t>
        </w:r>
      </w:ins>
      <w:ins w:id="1046" w:author="Lane, Stefanie" w:date="2023-04-15T10:46:00Z">
        <w:r w:rsidR="00417EB7">
          <w:rPr>
            <w:rFonts w:cstheme="minorHAnsi"/>
            <w:sz w:val="24"/>
            <w:szCs w:val="24"/>
          </w:rPr>
          <w:t xml:space="preserve"> surface seed banks at</w:t>
        </w:r>
      </w:ins>
      <w:ins w:id="1047" w:author="Lane, Stefanie" w:date="2023-04-15T10:38:00Z">
        <w:r w:rsidR="00E6379F">
          <w:rPr>
            <w:rFonts w:cstheme="minorHAnsi"/>
            <w:sz w:val="24"/>
            <w:szCs w:val="24"/>
          </w:rPr>
          <w:t xml:space="preserve"> 1-year old exclosures at Nanaimo River Estuary (NRE). </w:t>
        </w:r>
      </w:ins>
    </w:p>
    <w:p w14:paraId="55DDBD7F" w14:textId="7D3B2EDE" w:rsidR="00860506" w:rsidRPr="004C643C" w:rsidRDefault="00F02642" w:rsidP="002D01D5">
      <w:pPr>
        <w:pStyle w:val="ListParagraph"/>
        <w:numPr>
          <w:ilvl w:val="1"/>
          <w:numId w:val="21"/>
        </w:numPr>
        <w:rPr>
          <w:ins w:id="1048" w:author="Lane, Stefanie" w:date="2023-04-14T13:49:00Z"/>
          <w:rFonts w:cstheme="minorHAnsi"/>
          <w:sz w:val="24"/>
          <w:szCs w:val="24"/>
          <w:rPrChange w:id="1049" w:author="Lane, Stefanie" w:date="2023-04-15T10:47:00Z">
            <w:rPr>
              <w:ins w:id="1050" w:author="Lane, Stefanie" w:date="2023-04-14T13:49:00Z"/>
            </w:rPr>
          </w:rPrChange>
        </w:rPr>
        <w:pPrChange w:id="1051" w:author="Lane, Stefanie" w:date="2023-04-15T10:43:00Z">
          <w:pPr>
            <w:ind w:firstLine="720"/>
          </w:pPr>
        </w:pPrChange>
      </w:pPr>
      <w:ins w:id="1052" w:author="Lane, Stefanie" w:date="2023-04-15T10:39:00Z">
        <w:r w:rsidRPr="004C643C">
          <w:rPr>
            <w:rFonts w:cstheme="minorHAnsi"/>
            <w:sz w:val="24"/>
            <w:szCs w:val="24"/>
          </w:rPr>
          <w:t xml:space="preserve">The high </w:t>
        </w:r>
        <w:r w:rsidR="006E2846" w:rsidRPr="004C643C">
          <w:rPr>
            <w:rFonts w:cstheme="minorHAnsi"/>
            <w:sz w:val="24"/>
            <w:szCs w:val="24"/>
          </w:rPr>
          <w:t xml:space="preserve">relative abundance of non-native </w:t>
        </w:r>
        <w:r w:rsidR="006E2846" w:rsidRPr="004C643C">
          <w:rPr>
            <w:rFonts w:cstheme="minorHAnsi"/>
            <w:i/>
            <w:iCs/>
            <w:sz w:val="24"/>
            <w:szCs w:val="24"/>
          </w:rPr>
          <w:t>A. stolonifera</w:t>
        </w:r>
        <w:r w:rsidR="006E2846" w:rsidRPr="004C643C">
          <w:rPr>
            <w:rFonts w:cstheme="minorHAnsi"/>
            <w:sz w:val="24"/>
            <w:szCs w:val="24"/>
          </w:rPr>
          <w:t xml:space="preserve"> in TPG seed in the surface seed bank</w:t>
        </w:r>
      </w:ins>
      <w:ins w:id="1053" w:author="Lane, Stefanie" w:date="2023-04-15T10:40:00Z">
        <w:r w:rsidR="006E2846" w:rsidRPr="004C643C">
          <w:rPr>
            <w:rFonts w:cstheme="minorHAnsi"/>
            <w:sz w:val="24"/>
            <w:szCs w:val="24"/>
          </w:rPr>
          <w:t>s</w:t>
        </w:r>
      </w:ins>
      <w:ins w:id="1054" w:author="Lane, Stefanie" w:date="2023-04-15T10:39:00Z">
        <w:r w:rsidR="006E2846" w:rsidRPr="004C643C">
          <w:rPr>
            <w:rFonts w:cstheme="minorHAnsi"/>
            <w:sz w:val="24"/>
            <w:szCs w:val="24"/>
          </w:rPr>
          <w:t xml:space="preserve"> at </w:t>
        </w:r>
      </w:ins>
      <w:ins w:id="1055" w:author="Lane, Stefanie" w:date="2023-04-15T10:40:00Z">
        <w:r w:rsidR="006E2846" w:rsidRPr="004C643C">
          <w:rPr>
            <w:rFonts w:cstheme="minorHAnsi"/>
            <w:sz w:val="24"/>
            <w:szCs w:val="24"/>
          </w:rPr>
          <w:t>Undisturbed sites</w:t>
        </w:r>
      </w:ins>
      <w:ins w:id="1056" w:author="Lane, Stefanie" w:date="2023-04-15T10:39:00Z">
        <w:r w:rsidR="006E2846" w:rsidRPr="004C643C">
          <w:rPr>
            <w:rFonts w:cstheme="minorHAnsi"/>
            <w:sz w:val="24"/>
            <w:szCs w:val="24"/>
          </w:rPr>
          <w:t xml:space="preserve"> in LQRE </w:t>
        </w:r>
      </w:ins>
      <w:ins w:id="1057" w:author="Lane, Stefanie" w:date="2023-04-15T10:40:00Z">
        <w:r w:rsidR="00BB5D25" w:rsidRPr="004C643C">
          <w:rPr>
            <w:rFonts w:cstheme="minorHAnsi"/>
            <w:sz w:val="24"/>
            <w:szCs w:val="24"/>
          </w:rPr>
          <w:t xml:space="preserve">point to evidence for a </w:t>
        </w:r>
        <w:r w:rsidR="001309E7" w:rsidRPr="004C643C">
          <w:rPr>
            <w:rFonts w:cstheme="minorHAnsi"/>
            <w:sz w:val="24"/>
            <w:szCs w:val="24"/>
          </w:rPr>
          <w:t xml:space="preserve">“weighted lottery” by propagule pressure </w:t>
        </w:r>
        <w:r w:rsidR="001309E7" w:rsidRPr="004C643C">
          <w:rPr>
            <w:rFonts w:cstheme="minorHAnsi"/>
            <w:sz w:val="24"/>
            <w:szCs w:val="24"/>
          </w:rPr>
          <w:fldChar w:fldCharType="begin"/>
        </w:r>
        <w:r w:rsidR="001309E7" w:rsidRPr="004C643C">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1309E7" w:rsidRPr="004C643C">
          <w:rPr>
            <w:rFonts w:cstheme="minorHAnsi"/>
            <w:sz w:val="24"/>
            <w:szCs w:val="24"/>
          </w:rPr>
          <w:fldChar w:fldCharType="separate"/>
        </w:r>
        <w:r w:rsidR="001309E7" w:rsidRPr="004C643C">
          <w:rPr>
            <w:rFonts w:ascii="Calibri" w:hAnsi="Calibri" w:cs="Calibri"/>
            <w:sz w:val="24"/>
          </w:rPr>
          <w:t>(Lavorel &amp; Lebreton, 1992)</w:t>
        </w:r>
        <w:r w:rsidR="001309E7" w:rsidRPr="004C643C">
          <w:rPr>
            <w:rFonts w:cstheme="minorHAnsi"/>
            <w:sz w:val="24"/>
            <w:szCs w:val="24"/>
          </w:rPr>
          <w:fldChar w:fldCharType="end"/>
        </w:r>
      </w:ins>
      <w:ins w:id="1058" w:author="Lane, Stefanie" w:date="2023-04-15T10:42:00Z">
        <w:r w:rsidR="00F232EF" w:rsidRPr="004C643C">
          <w:rPr>
            <w:rFonts w:cstheme="minorHAnsi"/>
            <w:sz w:val="24"/>
            <w:szCs w:val="24"/>
          </w:rPr>
          <w:t xml:space="preserve">. We </w:t>
        </w:r>
      </w:ins>
      <w:ins w:id="1059" w:author="Lane, Stefanie" w:date="2023-04-15T10:47:00Z">
        <w:r w:rsidR="00BF4B21" w:rsidRPr="004C643C">
          <w:rPr>
            <w:rFonts w:cstheme="minorHAnsi"/>
            <w:sz w:val="24"/>
            <w:szCs w:val="24"/>
          </w:rPr>
          <w:t>suggest</w:t>
        </w:r>
      </w:ins>
      <w:ins w:id="1060" w:author="Lane, Stefanie" w:date="2023-04-15T10:42:00Z">
        <w:r w:rsidR="00F232EF" w:rsidRPr="004C643C">
          <w:rPr>
            <w:rFonts w:cstheme="minorHAnsi"/>
            <w:sz w:val="24"/>
            <w:szCs w:val="24"/>
          </w:rPr>
          <w:t xml:space="preserve"> c</w:t>
        </w:r>
      </w:ins>
      <w:ins w:id="1061" w:author="Lane, Stefanie" w:date="2023-04-15T10:41:00Z">
        <w:r w:rsidR="00620F77" w:rsidRPr="004C643C">
          <w:rPr>
            <w:rFonts w:cstheme="minorHAnsi"/>
            <w:sz w:val="24"/>
            <w:szCs w:val="24"/>
          </w:rPr>
          <w:t>ompetitive recruitment and establishment</w:t>
        </w:r>
      </w:ins>
      <w:ins w:id="1062" w:author="Lane, Stefanie" w:date="2023-04-15T10:42:00Z">
        <w:r w:rsidR="006C7E5D" w:rsidRPr="004C643C">
          <w:rPr>
            <w:rFonts w:cstheme="minorHAnsi"/>
            <w:sz w:val="24"/>
            <w:szCs w:val="24"/>
          </w:rPr>
          <w:t xml:space="preserve"> </w:t>
        </w:r>
      </w:ins>
      <w:ins w:id="1063" w:author="Lane, Stefanie" w:date="2023-04-15T10:43:00Z">
        <w:r w:rsidR="00C21320" w:rsidRPr="004C643C">
          <w:rPr>
            <w:rFonts w:cstheme="minorHAnsi"/>
            <w:sz w:val="24"/>
            <w:szCs w:val="24"/>
          </w:rPr>
          <w:t>is likely driving this species’ significantly greater dominance in the surface seed bank and vegetation in 10-</w:t>
        </w:r>
        <w:r w:rsidR="00C21320" w:rsidRPr="004C643C">
          <w:rPr>
            <w:rFonts w:cstheme="minorHAnsi"/>
            <w:sz w:val="24"/>
            <w:szCs w:val="24"/>
          </w:rPr>
          <w:lastRenderedPageBreak/>
          <w:t xml:space="preserve">year old exclosures in LQRE. This </w:t>
        </w:r>
        <w:r w:rsidR="00CB4609" w:rsidRPr="004C643C">
          <w:rPr>
            <w:rFonts w:cstheme="minorHAnsi"/>
            <w:sz w:val="24"/>
            <w:szCs w:val="24"/>
          </w:rPr>
          <w:t>supports our inference that</w:t>
        </w:r>
        <w:r w:rsidR="00C21320" w:rsidRPr="004C643C">
          <w:rPr>
            <w:rFonts w:cstheme="minorHAnsi"/>
            <w:sz w:val="24"/>
            <w:szCs w:val="24"/>
          </w:rPr>
          <w:t xml:space="preserve"> </w:t>
        </w:r>
      </w:ins>
      <w:ins w:id="1064" w:author="Lane, Stefanie" w:date="2023-04-14T12:59:00Z">
        <w:r w:rsidR="00E7148C" w:rsidRPr="004C643C">
          <w:rPr>
            <w:rFonts w:cstheme="minorHAnsi"/>
            <w:sz w:val="24"/>
            <w:szCs w:val="24"/>
            <w:rPrChange w:id="1065" w:author="Lane, Stefanie" w:date="2023-04-15T10:47:00Z">
              <w:rPr/>
            </w:rPrChange>
          </w:rPr>
          <w:t xml:space="preserve">cumulative impacts of overgrazing and </w:t>
        </w:r>
        <w:r w:rsidR="00650FA8" w:rsidRPr="004C643C">
          <w:rPr>
            <w:rFonts w:cstheme="minorHAnsi"/>
            <w:sz w:val="24"/>
            <w:szCs w:val="24"/>
            <w:rPrChange w:id="1066" w:author="Lane, Stefanie" w:date="2023-04-15T10:47:00Z">
              <w:rPr/>
            </w:rPrChange>
          </w:rPr>
          <w:t xml:space="preserve">high propagule loads of non-native species set </w:t>
        </w:r>
      </w:ins>
      <w:ins w:id="1067" w:author="Lane, Stefanie" w:date="2023-04-14T13:00:00Z">
        <w:r w:rsidR="00650FA8" w:rsidRPr="004C643C">
          <w:rPr>
            <w:rFonts w:cstheme="minorHAnsi"/>
            <w:sz w:val="24"/>
            <w:szCs w:val="24"/>
            <w:rPrChange w:id="1068" w:author="Lane, Stefanie" w:date="2023-04-15T10:47:00Z">
              <w:rPr/>
            </w:rPrChange>
          </w:rPr>
          <w:t xml:space="preserve">succession towards new </w:t>
        </w:r>
        <w:r w:rsidR="00650E4D" w:rsidRPr="004C643C">
          <w:rPr>
            <w:rFonts w:cstheme="minorHAnsi"/>
            <w:sz w:val="24"/>
            <w:szCs w:val="24"/>
            <w:rPrChange w:id="1069" w:author="Lane, Stefanie" w:date="2023-04-15T10:47:00Z">
              <w:rPr/>
            </w:rPrChange>
          </w:rPr>
          <w:t>compositional characteristics</w:t>
        </w:r>
      </w:ins>
      <w:ins w:id="1070" w:author="Lane, Stefanie" w:date="2023-04-15T10:44:00Z">
        <w:r w:rsidR="00CB4609" w:rsidRPr="004C643C">
          <w:rPr>
            <w:rFonts w:cstheme="minorHAnsi"/>
            <w:sz w:val="24"/>
            <w:szCs w:val="24"/>
          </w:rPr>
          <w:t xml:space="preserve">, which have unknown consequences for ecosystem function </w:t>
        </w:r>
      </w:ins>
      <w:r w:rsidR="00F970AE" w:rsidRPr="004C643C">
        <w:rPr>
          <w:rFonts w:cstheme="minorHAnsi"/>
          <w:sz w:val="24"/>
          <w:szCs w:val="24"/>
        </w:rPr>
        <w:fldChar w:fldCharType="begin"/>
      </w:r>
      <w:r w:rsidR="00F970AE" w:rsidRPr="004C643C">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00F970AE" w:rsidRPr="004C643C">
        <w:rPr>
          <w:rFonts w:cstheme="minorHAnsi"/>
          <w:sz w:val="24"/>
          <w:szCs w:val="24"/>
        </w:rPr>
        <w:fldChar w:fldCharType="separate"/>
      </w:r>
      <w:r w:rsidR="00F970AE" w:rsidRPr="004C643C">
        <w:rPr>
          <w:rFonts w:ascii="Calibri" w:hAnsi="Calibri" w:cs="Calibri"/>
          <w:sz w:val="24"/>
        </w:rPr>
        <w:t>(Mack et al., 2000)</w:t>
      </w:r>
      <w:r w:rsidR="00F970AE" w:rsidRPr="004C643C">
        <w:rPr>
          <w:rFonts w:cstheme="minorHAnsi"/>
          <w:sz w:val="24"/>
          <w:szCs w:val="24"/>
        </w:rPr>
        <w:fldChar w:fldCharType="end"/>
      </w:r>
      <w:ins w:id="1071" w:author="Lane, Stefanie" w:date="2023-04-15T10:44:00Z">
        <w:r w:rsidR="00CB4609" w:rsidRPr="004C643C">
          <w:rPr>
            <w:rFonts w:cstheme="minorHAnsi"/>
            <w:sz w:val="24"/>
            <w:szCs w:val="24"/>
          </w:rPr>
          <w:t>.</w:t>
        </w:r>
      </w:ins>
      <w:del w:id="1072" w:author="Lane, Stefanie" w:date="2023-04-15T10:44:00Z">
        <w:r w:rsidR="0001359E" w:rsidRPr="004C643C" w:rsidDel="00CB4609">
          <w:rPr>
            <w:rFonts w:cstheme="minorHAnsi"/>
            <w:sz w:val="24"/>
            <w:szCs w:val="24"/>
            <w:rPrChange w:id="1073" w:author="Lane, Stefanie" w:date="2023-04-15T10:47:00Z">
              <w:rPr/>
            </w:rPrChange>
          </w:rPr>
          <w:fldChar w:fldCharType="begin"/>
        </w:r>
        <w:r w:rsidR="0001359E" w:rsidRPr="004C643C" w:rsidDel="00CB4609">
          <w:rPr>
            <w:rFonts w:cstheme="minorHAnsi"/>
            <w:sz w:val="24"/>
            <w:szCs w:val="24"/>
            <w:rPrChange w:id="1074" w:author="Lane, Stefanie" w:date="2023-04-15T10:47:00Z">
              <w:rPr/>
            </w:rPrChange>
          </w:rPr>
          <w:del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delInstrText>
        </w:r>
        <w:r w:rsidR="0001359E" w:rsidRPr="004C643C" w:rsidDel="00CB4609">
          <w:rPr>
            <w:rFonts w:cstheme="minorHAnsi"/>
            <w:sz w:val="24"/>
            <w:szCs w:val="24"/>
            <w:rPrChange w:id="1075" w:author="Lane, Stefanie" w:date="2023-04-15T10:47:00Z">
              <w:rPr/>
            </w:rPrChange>
          </w:rPr>
          <w:fldChar w:fldCharType="separate"/>
        </w:r>
        <w:r w:rsidR="0001359E" w:rsidRPr="004C643C" w:rsidDel="00CB4609">
          <w:rPr>
            <w:rFonts w:ascii="Calibri" w:hAnsi="Calibri" w:cs="Calibri"/>
            <w:sz w:val="24"/>
            <w:rPrChange w:id="1076" w:author="Lane, Stefanie" w:date="2023-04-15T10:47:00Z">
              <w:rPr>
                <w:rFonts w:ascii="Calibri" w:hAnsi="Calibri" w:cs="Calibri"/>
              </w:rPr>
            </w:rPrChange>
          </w:rPr>
          <w:delText>(Lavorel &amp; Lebreton, 1992)</w:delText>
        </w:r>
        <w:r w:rsidR="0001359E" w:rsidRPr="004C643C" w:rsidDel="00CB4609">
          <w:rPr>
            <w:rFonts w:cstheme="minorHAnsi"/>
            <w:sz w:val="24"/>
            <w:szCs w:val="24"/>
            <w:rPrChange w:id="1077" w:author="Lane, Stefanie" w:date="2023-04-15T10:47:00Z">
              <w:rPr/>
            </w:rPrChange>
          </w:rPr>
          <w:fldChar w:fldCharType="end"/>
        </w:r>
      </w:del>
      <w:del w:id="1078" w:author="Lane, Stefanie" w:date="2023-04-14T13:48:00Z">
        <w:r w:rsidR="00F55425" w:rsidRPr="004C643C" w:rsidDel="0001359E">
          <w:rPr>
            <w:rFonts w:cstheme="minorHAnsi"/>
            <w:sz w:val="24"/>
            <w:szCs w:val="24"/>
            <w:rPrChange w:id="1079" w:author="Lane, Stefanie" w:date="2023-04-15T10:47:00Z">
              <w:rPr/>
            </w:rPrChange>
          </w:rPr>
          <w:fldChar w:fldCharType="begin"/>
        </w:r>
        <w:r w:rsidR="00271C64" w:rsidRPr="004C643C" w:rsidDel="0001359E">
          <w:rPr>
            <w:rFonts w:cstheme="minorHAnsi"/>
            <w:sz w:val="24"/>
            <w:szCs w:val="24"/>
            <w:rPrChange w:id="1080" w:author="Lane, Stefanie" w:date="2023-04-15T10:47:00Z">
              <w:rPr/>
            </w:rPrChange>
          </w:rPr>
          <w:delInstrText xml:space="preserve"> ADDIN ZOTERO_ITEM CSL_CITATION {"citationID":"slsIUtM1","properties":{"formattedCitation":"(Gonzales &amp; Arcese, 2008; Lavorel &amp; Lebreton, 1992)","plainCitation":"(Gonzales &amp; Arcese, 2008; Lavorel &amp; Lebreton, 1992)","noteIndex":0},"citationItems":[{"id":2907,"uris":["http://zotero.org/users/6092945/items/YCJI2K8P"],"itemData":{"id":2907,"type":"article-journal","abstract":"The dominance of nonnative plants coupled with declines of native plants suggests that competitive displacement drives extinctions, yet empirical examples are rare. Herbivores, however, can alter vegetation structure and reduce diversity when abundant. Herbivores may act on mature, reproductive life stages whereas some of the strongest competitive effects might occur at early life stages that are difﬁcult to observe. For example, competition by perennial nonnative grasses can interfere with the establishment of native seeds. We contrasted the effects of ungulate herbivory and competition by neighboring plants on the performance of native plant species at early and established life stages in invaded oak meadows. We recorded growth, survival, and ﬂowering in two native species transplanted as established plants, six native species grown from seed, and ﬁve extant lily species as part of two 2 3 2 factorial experiments that manipulated herbivory and competition. Herbivory reduced the performance of nearly all focal native species at early and established life stages, whereas competition had few measurable effects. Our results suggest that herbivory has a greater local inﬂuence on native plant species than competition and that reducing herbivore impacts will be required to successfully restore endangered oak meadows where ungulates are now abundant. Key words: black-tailed deer; British Columbia; competition; conservation; exotic; grass; invasive; oak savanna; Odocoileus hemionus; sheep.","container-title":"Ecology","DOI":"10.1890/08-0435.1","ISSN":"0012-9658","issue":"12","journalAbbreviation":"Ecology","language":"en","page":"3282-3289","source":"DOI.org (Crossref)","title":"HERBIVORY MORE LIMITING THAN COMPETITION ON EARLY AND ESTABLISHED NATIVE PLANTS IN AN INVADED MEADOW","volume":"89","author":[{"family":"Gonzales","given":"Emily K."},{"family":"Arcese","given":"Peter"}],"issued":{"date-parts":[["2008",12]]}}},{"id":2940,"uris":["http://zotero.org/users/6092945/items/UQ8TZPVB"],"itemData":{"id":2940,"type":"article-journal","abstract":"Abstract.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delInstrText>
        </w:r>
        <w:r w:rsidR="00F55425" w:rsidRPr="004C643C" w:rsidDel="0001359E">
          <w:rPr>
            <w:rFonts w:cstheme="minorHAnsi"/>
            <w:sz w:val="24"/>
            <w:szCs w:val="24"/>
            <w:rPrChange w:id="1081" w:author="Lane, Stefanie" w:date="2023-04-15T10:47:00Z">
              <w:rPr/>
            </w:rPrChange>
          </w:rPr>
          <w:fldChar w:fldCharType="separate"/>
        </w:r>
        <w:r w:rsidR="00271C64" w:rsidRPr="004C643C" w:rsidDel="0001359E">
          <w:rPr>
            <w:rFonts w:ascii="Calibri" w:hAnsi="Calibri" w:cs="Calibri"/>
            <w:sz w:val="24"/>
            <w:rPrChange w:id="1082" w:author="Lane, Stefanie" w:date="2023-04-15T10:47:00Z">
              <w:rPr>
                <w:rFonts w:ascii="Calibri" w:hAnsi="Calibri" w:cs="Calibri"/>
              </w:rPr>
            </w:rPrChange>
          </w:rPr>
          <w:delText>(Gonzales &amp; Arcese, 2008; Lavorel &amp; Lebreton, 1992)</w:delText>
        </w:r>
        <w:r w:rsidR="00F55425" w:rsidRPr="004C643C" w:rsidDel="0001359E">
          <w:rPr>
            <w:rFonts w:cstheme="minorHAnsi"/>
            <w:sz w:val="24"/>
            <w:szCs w:val="24"/>
            <w:rPrChange w:id="1083" w:author="Lane, Stefanie" w:date="2023-04-15T10:47:00Z">
              <w:rPr/>
            </w:rPrChange>
          </w:rPr>
          <w:fldChar w:fldCharType="end"/>
        </w:r>
      </w:del>
    </w:p>
    <w:p w14:paraId="5755401F" w14:textId="20519D88" w:rsidR="002B3AE9" w:rsidRPr="002B3AE9" w:rsidRDefault="002B3AE9" w:rsidP="002051B7">
      <w:pPr>
        <w:pStyle w:val="ListParagraph"/>
        <w:numPr>
          <w:ilvl w:val="0"/>
          <w:numId w:val="21"/>
        </w:numPr>
        <w:rPr>
          <w:ins w:id="1084" w:author="Lane, Stefanie" w:date="2023-04-09T16:33:00Z"/>
          <w:rFonts w:cstheme="minorHAnsi"/>
          <w:sz w:val="24"/>
          <w:szCs w:val="24"/>
          <w:rPrChange w:id="1085" w:author="Lane, Stefanie" w:date="2023-04-14T13:49:00Z">
            <w:rPr>
              <w:ins w:id="1086" w:author="Lane, Stefanie" w:date="2023-04-09T16:33:00Z"/>
            </w:rPr>
          </w:rPrChange>
        </w:rPr>
        <w:pPrChange w:id="1087" w:author="Lane, Stefanie" w:date="2023-04-15T10:49:00Z">
          <w:pPr>
            <w:ind w:firstLine="720"/>
          </w:pPr>
        </w:pPrChange>
      </w:pPr>
      <w:ins w:id="1088" w:author="Lane, Stefanie" w:date="2023-04-14T13:49:00Z">
        <w:r>
          <w:rPr>
            <w:rFonts w:cstheme="minorHAnsi"/>
            <w:sz w:val="24"/>
            <w:szCs w:val="24"/>
          </w:rPr>
          <w:t xml:space="preserve">Broad applicability similar to grazing by ungulates in upland ecosystems </w:t>
        </w:r>
      </w:ins>
      <w:r>
        <w:rPr>
          <w:rFonts w:cstheme="minorHAnsi"/>
          <w:sz w:val="24"/>
          <w:szCs w:val="24"/>
        </w:rPr>
        <w:fldChar w:fldCharType="begin"/>
      </w:r>
      <w:r>
        <w:rPr>
          <w:rFonts w:cstheme="minorHAnsi"/>
          <w:sz w:val="24"/>
          <w:szCs w:val="24"/>
        </w:rPr>
        <w:instrText xml:space="preserve"> ADDIN ZOTERO_ITEM CSL_CITATION {"citationID":"DtbBn30B","properties":{"formattedCitation":"(Gonzales &amp; Arcese, 2008)","plainCitation":"(Gonzales &amp; Arcese, 2008)","noteIndex":0},"citationItems":[{"id":2907,"uris":["http://zotero.org/users/6092945/items/YCJI2K8P"],"itemData":{"id":2907,"type":"article-journal","abstract":"The dominance of nonnative plants coupled with declines of native plants suggests that competitive displacement drives extinctions, yet empirical examples are rare. Herbivores, however, can alter vegetation structure and reduce diversity when abundant. Herbivores may act on mature, reproductive life stages whereas some of the strongest competitive effects might occur at early life stages that are difﬁcult to observe. For example, competition by perennial nonnative grasses can interfere with the establishment of native seeds. We contrasted the effects of ungulate herbivory and competition by neighboring plants on the performance of native plant species at early and established life stages in invaded oak meadows. We recorded growth, survival, and ﬂowering in two native species transplanted as established plants, six native species grown from seed, and ﬁve extant lily species as part of two 2 3 2 factorial experiments that manipulated herbivory and competition. Herbivory reduced the performance of nearly all focal native species at early and established life stages, whereas competition had few measurable effects. Our results suggest that herbivory has a greater local inﬂuence on native plant species than competition and that reducing herbivore impacts will be required to successfully restore endangered oak meadows where ungulates are now abundant. Key words: black-tailed deer; British Columbia; competition; conservation; exotic; grass; invasive; oak savanna; Odocoileus hemionus; sheep.","container-title":"Ecology","DOI":"10.1890/08-0435.1","ISSN":"0012-9658","issue":"12","journalAbbreviation":"Ecology","language":"en","page":"3282-3289","source":"DOI.org (Crossref)","title":"HERBIVORY MORE LIMITING THAN COMPETITION ON EARLY AND ESTABLISHED NATIVE PLANTS IN AN INVADED MEADOW","volume":"89","author":[{"family":"Gonzales","given":"Emily K."},{"family":"Arcese","given":"Peter"}],"issued":{"date-parts":[["2008",12]]}}}],"schema":"https://github.com/citation-style-language/schema/raw/master/csl-citation.json"} </w:instrText>
      </w:r>
      <w:r>
        <w:rPr>
          <w:rFonts w:cstheme="minorHAnsi"/>
          <w:sz w:val="24"/>
          <w:szCs w:val="24"/>
        </w:rPr>
        <w:fldChar w:fldCharType="separate"/>
      </w:r>
      <w:r w:rsidRPr="002B3AE9">
        <w:rPr>
          <w:rFonts w:ascii="Calibri" w:hAnsi="Calibri" w:cs="Calibri"/>
          <w:sz w:val="24"/>
        </w:rPr>
        <w:t>(Gonzales &amp; Arcese, 2008)</w:t>
      </w:r>
      <w:r>
        <w:rPr>
          <w:rFonts w:cstheme="minorHAnsi"/>
          <w:sz w:val="24"/>
          <w:szCs w:val="24"/>
        </w:rPr>
        <w:fldChar w:fldCharType="end"/>
      </w:r>
      <w:ins w:id="1089" w:author="Lane, Stefanie" w:date="2023-04-14T13:49:00Z">
        <w:r w:rsidR="00E55A0D">
          <w:rPr>
            <w:rFonts w:cstheme="minorHAnsi"/>
            <w:sz w:val="24"/>
            <w:szCs w:val="24"/>
          </w:rPr>
          <w:t xml:space="preserve">. </w:t>
        </w:r>
      </w:ins>
    </w:p>
    <w:p w14:paraId="1851D3CE" w14:textId="77777777" w:rsidR="002051B7" w:rsidRPr="002051B7" w:rsidRDefault="002051B7" w:rsidP="002051B7">
      <w:pPr>
        <w:rPr>
          <w:ins w:id="1090" w:author="Lane, Stefanie" w:date="2023-04-09T16:33:00Z"/>
          <w:rFonts w:cstheme="minorHAnsi"/>
          <w:sz w:val="24"/>
          <w:szCs w:val="24"/>
          <w:rPrChange w:id="1091" w:author="Lane, Stefanie" w:date="2023-04-15T10:49:00Z">
            <w:rPr>
              <w:ins w:id="1092" w:author="Lane, Stefanie" w:date="2023-04-09T16:33:00Z"/>
            </w:rPr>
          </w:rPrChange>
        </w:rPr>
        <w:pPrChange w:id="1093" w:author="Lane, Stefanie" w:date="2023-04-15T10:49:00Z">
          <w:pPr>
            <w:pStyle w:val="ListParagraph"/>
            <w:numPr>
              <w:numId w:val="21"/>
            </w:numPr>
            <w:ind w:hanging="360"/>
          </w:pPr>
        </w:pPrChange>
      </w:pPr>
    </w:p>
    <w:p w14:paraId="2164D706" w14:textId="6B774DAA" w:rsidR="00356752" w:rsidRPr="00860506" w:rsidRDefault="006A3D55">
      <w:pPr>
        <w:pStyle w:val="ListParagraph"/>
        <w:numPr>
          <w:ilvl w:val="0"/>
          <w:numId w:val="21"/>
        </w:numPr>
        <w:rPr>
          <w:ins w:id="1094" w:author="Lane, Stefanie" w:date="2023-04-09T16:00:00Z"/>
          <w:rFonts w:cstheme="minorHAnsi"/>
          <w:sz w:val="24"/>
          <w:szCs w:val="24"/>
          <w:rPrChange w:id="1095" w:author="Lane, Stefanie" w:date="2023-04-09T16:33:00Z">
            <w:rPr>
              <w:ins w:id="1096" w:author="Lane, Stefanie" w:date="2023-04-09T16:00:00Z"/>
            </w:rPr>
          </w:rPrChange>
        </w:rPr>
        <w:pPrChange w:id="1097" w:author="Lane, Stefanie" w:date="2023-04-09T16:33:00Z">
          <w:pPr>
            <w:ind w:firstLine="720"/>
          </w:pPr>
        </w:pPrChange>
      </w:pPr>
      <w:r w:rsidRPr="00860506">
        <w:rPr>
          <w:rFonts w:cstheme="minorHAnsi"/>
          <w:sz w:val="24"/>
          <w:szCs w:val="24"/>
          <w:rPrChange w:id="1098" w:author="Lane, Stefanie" w:date="2023-04-09T16:33:00Z">
            <w:rPr/>
          </w:rPrChange>
        </w:rPr>
        <w:t xml:space="preserve">We found surface seed banks recovered comparable total species </w:t>
      </w:r>
      <w:r w:rsidR="00591927" w:rsidRPr="00860506">
        <w:rPr>
          <w:rFonts w:cstheme="minorHAnsi"/>
          <w:sz w:val="24"/>
          <w:szCs w:val="24"/>
          <w:rPrChange w:id="1099" w:author="Lane, Stefanie" w:date="2023-04-09T16:33:00Z">
            <w:rPr/>
          </w:rPrChange>
        </w:rPr>
        <w:t>richness</w:t>
      </w:r>
      <w:r w:rsidRPr="00860506">
        <w:rPr>
          <w:rFonts w:cstheme="minorHAnsi"/>
          <w:sz w:val="24"/>
          <w:szCs w:val="24"/>
          <w:rPrChange w:id="1100" w:author="Lane, Stefanie" w:date="2023-04-09T16:33:00Z">
            <w:rPr/>
          </w:rPrChange>
        </w:rPr>
        <w:t xml:space="preserve"> after 10 years of grazing exclusion, however</w:t>
      </w:r>
      <w:r w:rsidR="00380A22" w:rsidRPr="00860506">
        <w:rPr>
          <w:rFonts w:cstheme="minorHAnsi"/>
          <w:sz w:val="24"/>
          <w:szCs w:val="24"/>
          <w:rPrChange w:id="1101" w:author="Lane, Stefanie" w:date="2023-04-09T16:33:00Z">
            <w:rPr/>
          </w:rPrChange>
        </w:rPr>
        <w:t xml:space="preserve"> surface seed banks were dominated by only two TPGs</w:t>
      </w:r>
      <w:r w:rsidR="00935B93" w:rsidRPr="00860506">
        <w:rPr>
          <w:rFonts w:cstheme="minorHAnsi"/>
          <w:sz w:val="24"/>
          <w:szCs w:val="24"/>
          <w:rPrChange w:id="1102" w:author="Lane, Stefanie" w:date="2023-04-09T16:33:00Z">
            <w:rPr/>
          </w:rPrChange>
        </w:rPr>
        <w:t xml:space="preserve"> (</w:t>
      </w:r>
      <w:r w:rsidR="00935B93" w:rsidRPr="00860506">
        <w:rPr>
          <w:rFonts w:cstheme="minorHAnsi"/>
          <w:i/>
          <w:iCs/>
          <w:sz w:val="24"/>
          <w:szCs w:val="24"/>
          <w:rPrChange w:id="1103" w:author="Lane, Stefanie" w:date="2023-04-09T16:33:00Z">
            <w:rPr>
              <w:i/>
              <w:iCs/>
            </w:rPr>
          </w:rPrChange>
        </w:rPr>
        <w:t>A. stolonifera</w:t>
      </w:r>
      <w:r w:rsidR="00935B93" w:rsidRPr="00860506">
        <w:rPr>
          <w:rFonts w:cstheme="minorHAnsi"/>
          <w:sz w:val="24"/>
          <w:szCs w:val="24"/>
          <w:rPrChange w:id="1104" w:author="Lane, Stefanie" w:date="2023-04-09T16:33:00Z">
            <w:rPr/>
          </w:rPrChange>
        </w:rPr>
        <w:t xml:space="preserve">, </w:t>
      </w:r>
      <w:r w:rsidR="00935B93" w:rsidRPr="00860506">
        <w:rPr>
          <w:rFonts w:cstheme="minorHAnsi"/>
          <w:i/>
          <w:iCs/>
          <w:sz w:val="24"/>
          <w:szCs w:val="24"/>
          <w:rPrChange w:id="1105" w:author="Lane, Stefanie" w:date="2023-04-09T16:33:00Z">
            <w:rPr>
              <w:i/>
              <w:iCs/>
            </w:rPr>
          </w:rPrChange>
        </w:rPr>
        <w:t>J. balticus</w:t>
      </w:r>
      <w:r w:rsidR="00935B93" w:rsidRPr="00860506">
        <w:rPr>
          <w:rFonts w:cstheme="minorHAnsi"/>
          <w:sz w:val="24"/>
          <w:szCs w:val="24"/>
          <w:rPrChange w:id="1106" w:author="Lane, Stefanie" w:date="2023-04-09T16:33:00Z">
            <w:rPr/>
          </w:rPrChange>
        </w:rPr>
        <w:t>)</w:t>
      </w:r>
      <w:r w:rsidR="00380A22" w:rsidRPr="00860506">
        <w:rPr>
          <w:rFonts w:cstheme="minorHAnsi"/>
          <w:sz w:val="24"/>
          <w:szCs w:val="24"/>
          <w:rPrChange w:id="1107" w:author="Lane, Stefanie" w:date="2023-04-09T16:33:00Z">
            <w:rPr/>
          </w:rPrChange>
        </w:rPr>
        <w:t xml:space="preserve">. </w:t>
      </w:r>
      <w:r w:rsidR="005F6464" w:rsidRPr="00860506">
        <w:rPr>
          <w:rFonts w:cstheme="minorHAnsi"/>
          <w:sz w:val="24"/>
          <w:szCs w:val="24"/>
          <w:rPrChange w:id="1108" w:author="Lane, Stefanie" w:date="2023-04-09T16:33:00Z">
            <w:rPr/>
          </w:rPrChange>
        </w:rPr>
        <w:t>Despite</w:t>
      </w:r>
      <w:r w:rsidR="00935B93" w:rsidRPr="00860506">
        <w:rPr>
          <w:rFonts w:cstheme="minorHAnsi"/>
          <w:sz w:val="24"/>
          <w:szCs w:val="24"/>
          <w:rPrChange w:id="1109" w:author="Lane, Stefanie" w:date="2023-04-09T16:33:00Z">
            <w:rPr/>
          </w:rPrChange>
        </w:rPr>
        <w:t xml:space="preserve"> these two species </w:t>
      </w:r>
      <w:del w:id="1110" w:author="Lane, Stefanie" w:date="2023-04-14T13:49:00Z">
        <w:r w:rsidR="00935B93" w:rsidRPr="00860506" w:rsidDel="00E55A0D">
          <w:rPr>
            <w:rFonts w:cstheme="minorHAnsi"/>
            <w:sz w:val="24"/>
            <w:szCs w:val="24"/>
            <w:rPrChange w:id="1111" w:author="Lane, Stefanie" w:date="2023-04-09T16:33:00Z">
              <w:rPr/>
            </w:rPrChange>
          </w:rPr>
          <w:delText>having</w:delText>
        </w:r>
        <w:r w:rsidR="005F6464" w:rsidRPr="00860506" w:rsidDel="00E55A0D">
          <w:rPr>
            <w:rFonts w:cstheme="minorHAnsi"/>
            <w:sz w:val="24"/>
            <w:szCs w:val="24"/>
            <w:rPrChange w:id="1112" w:author="Lane, Stefanie" w:date="2023-04-09T16:33:00Z">
              <w:rPr/>
            </w:rPrChange>
          </w:rPr>
          <w:delText xml:space="preserve"> even</w:delText>
        </w:r>
      </w:del>
      <w:ins w:id="1113" w:author="Lane, Stefanie" w:date="2023-04-14T13:49:00Z">
        <w:r w:rsidR="00E55A0D" w:rsidRPr="00E55A0D">
          <w:rPr>
            <w:rFonts w:cstheme="minorHAnsi"/>
            <w:sz w:val="24"/>
            <w:szCs w:val="24"/>
          </w:rPr>
          <w:t>having</w:t>
        </w:r>
      </w:ins>
      <w:r w:rsidR="005F6464" w:rsidRPr="00860506">
        <w:rPr>
          <w:rFonts w:cstheme="minorHAnsi"/>
          <w:sz w:val="24"/>
          <w:szCs w:val="24"/>
          <w:rPrChange w:id="1114" w:author="Lane, Stefanie" w:date="2023-04-09T16:33:00Z">
            <w:rPr/>
          </w:rPrChange>
        </w:rPr>
        <w:t xml:space="preserve"> </w:t>
      </w:r>
      <w:ins w:id="1115" w:author="Lane, Stefanie" w:date="2023-04-14T13:50:00Z">
        <w:r w:rsidR="00E55A0D">
          <w:rPr>
            <w:rFonts w:cstheme="minorHAnsi"/>
            <w:sz w:val="24"/>
            <w:szCs w:val="24"/>
          </w:rPr>
          <w:t xml:space="preserve">similar </w:t>
        </w:r>
      </w:ins>
      <w:r w:rsidR="00935B93" w:rsidRPr="00860506">
        <w:rPr>
          <w:rFonts w:cstheme="minorHAnsi"/>
          <w:sz w:val="24"/>
          <w:szCs w:val="24"/>
          <w:rPrChange w:id="1116" w:author="Lane, Stefanie" w:date="2023-04-09T16:33:00Z">
            <w:rPr/>
          </w:rPrChange>
        </w:rPr>
        <w:t xml:space="preserve">seed </w:t>
      </w:r>
      <w:r w:rsidR="005F6464" w:rsidRPr="00860506">
        <w:rPr>
          <w:rFonts w:cstheme="minorHAnsi"/>
          <w:sz w:val="24"/>
          <w:szCs w:val="24"/>
          <w:rPrChange w:id="1117" w:author="Lane, Stefanie" w:date="2023-04-09T16:33:00Z">
            <w:rPr/>
          </w:rPrChange>
        </w:rPr>
        <w:t>propagule loads</w:t>
      </w:r>
      <w:r w:rsidR="00935B93" w:rsidRPr="00860506">
        <w:rPr>
          <w:rFonts w:cstheme="minorHAnsi"/>
          <w:sz w:val="24"/>
          <w:szCs w:val="24"/>
          <w:rPrChange w:id="1118" w:author="Lane, Stefanie" w:date="2023-04-09T16:33:00Z">
            <w:rPr/>
          </w:rPrChange>
        </w:rPr>
        <w:t xml:space="preserve">, native </w:t>
      </w:r>
      <w:r w:rsidR="00935B93" w:rsidRPr="00860506">
        <w:rPr>
          <w:rFonts w:cstheme="minorHAnsi"/>
          <w:i/>
          <w:iCs/>
          <w:sz w:val="24"/>
          <w:szCs w:val="24"/>
          <w:rPrChange w:id="1119" w:author="Lane, Stefanie" w:date="2023-04-09T16:33:00Z">
            <w:rPr>
              <w:i/>
              <w:iCs/>
            </w:rPr>
          </w:rPrChange>
        </w:rPr>
        <w:t>J. balticus</w:t>
      </w:r>
      <w:r w:rsidR="00935B93" w:rsidRPr="00860506">
        <w:rPr>
          <w:rFonts w:cstheme="minorHAnsi"/>
          <w:sz w:val="24"/>
          <w:szCs w:val="24"/>
          <w:rPrChange w:id="1120" w:author="Lane, Stefanie" w:date="2023-04-09T16:33:00Z">
            <w:rPr/>
          </w:rPrChange>
        </w:rPr>
        <w:t xml:space="preserve"> is not dominant in the above-ground vegetation, suggesting that </w:t>
      </w:r>
      <w:r w:rsidR="00D75109" w:rsidRPr="00860506">
        <w:rPr>
          <w:rFonts w:cstheme="minorHAnsi"/>
          <w:sz w:val="24"/>
          <w:szCs w:val="24"/>
          <w:rPrChange w:id="1121" w:author="Lane, Stefanie" w:date="2023-04-09T16:33:00Z">
            <w:rPr/>
          </w:rPrChange>
        </w:rPr>
        <w:t xml:space="preserve">its seed and clonal reproductive strategies </w:t>
      </w:r>
      <w:r w:rsidR="007A57C3" w:rsidRPr="00860506">
        <w:rPr>
          <w:rFonts w:cstheme="minorHAnsi"/>
          <w:sz w:val="24"/>
          <w:szCs w:val="24"/>
          <w:rPrChange w:id="1122" w:author="Lane, Stefanie" w:date="2023-04-09T16:33:00Z">
            <w:rPr/>
          </w:rPrChange>
        </w:rPr>
        <w:t>were</w:t>
      </w:r>
      <w:r w:rsidR="00D75109" w:rsidRPr="00860506">
        <w:rPr>
          <w:rFonts w:cstheme="minorHAnsi"/>
          <w:sz w:val="24"/>
          <w:szCs w:val="24"/>
          <w:rPrChange w:id="1123" w:author="Lane, Stefanie" w:date="2023-04-09T16:33:00Z">
            <w:rPr/>
          </w:rPrChange>
        </w:rPr>
        <w:t xml:space="preserve"> not sufficient to out-compete </w:t>
      </w:r>
      <w:r w:rsidR="00D75109" w:rsidRPr="00860506">
        <w:rPr>
          <w:rFonts w:cstheme="minorHAnsi"/>
          <w:i/>
          <w:iCs/>
          <w:sz w:val="24"/>
          <w:szCs w:val="24"/>
          <w:rPrChange w:id="1124" w:author="Lane, Stefanie" w:date="2023-04-09T16:33:00Z">
            <w:rPr>
              <w:i/>
              <w:iCs/>
            </w:rPr>
          </w:rPrChange>
        </w:rPr>
        <w:t>A. stolonifera</w:t>
      </w:r>
      <w:r w:rsidR="00D75109" w:rsidRPr="00860506">
        <w:rPr>
          <w:rFonts w:cstheme="minorHAnsi"/>
          <w:sz w:val="24"/>
          <w:szCs w:val="24"/>
          <w:rPrChange w:id="1125" w:author="Lane, Stefanie" w:date="2023-04-09T16:33:00Z">
            <w:rPr/>
          </w:rPrChange>
        </w:rPr>
        <w:t xml:space="preserve">. </w:t>
      </w:r>
      <w:r w:rsidR="00F118F3" w:rsidRPr="00860506">
        <w:rPr>
          <w:rFonts w:cstheme="minorHAnsi"/>
          <w:sz w:val="24"/>
          <w:szCs w:val="24"/>
          <w:rPrChange w:id="1126" w:author="Lane, Stefanie" w:date="2023-04-09T16:33:00Z">
            <w:rPr/>
          </w:rPrChange>
        </w:rPr>
        <w:t xml:space="preserve">It is important to note that </w:t>
      </w:r>
      <w:r w:rsidR="00F118F3" w:rsidRPr="00860506">
        <w:rPr>
          <w:rFonts w:cstheme="minorHAnsi"/>
          <w:i/>
          <w:iCs/>
          <w:sz w:val="24"/>
          <w:szCs w:val="24"/>
          <w:rPrChange w:id="1127" w:author="Lane, Stefanie" w:date="2023-04-09T16:33:00Z">
            <w:rPr>
              <w:i/>
              <w:iCs/>
            </w:rPr>
          </w:rPrChange>
        </w:rPr>
        <w:t>A. stolonifera</w:t>
      </w:r>
      <w:r w:rsidR="00F118F3" w:rsidRPr="00860506">
        <w:rPr>
          <w:rFonts w:cstheme="minorHAnsi"/>
          <w:sz w:val="24"/>
          <w:szCs w:val="24"/>
          <w:rPrChange w:id="1128" w:author="Lane, Stefanie" w:date="2023-04-09T16:33:00Z">
            <w:rPr/>
          </w:rPrChange>
        </w:rPr>
        <w:t xml:space="preserve"> is not as dominant in the Nanaimo River Estuary (NRE) as in Little Qualicum River Estuary (LQRE), however it was found </w:t>
      </w:r>
      <w:r w:rsidR="00596AB7" w:rsidRPr="00860506">
        <w:rPr>
          <w:rFonts w:cstheme="minorHAnsi"/>
          <w:sz w:val="24"/>
          <w:szCs w:val="24"/>
          <w:rPrChange w:id="1129" w:author="Lane, Stefanie" w:date="2023-04-09T16:33:00Z">
            <w:rPr/>
          </w:rPrChange>
        </w:rPr>
        <w:t xml:space="preserve">in the surface seed bank of </w:t>
      </w:r>
      <w:r w:rsidR="00F118F3" w:rsidRPr="00860506">
        <w:rPr>
          <w:rFonts w:cstheme="minorHAnsi"/>
          <w:sz w:val="24"/>
          <w:szCs w:val="24"/>
          <w:rPrChange w:id="1130" w:author="Lane, Stefanie" w:date="2023-04-09T16:33:00Z">
            <w:rPr/>
          </w:rPrChange>
        </w:rPr>
        <w:t>U</w:t>
      </w:r>
      <w:r w:rsidR="00596AB7" w:rsidRPr="00860506">
        <w:rPr>
          <w:rFonts w:cstheme="minorHAnsi"/>
          <w:sz w:val="24"/>
          <w:szCs w:val="24"/>
          <w:rPrChange w:id="1131" w:author="Lane, Stefanie" w:date="2023-04-09T16:33:00Z">
            <w:rPr/>
          </w:rPrChange>
        </w:rPr>
        <w:t>ndisturbed sites</w:t>
      </w:r>
      <w:r w:rsidR="00F118F3" w:rsidRPr="00860506">
        <w:rPr>
          <w:rFonts w:cstheme="minorHAnsi"/>
          <w:sz w:val="24"/>
          <w:szCs w:val="24"/>
          <w:rPrChange w:id="1132" w:author="Lane, Stefanie" w:date="2023-04-09T16:33:00Z">
            <w:rPr/>
          </w:rPrChange>
        </w:rPr>
        <w:t xml:space="preserve"> at NRE</w:t>
      </w:r>
      <w:r w:rsidR="00596AB7" w:rsidRPr="00860506">
        <w:rPr>
          <w:rFonts w:cstheme="minorHAnsi"/>
          <w:sz w:val="24"/>
          <w:szCs w:val="24"/>
          <w:rPrChange w:id="1133" w:author="Lane, Stefanie" w:date="2023-04-09T16:33:00Z">
            <w:rPr/>
          </w:rPrChange>
        </w:rPr>
        <w:t>.</w:t>
      </w:r>
    </w:p>
    <w:p w14:paraId="0CB41818" w14:textId="77777777" w:rsidR="004A5E76" w:rsidDel="004A5E76" w:rsidRDefault="00F118F3" w:rsidP="004A5E76">
      <w:pPr>
        <w:ind w:firstLine="720"/>
        <w:rPr>
          <w:del w:id="1134" w:author="Lane, Stefanie" w:date="2023-04-09T16:09:00Z"/>
          <w:moveTo w:id="1135" w:author="Lane, Stefanie" w:date="2023-04-09T16:09:00Z"/>
          <w:rFonts w:cstheme="minorHAnsi"/>
          <w:sz w:val="24"/>
          <w:szCs w:val="24"/>
        </w:rPr>
      </w:pPr>
      <w:del w:id="1136" w:author="Lane, Stefanie" w:date="2023-04-09T16:00:00Z">
        <w:r w:rsidDel="00356752">
          <w:rPr>
            <w:rFonts w:cstheme="minorHAnsi"/>
            <w:sz w:val="24"/>
            <w:szCs w:val="24"/>
          </w:rPr>
          <w:delText xml:space="preserve"> </w:delText>
        </w:r>
      </w:del>
      <w:ins w:id="1137" w:author="Lane, Stefanie" w:date="2023-04-09T16:02:00Z">
        <w:r w:rsidR="00715028">
          <w:rPr>
            <w:rStyle w:val="cf01"/>
          </w:rPr>
          <w:t>A higher competitive advantage of non-native tall perennial graminoids might be contributing to succession towards an alternative state of species composition following disturbance by grubbing.</w:t>
        </w:r>
      </w:ins>
      <w:ins w:id="1138" w:author="Lane, Stefanie" w:date="2023-04-09T16:09:00Z">
        <w:r w:rsidR="004A5E76">
          <w:rPr>
            <w:rStyle w:val="cf01"/>
          </w:rPr>
          <w:t xml:space="preserve"> </w:t>
        </w:r>
      </w:ins>
      <w:moveToRangeStart w:id="1139" w:author="Lane, Stefanie" w:date="2023-04-09T16:09:00Z" w:name="move131949004"/>
      <w:moveTo w:id="1140" w:author="Lane, Stefanie" w:date="2023-04-09T16:09:00Z">
        <w:r w:rsidR="004A5E76" w:rsidRPr="001C0EEC">
          <w:rPr>
            <w:rFonts w:cstheme="minorHAnsi"/>
            <w:sz w:val="24"/>
            <w:szCs w:val="24"/>
          </w:rPr>
          <w:t xml:space="preserve">The two TPG species with greatest representation in surface </w:t>
        </w:r>
        <w:commentRangeStart w:id="1141"/>
        <w:r w:rsidR="004A5E76" w:rsidRPr="001C0EEC">
          <w:rPr>
            <w:rFonts w:cstheme="minorHAnsi"/>
            <w:sz w:val="24"/>
            <w:szCs w:val="24"/>
          </w:rPr>
          <w:t xml:space="preserve">seed banks </w:t>
        </w:r>
        <w:commentRangeEnd w:id="1141"/>
        <w:r w:rsidR="004A5E76">
          <w:rPr>
            <w:rStyle w:val="CommentReference"/>
          </w:rPr>
          <w:commentReference w:id="1141"/>
        </w:r>
        <w:r w:rsidR="004A5E76" w:rsidRPr="001C0EEC">
          <w:rPr>
            <w:rFonts w:cstheme="minorHAnsi"/>
            <w:sz w:val="24"/>
            <w:szCs w:val="24"/>
          </w:rPr>
          <w:t xml:space="preserve">in Undisturbed at both estuaries and 10-year old exclosures in Little Qualicum </w:t>
        </w:r>
        <w:r w:rsidR="004A5E76">
          <w:rPr>
            <w:rFonts w:cstheme="minorHAnsi"/>
            <w:sz w:val="24"/>
            <w:szCs w:val="24"/>
          </w:rPr>
          <w:t xml:space="preserve">River </w:t>
        </w:r>
        <w:r w:rsidR="004A5E76" w:rsidRPr="001C0EEC">
          <w:rPr>
            <w:rFonts w:cstheme="minorHAnsi"/>
            <w:sz w:val="24"/>
            <w:szCs w:val="24"/>
          </w:rPr>
          <w:t xml:space="preserve">Estuary were native </w:t>
        </w:r>
        <w:r w:rsidR="004A5E76" w:rsidRPr="001C0EEC">
          <w:rPr>
            <w:rFonts w:cstheme="minorHAnsi"/>
            <w:i/>
            <w:sz w:val="24"/>
            <w:szCs w:val="24"/>
          </w:rPr>
          <w:t>J. balticus</w:t>
        </w:r>
        <w:r w:rsidR="004A5E76" w:rsidRPr="001C0EEC">
          <w:rPr>
            <w:rFonts w:cstheme="minorHAnsi"/>
            <w:sz w:val="24"/>
            <w:szCs w:val="24"/>
          </w:rPr>
          <w:t xml:space="preserve"> and non-native, invasive </w:t>
        </w:r>
        <w:r w:rsidR="004A5E76" w:rsidRPr="001C0EEC">
          <w:rPr>
            <w:rFonts w:cstheme="minorHAnsi"/>
            <w:i/>
            <w:sz w:val="24"/>
            <w:szCs w:val="24"/>
          </w:rPr>
          <w:t>A. stolonifera</w:t>
        </w:r>
        <w:r w:rsidR="004A5E76" w:rsidRPr="001C0EEC">
          <w:rPr>
            <w:rFonts w:cstheme="minorHAnsi"/>
            <w:sz w:val="24"/>
            <w:szCs w:val="24"/>
          </w:rPr>
          <w:t xml:space="preserve">. If these two species had comparable competitive traits, we might expect a similar proportion of cover abundance in the above ground vegetation in 10-year old exclosures. This was not the case, suggesting that </w:t>
        </w:r>
        <w:r w:rsidR="004A5E76" w:rsidRPr="001C0EEC">
          <w:rPr>
            <w:rFonts w:cstheme="minorHAnsi"/>
            <w:i/>
            <w:sz w:val="24"/>
            <w:szCs w:val="24"/>
          </w:rPr>
          <w:t>A. stolonifera</w:t>
        </w:r>
        <w:r w:rsidR="004A5E76" w:rsidRPr="001C0EEC">
          <w:rPr>
            <w:rFonts w:cstheme="minorHAnsi"/>
            <w:sz w:val="24"/>
            <w:szCs w:val="24"/>
          </w:rPr>
          <w:t xml:space="preserve"> has a competitive advantage</w:t>
        </w:r>
        <w:r w:rsidR="004A5E76">
          <w:rPr>
            <w:rFonts w:cstheme="minorHAnsi"/>
            <w:sz w:val="24"/>
            <w:szCs w:val="24"/>
          </w:rPr>
          <w:t xml:space="preserve"> via recruitment of seed, clonal stems, or both</w:t>
        </w:r>
        <w:r w:rsidR="004A5E76" w:rsidRPr="001C0EEC">
          <w:rPr>
            <w:rFonts w:cstheme="minorHAnsi"/>
            <w:sz w:val="24"/>
            <w:szCs w:val="24"/>
          </w:rPr>
          <w:t xml:space="preserve"> during the recovery period. Competitive advantage of </w:t>
        </w:r>
        <w:r w:rsidR="004A5E76" w:rsidRPr="001C0EEC">
          <w:rPr>
            <w:rFonts w:cstheme="minorHAnsi"/>
            <w:i/>
            <w:sz w:val="24"/>
            <w:szCs w:val="24"/>
          </w:rPr>
          <w:t>A. stolonifera</w:t>
        </w:r>
        <w:r w:rsidR="004A5E76" w:rsidRPr="001C0EEC">
          <w:rPr>
            <w:rFonts w:cstheme="minorHAnsi"/>
            <w:sz w:val="24"/>
            <w:szCs w:val="24"/>
          </w:rPr>
          <w:t xml:space="preserve"> may especially be contributing to lack of recovery of seed-limited native TPGs, such as </w:t>
        </w:r>
        <w:r w:rsidR="004A5E76" w:rsidRPr="001C0EEC">
          <w:rPr>
            <w:rFonts w:cstheme="minorHAnsi"/>
            <w:i/>
            <w:sz w:val="24"/>
            <w:szCs w:val="24"/>
          </w:rPr>
          <w:t>C. lyngbyei</w:t>
        </w:r>
        <w:r w:rsidR="004A5E76" w:rsidRPr="001C0EEC">
          <w:rPr>
            <w:rFonts w:cstheme="minorHAnsi"/>
            <w:sz w:val="24"/>
            <w:szCs w:val="24"/>
          </w:rPr>
          <w:t>.</w:t>
        </w:r>
        <w:del w:id="1142" w:author="Lane, Stefanie" w:date="2023-04-09T16:09:00Z">
          <w:r w:rsidR="004A5E76" w:rsidRPr="001C0EEC" w:rsidDel="004A5E76">
            <w:rPr>
              <w:rFonts w:cstheme="minorHAnsi"/>
              <w:sz w:val="24"/>
              <w:szCs w:val="24"/>
            </w:rPr>
            <w:delText xml:space="preserve"> </w:delText>
          </w:r>
        </w:del>
      </w:moveTo>
    </w:p>
    <w:moveToRangeEnd w:id="1139"/>
    <w:p w14:paraId="09C58200" w14:textId="5506BB16" w:rsidR="00FF3F44" w:rsidRDefault="00715028" w:rsidP="004A5E76">
      <w:pPr>
        <w:ind w:firstLine="720"/>
        <w:rPr>
          <w:rFonts w:cstheme="minorHAnsi"/>
          <w:sz w:val="24"/>
          <w:szCs w:val="24"/>
        </w:rPr>
      </w:pPr>
      <w:ins w:id="1143" w:author="Lane, Stefanie" w:date="2023-04-09T16:02:00Z">
        <w:r>
          <w:rPr>
            <w:rStyle w:val="cf01"/>
          </w:rPr>
          <w:t xml:space="preserve"> </w:t>
        </w:r>
      </w:ins>
      <w:r w:rsidR="001668C2">
        <w:rPr>
          <w:rFonts w:cstheme="minorHAnsi"/>
          <w:i/>
          <w:iCs/>
          <w:sz w:val="24"/>
          <w:szCs w:val="24"/>
        </w:rPr>
        <w:t>A. stolonifera</w:t>
      </w:r>
      <w:r w:rsidR="001668C2">
        <w:rPr>
          <w:rFonts w:cstheme="minorHAnsi"/>
          <w:sz w:val="24"/>
          <w:szCs w:val="24"/>
        </w:rPr>
        <w:t xml:space="preserve"> does not appear in the surface seed banks of</w:t>
      </w:r>
      <w:r w:rsidR="00596AB7" w:rsidRPr="001C0EEC">
        <w:rPr>
          <w:rFonts w:cstheme="minorHAnsi"/>
          <w:sz w:val="24"/>
          <w:szCs w:val="24"/>
        </w:rPr>
        <w:t xml:space="preserve"> </w:t>
      </w:r>
      <w:r w:rsidR="001668C2">
        <w:rPr>
          <w:rFonts w:cstheme="minorHAnsi"/>
          <w:sz w:val="24"/>
          <w:szCs w:val="24"/>
        </w:rPr>
        <w:t>1-year</w:t>
      </w:r>
      <w:r w:rsidR="00596AB7" w:rsidRPr="001C0EEC">
        <w:rPr>
          <w:rFonts w:cstheme="minorHAnsi"/>
          <w:sz w:val="24"/>
          <w:szCs w:val="24"/>
        </w:rPr>
        <w:t xml:space="preserve"> old </w:t>
      </w:r>
      <w:r w:rsidR="001668C2">
        <w:rPr>
          <w:rFonts w:cstheme="minorHAnsi"/>
          <w:sz w:val="24"/>
          <w:szCs w:val="24"/>
        </w:rPr>
        <w:t>exclosures</w:t>
      </w:r>
      <w:r w:rsidR="00402F05">
        <w:rPr>
          <w:rFonts w:cstheme="minorHAnsi"/>
          <w:sz w:val="24"/>
          <w:szCs w:val="24"/>
        </w:rPr>
        <w:t xml:space="preserve"> at NRE</w:t>
      </w:r>
      <w:r w:rsidR="00596AB7" w:rsidRPr="001C0EEC">
        <w:rPr>
          <w:rFonts w:cstheme="minorHAnsi"/>
          <w:sz w:val="24"/>
          <w:szCs w:val="24"/>
        </w:rPr>
        <w:t>,</w:t>
      </w:r>
      <w:r w:rsidR="001668C2">
        <w:rPr>
          <w:rFonts w:cstheme="minorHAnsi"/>
          <w:sz w:val="24"/>
          <w:szCs w:val="24"/>
        </w:rPr>
        <w:t xml:space="preserve"> suggesting any historic seed inputs may have been </w:t>
      </w:r>
      <w:r w:rsidR="00BB2ABF" w:rsidRPr="001C0EEC">
        <w:rPr>
          <w:rFonts w:cstheme="minorHAnsi"/>
          <w:sz w:val="24"/>
          <w:szCs w:val="24"/>
        </w:rPr>
        <w:t>lost by erosion</w:t>
      </w:r>
      <w:r w:rsidR="001668C2">
        <w:rPr>
          <w:rFonts w:cstheme="minorHAnsi"/>
          <w:sz w:val="24"/>
          <w:szCs w:val="24"/>
        </w:rPr>
        <w:t>,</w:t>
      </w:r>
      <w:r w:rsidR="00BB2ABF" w:rsidRPr="001C0EEC">
        <w:rPr>
          <w:rFonts w:cstheme="minorHAnsi"/>
          <w:sz w:val="24"/>
          <w:szCs w:val="24"/>
        </w:rPr>
        <w:t xml:space="preserve"> or they have not been deposited</w:t>
      </w:r>
      <w:r w:rsidR="001668C2">
        <w:rPr>
          <w:rFonts w:cstheme="minorHAnsi"/>
          <w:sz w:val="24"/>
          <w:szCs w:val="24"/>
        </w:rPr>
        <w:t xml:space="preserve"> or retained at the recently disturbed site</w:t>
      </w:r>
      <w:r w:rsidR="00BB2ABF" w:rsidRPr="001C0EEC">
        <w:rPr>
          <w:rFonts w:cstheme="minorHAnsi"/>
          <w:sz w:val="24"/>
          <w:szCs w:val="24"/>
        </w:rPr>
        <w:t xml:space="preserve">. </w:t>
      </w:r>
      <w:del w:id="1144" w:author="Lane, Stefanie" w:date="2023-04-09T16:10:00Z">
        <w:r w:rsidR="00402F05" w:rsidDel="004A5E76">
          <w:rPr>
            <w:rFonts w:cstheme="minorHAnsi"/>
            <w:sz w:val="24"/>
            <w:szCs w:val="24"/>
          </w:rPr>
          <w:delText>We suggest this</w:delText>
        </w:r>
        <w:r w:rsidR="00BB2ABF" w:rsidRPr="001C0EEC" w:rsidDel="004A5E76">
          <w:rPr>
            <w:rFonts w:cstheme="minorHAnsi"/>
            <w:sz w:val="24"/>
            <w:szCs w:val="24"/>
          </w:rPr>
          <w:delText xml:space="preserve"> may indicate a critical window</w:delText>
        </w:r>
        <w:r w:rsidR="004D3F62" w:rsidDel="004A5E76">
          <w:rPr>
            <w:rFonts w:cstheme="minorHAnsi"/>
            <w:sz w:val="24"/>
            <w:szCs w:val="24"/>
          </w:rPr>
          <w:delText xml:space="preserve"> of time</w:delText>
        </w:r>
        <w:r w:rsidR="00BB2ABF" w:rsidRPr="001C0EEC" w:rsidDel="004A5E76">
          <w:rPr>
            <w:rFonts w:cstheme="minorHAnsi"/>
            <w:sz w:val="24"/>
            <w:szCs w:val="24"/>
          </w:rPr>
          <w:delText xml:space="preserve"> in which to restore native </w:delText>
        </w:r>
        <w:r w:rsidR="000E2FCE" w:rsidRPr="001C0EEC" w:rsidDel="004A5E76">
          <w:rPr>
            <w:rFonts w:cstheme="minorHAnsi"/>
            <w:sz w:val="24"/>
            <w:szCs w:val="24"/>
          </w:rPr>
          <w:delText>richness</w:delText>
        </w:r>
        <w:r w:rsidR="00BB2ABF" w:rsidRPr="001C0EEC" w:rsidDel="004A5E76">
          <w:rPr>
            <w:rFonts w:cstheme="minorHAnsi"/>
            <w:sz w:val="24"/>
            <w:szCs w:val="24"/>
          </w:rPr>
          <w:delText xml:space="preserve"> and abundance to prevent non-native invasion. </w:delText>
        </w:r>
      </w:del>
    </w:p>
    <w:p w14:paraId="5E48A508" w14:textId="4896FE7F" w:rsidR="00EA540C" w:rsidRDefault="00A74C34" w:rsidP="001C0EEC">
      <w:pPr>
        <w:ind w:firstLine="720"/>
        <w:rPr>
          <w:ins w:id="1145" w:author="Lane, Stefanie" w:date="2023-04-09T16:02:00Z"/>
          <w:rFonts w:cstheme="minorHAnsi"/>
          <w:sz w:val="24"/>
          <w:szCs w:val="24"/>
        </w:rPr>
      </w:pPr>
      <w:moveFromRangeStart w:id="1146" w:author="Lane, Stefanie" w:date="2023-04-09T16:09:00Z" w:name="move131949004"/>
      <w:moveFrom w:id="1147" w:author="Lane, Stefanie" w:date="2023-04-09T16:09:00Z">
        <w:r w:rsidRPr="001C0EEC" w:rsidDel="004A5E76">
          <w:rPr>
            <w:rFonts w:cstheme="minorHAnsi"/>
            <w:sz w:val="24"/>
            <w:szCs w:val="24"/>
          </w:rPr>
          <w:t xml:space="preserve">The two TPG species with greatest representation in surface </w:t>
        </w:r>
        <w:commentRangeStart w:id="1148"/>
        <w:r w:rsidRPr="001C0EEC" w:rsidDel="004A5E76">
          <w:rPr>
            <w:rFonts w:cstheme="minorHAnsi"/>
            <w:sz w:val="24"/>
            <w:szCs w:val="24"/>
          </w:rPr>
          <w:t xml:space="preserve">seed banks </w:t>
        </w:r>
        <w:commentRangeEnd w:id="1148"/>
        <w:r w:rsidR="00674B0F" w:rsidDel="004A5E76">
          <w:rPr>
            <w:rStyle w:val="CommentReference"/>
          </w:rPr>
          <w:commentReference w:id="1148"/>
        </w:r>
        <w:r w:rsidRPr="001C0EEC" w:rsidDel="004A5E76">
          <w:rPr>
            <w:rFonts w:cstheme="minorHAnsi"/>
            <w:sz w:val="24"/>
            <w:szCs w:val="24"/>
          </w:rPr>
          <w:t xml:space="preserve">in Undisturbed at both estuaries and 10-year old exclosures in Little Qualicum </w:t>
        </w:r>
        <w:r w:rsidR="000A4678" w:rsidDel="004A5E76">
          <w:rPr>
            <w:rFonts w:cstheme="minorHAnsi"/>
            <w:sz w:val="24"/>
            <w:szCs w:val="24"/>
          </w:rPr>
          <w:t xml:space="preserve">River </w:t>
        </w:r>
        <w:r w:rsidRPr="001C0EEC" w:rsidDel="004A5E76">
          <w:rPr>
            <w:rFonts w:cstheme="minorHAnsi"/>
            <w:sz w:val="24"/>
            <w:szCs w:val="24"/>
          </w:rPr>
          <w:t xml:space="preserve">Estuary were native </w:t>
        </w:r>
        <w:r w:rsidRPr="001C0EEC" w:rsidDel="004A5E76">
          <w:rPr>
            <w:rFonts w:cstheme="minorHAnsi"/>
            <w:i/>
            <w:sz w:val="24"/>
            <w:szCs w:val="24"/>
          </w:rPr>
          <w:t>J. balticus</w:t>
        </w:r>
        <w:r w:rsidRPr="001C0EEC" w:rsidDel="004A5E76">
          <w:rPr>
            <w:rFonts w:cstheme="minorHAnsi"/>
            <w:sz w:val="24"/>
            <w:szCs w:val="24"/>
          </w:rPr>
          <w:t xml:space="preserve"> and </w:t>
        </w:r>
        <w:r w:rsidR="00451636" w:rsidRPr="001C0EEC" w:rsidDel="004A5E76">
          <w:rPr>
            <w:rFonts w:cstheme="minorHAnsi"/>
            <w:sz w:val="24"/>
            <w:szCs w:val="24"/>
          </w:rPr>
          <w:t>non-native, invasive</w:t>
        </w:r>
        <w:r w:rsidRPr="001C0EEC" w:rsidDel="004A5E76">
          <w:rPr>
            <w:rFonts w:cstheme="minorHAnsi"/>
            <w:sz w:val="24"/>
            <w:szCs w:val="24"/>
          </w:rPr>
          <w:t xml:space="preserve"> </w:t>
        </w:r>
        <w:r w:rsidRPr="001C0EEC" w:rsidDel="004A5E76">
          <w:rPr>
            <w:rFonts w:cstheme="minorHAnsi"/>
            <w:i/>
            <w:sz w:val="24"/>
            <w:szCs w:val="24"/>
          </w:rPr>
          <w:t>A. stolonifera</w:t>
        </w:r>
        <w:r w:rsidRPr="001C0EEC" w:rsidDel="004A5E76">
          <w:rPr>
            <w:rFonts w:cstheme="minorHAnsi"/>
            <w:sz w:val="24"/>
            <w:szCs w:val="24"/>
          </w:rPr>
          <w:t xml:space="preserve">. If these two species had comparable competitive traits, we might expect a similar proportion of cover abundance in the above ground vegetation in 10-year old exclosures. This was not the case, suggesting that </w:t>
        </w:r>
        <w:r w:rsidRPr="001C0EEC" w:rsidDel="004A5E76">
          <w:rPr>
            <w:rFonts w:cstheme="minorHAnsi"/>
            <w:i/>
            <w:sz w:val="24"/>
            <w:szCs w:val="24"/>
          </w:rPr>
          <w:t>A. stolonifera</w:t>
        </w:r>
        <w:r w:rsidRPr="001C0EEC" w:rsidDel="004A5E76">
          <w:rPr>
            <w:rFonts w:cstheme="minorHAnsi"/>
            <w:sz w:val="24"/>
            <w:szCs w:val="24"/>
          </w:rPr>
          <w:t xml:space="preserve"> has a competitive advantage</w:t>
        </w:r>
        <w:r w:rsidR="00DE1F42" w:rsidDel="004A5E76">
          <w:rPr>
            <w:rFonts w:cstheme="minorHAnsi"/>
            <w:sz w:val="24"/>
            <w:szCs w:val="24"/>
          </w:rPr>
          <w:t xml:space="preserve"> via</w:t>
        </w:r>
        <w:r w:rsidR="00EC7921" w:rsidDel="004A5E76">
          <w:rPr>
            <w:rFonts w:cstheme="minorHAnsi"/>
            <w:sz w:val="24"/>
            <w:szCs w:val="24"/>
          </w:rPr>
          <w:t xml:space="preserve"> recruitment of seed, clonal stems, or both</w:t>
        </w:r>
        <w:r w:rsidRPr="001C0EEC" w:rsidDel="004A5E76">
          <w:rPr>
            <w:rFonts w:cstheme="minorHAnsi"/>
            <w:sz w:val="24"/>
            <w:szCs w:val="24"/>
          </w:rPr>
          <w:t xml:space="preserve"> during the recovery period. Competitive advantage of </w:t>
        </w:r>
        <w:r w:rsidRPr="001C0EEC" w:rsidDel="004A5E76">
          <w:rPr>
            <w:rFonts w:cstheme="minorHAnsi"/>
            <w:i/>
            <w:sz w:val="24"/>
            <w:szCs w:val="24"/>
          </w:rPr>
          <w:t>A. stolonifera</w:t>
        </w:r>
        <w:r w:rsidRPr="001C0EEC" w:rsidDel="004A5E76">
          <w:rPr>
            <w:rFonts w:cstheme="minorHAnsi"/>
            <w:sz w:val="24"/>
            <w:szCs w:val="24"/>
          </w:rPr>
          <w:t xml:space="preserve"> may especially be contributing to lack of recovery of seed-limited native TPGs, such as </w:t>
        </w:r>
        <w:r w:rsidRPr="001C0EEC" w:rsidDel="004A5E76">
          <w:rPr>
            <w:rFonts w:cstheme="minorHAnsi"/>
            <w:i/>
            <w:sz w:val="24"/>
            <w:szCs w:val="24"/>
          </w:rPr>
          <w:t>C. lyngbyei</w:t>
        </w:r>
        <w:r w:rsidRPr="001C0EEC" w:rsidDel="004A5E76">
          <w:rPr>
            <w:rFonts w:cstheme="minorHAnsi"/>
            <w:sz w:val="24"/>
            <w:szCs w:val="24"/>
          </w:rPr>
          <w:t xml:space="preserve">. </w:t>
        </w:r>
      </w:moveFrom>
      <w:moveFromRangeEnd w:id="1146"/>
    </w:p>
    <w:p w14:paraId="09EA45AA" w14:textId="77777777" w:rsidR="00044E06" w:rsidRDefault="00EA540C" w:rsidP="001C0EEC">
      <w:pPr>
        <w:ind w:firstLine="720"/>
        <w:rPr>
          <w:ins w:id="1149" w:author="Lane, Stefanie" w:date="2023-04-09T16:11:00Z"/>
          <w:rStyle w:val="cf01"/>
        </w:rPr>
      </w:pPr>
      <w:ins w:id="1150" w:author="Lane, Stefanie" w:date="2023-04-09T16:02:00Z">
        <w:r>
          <w:rPr>
            <w:rStyle w:val="cf01"/>
          </w:rPr>
          <w:t xml:space="preserve">The succession towards an alternative state that is occurring after grubbing in these estuaries might be resulting in a loss of ecological memory, which might hinder restoration of native composition. </w:t>
        </w:r>
      </w:ins>
    </w:p>
    <w:p w14:paraId="0C912933" w14:textId="2E1B1CD1" w:rsidR="00044E06" w:rsidRDefault="00044E06" w:rsidP="00044E06">
      <w:pPr>
        <w:pStyle w:val="ListParagraph"/>
        <w:numPr>
          <w:ilvl w:val="0"/>
          <w:numId w:val="19"/>
        </w:numPr>
        <w:rPr>
          <w:ins w:id="1151" w:author="Lane, Stefanie" w:date="2023-04-09T16:11:00Z"/>
          <w:rStyle w:val="cf11"/>
          <w:rFonts w:asciiTheme="minorHAnsi" w:hAnsiTheme="minorHAnsi" w:cstheme="minorHAnsi"/>
          <w:sz w:val="24"/>
          <w:szCs w:val="24"/>
        </w:rPr>
      </w:pPr>
      <w:ins w:id="1152" w:author="Lane, Stefanie" w:date="2023-04-09T16:11:00Z">
        <w:r>
          <w:rPr>
            <w:rStyle w:val="cf11"/>
            <w:rFonts w:asciiTheme="minorHAnsi" w:hAnsiTheme="minorHAnsi" w:cstheme="minorHAnsi"/>
            <w:sz w:val="24"/>
            <w:szCs w:val="24"/>
          </w:rPr>
          <w:t xml:space="preserve">Native/ecological </w:t>
        </w:r>
        <w:commentRangeStart w:id="1153"/>
        <w:r>
          <w:rPr>
            <w:rStyle w:val="cf11"/>
            <w:rFonts w:asciiTheme="minorHAnsi" w:hAnsiTheme="minorHAnsi" w:cstheme="minorHAnsi"/>
            <w:sz w:val="24"/>
            <w:szCs w:val="24"/>
          </w:rPr>
          <w:t xml:space="preserve">memory </w:t>
        </w:r>
      </w:ins>
      <w:commentRangeEnd w:id="1153"/>
      <w:ins w:id="1154" w:author="Lane, Stefanie" w:date="2023-04-09T16:12:00Z">
        <w:r>
          <w:rPr>
            <w:rStyle w:val="CommentReference"/>
          </w:rPr>
          <w:commentReference w:id="1153"/>
        </w:r>
      </w:ins>
      <w:ins w:id="1155" w:author="Lane, Stefanie" w:date="2023-04-09T16:11:00Z">
        <w:r>
          <w:rPr>
            <w:rStyle w:val="cf11"/>
            <w:rFonts w:asciiTheme="minorHAnsi" w:hAnsiTheme="minorHAnsi" w:cstheme="minorHAnsi"/>
            <w:sz w:val="24"/>
            <w:szCs w:val="24"/>
          </w:rPr>
          <w:t xml:space="preserve">persists </w:t>
        </w:r>
        <w:r w:rsidRPr="00A6058A">
          <w:rPr>
            <w:rStyle w:val="cf11"/>
            <w:rFonts w:asciiTheme="minorHAnsi" w:hAnsiTheme="minorHAnsi" w:cstheme="minorHAnsi"/>
            <w:sz w:val="24"/>
            <w:szCs w:val="24"/>
          </w:rPr>
          <w:t xml:space="preserve">in the earlier stages after disturbance, so there is an window of opportunity </w:t>
        </w:r>
      </w:ins>
      <w:ins w:id="1156" w:author="Lane, Stefanie" w:date="2023-04-09T16:12:00Z">
        <w:r>
          <w:rPr>
            <w:rStyle w:val="cf11"/>
            <w:rFonts w:asciiTheme="minorHAnsi" w:hAnsiTheme="minorHAnsi" w:cstheme="minorHAnsi"/>
            <w:sz w:val="24"/>
            <w:szCs w:val="24"/>
          </w:rPr>
          <w:t xml:space="preserve">to restore </w:t>
        </w:r>
      </w:ins>
    </w:p>
    <w:p w14:paraId="68526F34" w14:textId="77777777" w:rsidR="00044E06" w:rsidRDefault="002562E1" w:rsidP="00044E06">
      <w:pPr>
        <w:pStyle w:val="ListParagraph"/>
        <w:numPr>
          <w:ilvl w:val="0"/>
          <w:numId w:val="19"/>
        </w:numPr>
        <w:rPr>
          <w:ins w:id="1157" w:author="Lane, Stefanie" w:date="2023-04-09T16:12:00Z"/>
          <w:rFonts w:cstheme="minorHAnsi"/>
          <w:sz w:val="24"/>
          <w:szCs w:val="24"/>
        </w:rPr>
      </w:pPr>
      <w:r w:rsidRPr="00044E06">
        <w:rPr>
          <w:rFonts w:cstheme="minorHAnsi"/>
          <w:sz w:val="24"/>
          <w:szCs w:val="24"/>
          <w:rPrChange w:id="1158" w:author="Lane, Stefanie" w:date="2023-04-09T16:11:00Z">
            <w:rPr/>
          </w:rPrChange>
        </w:rPr>
        <w:t>Some f</w:t>
      </w:r>
      <w:r w:rsidR="00A74C34" w:rsidRPr="00044E06">
        <w:rPr>
          <w:rFonts w:cstheme="minorHAnsi"/>
          <w:sz w:val="24"/>
          <w:szCs w:val="24"/>
          <w:rPrChange w:id="1159" w:author="Lane, Stefanie" w:date="2023-04-09T16:11:00Z">
            <w:rPr/>
          </w:rPrChange>
        </w:rPr>
        <w:t xml:space="preserve">orbs like </w:t>
      </w:r>
      <w:r w:rsidR="00A74C34" w:rsidRPr="00044E06">
        <w:rPr>
          <w:rFonts w:cstheme="minorHAnsi"/>
          <w:i/>
          <w:sz w:val="24"/>
          <w:szCs w:val="24"/>
          <w:rPrChange w:id="1160" w:author="Lane, Stefanie" w:date="2023-04-09T16:11:00Z">
            <w:rPr>
              <w:i/>
            </w:rPr>
          </w:rPrChange>
        </w:rPr>
        <w:t>S. subspicatum</w:t>
      </w:r>
      <w:r w:rsidR="00A74C34" w:rsidRPr="00044E06">
        <w:rPr>
          <w:rFonts w:cstheme="minorHAnsi"/>
          <w:sz w:val="24"/>
          <w:szCs w:val="24"/>
          <w:rPrChange w:id="1161" w:author="Lane, Stefanie" w:date="2023-04-09T16:11:00Z">
            <w:rPr/>
          </w:rPrChange>
        </w:rPr>
        <w:t xml:space="preserve"> don’t appear to recover</w:t>
      </w:r>
      <w:r w:rsidR="0089082A" w:rsidRPr="00044E06">
        <w:rPr>
          <w:rFonts w:cstheme="minorHAnsi"/>
          <w:sz w:val="24"/>
          <w:szCs w:val="24"/>
          <w:rPrChange w:id="1162" w:author="Lane, Stefanie" w:date="2023-04-09T16:11:00Z">
            <w:rPr/>
          </w:rPrChange>
        </w:rPr>
        <w:t xml:space="preserve"> following disturbance and may be lost from the ecological memory of the site</w:t>
      </w:r>
      <w:r w:rsidR="00A74C34" w:rsidRPr="00044E06">
        <w:rPr>
          <w:rFonts w:cstheme="minorHAnsi"/>
          <w:sz w:val="24"/>
          <w:szCs w:val="24"/>
          <w:rPrChange w:id="1163" w:author="Lane, Stefanie" w:date="2023-04-09T16:11:00Z">
            <w:rPr/>
          </w:rPrChange>
        </w:rPr>
        <w:t xml:space="preserve">, </w:t>
      </w:r>
      <w:r w:rsidR="0089082A" w:rsidRPr="00044E06">
        <w:rPr>
          <w:rFonts w:cstheme="minorHAnsi"/>
          <w:sz w:val="24"/>
          <w:szCs w:val="24"/>
          <w:rPrChange w:id="1164" w:author="Lane, Stefanie" w:date="2023-04-09T16:11:00Z">
            <w:rPr/>
          </w:rPrChange>
        </w:rPr>
        <w:t>as</w:t>
      </w:r>
      <w:r w:rsidRPr="00044E06">
        <w:rPr>
          <w:rFonts w:cstheme="minorHAnsi"/>
          <w:sz w:val="24"/>
          <w:szCs w:val="24"/>
          <w:rPrChange w:id="1165" w:author="Lane, Stefanie" w:date="2023-04-09T16:11:00Z">
            <w:rPr/>
          </w:rPrChange>
        </w:rPr>
        <w:t xml:space="preserve"> </w:t>
      </w:r>
      <w:r w:rsidR="00A74C34" w:rsidRPr="00044E06">
        <w:rPr>
          <w:rFonts w:cstheme="minorHAnsi"/>
          <w:sz w:val="24"/>
          <w:szCs w:val="24"/>
          <w:rPrChange w:id="1166" w:author="Lane, Stefanie" w:date="2023-04-09T16:11:00Z">
            <w:rPr/>
          </w:rPrChange>
        </w:rPr>
        <w:t>seeds</w:t>
      </w:r>
      <w:r w:rsidRPr="00044E06">
        <w:rPr>
          <w:rFonts w:cstheme="minorHAnsi"/>
          <w:sz w:val="24"/>
          <w:szCs w:val="24"/>
          <w:rPrChange w:id="1167" w:author="Lane, Stefanie" w:date="2023-04-09T16:11:00Z">
            <w:rPr/>
          </w:rPrChange>
        </w:rPr>
        <w:t xml:space="preserve"> of this species</w:t>
      </w:r>
      <w:r w:rsidR="00A74C34" w:rsidRPr="00044E06">
        <w:rPr>
          <w:rFonts w:cstheme="minorHAnsi"/>
          <w:sz w:val="24"/>
          <w:szCs w:val="24"/>
          <w:rPrChange w:id="1168" w:author="Lane, Stefanie" w:date="2023-04-09T16:11:00Z">
            <w:rPr/>
          </w:rPrChange>
        </w:rPr>
        <w:t xml:space="preserve"> were only found in Undisturbed seed bank samples</w:t>
      </w:r>
      <w:r w:rsidR="00276208" w:rsidRPr="00044E06">
        <w:rPr>
          <w:rFonts w:cstheme="minorHAnsi"/>
          <w:sz w:val="24"/>
          <w:szCs w:val="24"/>
          <w:rPrChange w:id="1169" w:author="Lane, Stefanie" w:date="2023-04-09T16:11:00Z">
            <w:rPr/>
          </w:rPrChange>
        </w:rPr>
        <w:t xml:space="preserve"> at both estuaries</w:t>
      </w:r>
      <w:r w:rsidR="00A74C34" w:rsidRPr="00044E06">
        <w:rPr>
          <w:rFonts w:cstheme="minorHAnsi"/>
          <w:sz w:val="24"/>
          <w:szCs w:val="24"/>
          <w:rPrChange w:id="1170" w:author="Lane, Stefanie" w:date="2023-04-09T16:11:00Z">
            <w:rPr/>
          </w:rPrChange>
        </w:rPr>
        <w:t>.</w:t>
      </w:r>
      <w:r w:rsidR="004E547D" w:rsidRPr="00044E06">
        <w:rPr>
          <w:rFonts w:cstheme="minorHAnsi"/>
          <w:sz w:val="24"/>
          <w:szCs w:val="24"/>
          <w:rPrChange w:id="1171" w:author="Lane, Stefanie" w:date="2023-04-09T16:11:00Z">
            <w:rPr/>
          </w:rPrChange>
        </w:rPr>
        <w:t xml:space="preserve"> </w:t>
      </w:r>
    </w:p>
    <w:p w14:paraId="1A1A6D50" w14:textId="51499F6C" w:rsidR="00A74C34" w:rsidRPr="00D35DB8" w:rsidRDefault="00D35DB8" w:rsidP="00044E06">
      <w:pPr>
        <w:pStyle w:val="ListParagraph"/>
        <w:numPr>
          <w:ilvl w:val="0"/>
          <w:numId w:val="19"/>
        </w:numPr>
        <w:rPr>
          <w:ins w:id="1172" w:author="Lane, Stefanie" w:date="2023-04-09T16:28:00Z"/>
          <w:rStyle w:val="cf01"/>
          <w:rFonts w:asciiTheme="minorHAnsi" w:hAnsiTheme="minorHAnsi" w:cstheme="minorHAnsi"/>
          <w:sz w:val="24"/>
          <w:szCs w:val="24"/>
          <w:rPrChange w:id="1173" w:author="Lane, Stefanie" w:date="2023-04-09T16:28:00Z">
            <w:rPr>
              <w:ins w:id="1174" w:author="Lane, Stefanie" w:date="2023-04-09T16:28:00Z"/>
              <w:rStyle w:val="cf01"/>
            </w:rPr>
          </w:rPrChange>
        </w:rPr>
      </w:pPr>
      <w:ins w:id="1175" w:author="Lane, Stefanie" w:date="2023-04-09T16:28:00Z">
        <w:r>
          <w:rPr>
            <w:rStyle w:val="cf01"/>
          </w:rPr>
          <w:t>We suggest t</w:t>
        </w:r>
      </w:ins>
      <w:commentRangeStart w:id="1176"/>
      <w:ins w:id="1177" w:author="Lane, Stefanie" w:date="2023-04-09T16:03:00Z">
        <w:r w:rsidR="0059577A">
          <w:rPr>
            <w:rStyle w:val="cf01"/>
          </w:rPr>
          <w:t xml:space="preserve">here </w:t>
        </w:r>
      </w:ins>
      <w:commentRangeEnd w:id="1176"/>
      <w:ins w:id="1178" w:author="Lane, Stefanie" w:date="2023-04-09T16:10:00Z">
        <w:r w:rsidR="004A5E76">
          <w:rPr>
            <w:rStyle w:val="CommentReference"/>
          </w:rPr>
          <w:commentReference w:id="1176"/>
        </w:r>
      </w:ins>
      <w:ins w:id="1179" w:author="Lane, Stefanie" w:date="2023-04-09T16:28:00Z">
        <w:r>
          <w:rPr>
            <w:rStyle w:val="cf01"/>
          </w:rPr>
          <w:t>is</w:t>
        </w:r>
      </w:ins>
      <w:ins w:id="1180" w:author="Lane, Stefanie" w:date="2023-04-09T16:03:00Z">
        <w:r w:rsidR="0059577A">
          <w:rPr>
            <w:rStyle w:val="cf01"/>
          </w:rPr>
          <w:t xml:space="preserve"> a critical window of opportunity to actively restore native species compositional abundance before non-native, invasive species overwhelm the seed bank. </w:t>
        </w:r>
      </w:ins>
    </w:p>
    <w:p w14:paraId="00821A9D" w14:textId="5B8EA54C" w:rsidR="00D35DB8" w:rsidRPr="00044E06" w:rsidRDefault="00D35DB8">
      <w:pPr>
        <w:pStyle w:val="ListParagraph"/>
        <w:numPr>
          <w:ilvl w:val="1"/>
          <w:numId w:val="19"/>
        </w:numPr>
        <w:rPr>
          <w:rFonts w:cstheme="minorHAnsi"/>
          <w:sz w:val="24"/>
          <w:szCs w:val="24"/>
          <w:rPrChange w:id="1181" w:author="Lane, Stefanie" w:date="2023-04-09T16:11:00Z">
            <w:rPr/>
          </w:rPrChange>
        </w:rPr>
        <w:pPrChange w:id="1182" w:author="Lane, Stefanie" w:date="2023-04-09T16:28:00Z">
          <w:pPr>
            <w:ind w:firstLine="720"/>
          </w:pPr>
        </w:pPrChange>
      </w:pPr>
      <w:ins w:id="1183" w:author="Lane, Stefanie" w:date="2023-04-09T16:28:00Z">
        <w:r>
          <w:rPr>
            <w:rStyle w:val="cf01"/>
          </w:rPr>
          <w:t xml:space="preserve">Elaborate: </w:t>
        </w:r>
        <w:r w:rsidR="00356DA6">
          <w:rPr>
            <w:rStyle w:val="cf01"/>
          </w:rPr>
          <w:t xml:space="preserve">what </w:t>
        </w:r>
        <w:commentRangeStart w:id="1184"/>
        <w:r w:rsidR="00356DA6">
          <w:rPr>
            <w:rStyle w:val="cf01"/>
          </w:rPr>
          <w:t xml:space="preserve">broader </w:t>
        </w:r>
      </w:ins>
      <w:commentRangeEnd w:id="1184"/>
      <w:ins w:id="1185" w:author="Lane, Stefanie" w:date="2023-04-10T11:47:00Z">
        <w:r w:rsidR="00102605">
          <w:rPr>
            <w:rStyle w:val="CommentReference"/>
          </w:rPr>
          <w:commentReference w:id="1184"/>
        </w:r>
      </w:ins>
      <w:ins w:id="1186" w:author="Lane, Stefanie" w:date="2023-04-09T16:28:00Z">
        <w:r w:rsidR="00356DA6">
          <w:rPr>
            <w:rStyle w:val="cf01"/>
          </w:rPr>
          <w:t>ideas can you link to (founder effects?) that</w:t>
        </w:r>
      </w:ins>
      <w:ins w:id="1187" w:author="Lane, Stefanie" w:date="2023-04-09T16:29:00Z">
        <w:r w:rsidR="00356DA6">
          <w:rPr>
            <w:rStyle w:val="cf01"/>
          </w:rPr>
          <w:t xml:space="preserve"> would support your claim; </w:t>
        </w:r>
        <w:r w:rsidR="0048465E">
          <w:rPr>
            <w:rStyle w:val="cf01"/>
          </w:rPr>
          <w:t xml:space="preserve">what evidence do you have that invasive species move in over time (not in the grubbed sites, </w:t>
        </w:r>
        <w:r w:rsidR="0048465E">
          <w:rPr>
            <w:rStyle w:val="cf01"/>
          </w:rPr>
          <w:lastRenderedPageBreak/>
          <w:t xml:space="preserve">your evidence from NRE </w:t>
        </w:r>
        <w:r w:rsidR="00856EBF">
          <w:rPr>
            <w:rStyle w:val="cf01"/>
          </w:rPr>
          <w:t>(last sentence of above paragraph</w:t>
        </w:r>
      </w:ins>
      <w:ins w:id="1188" w:author="Lane, Stefanie" w:date="2023-04-09T16:30:00Z">
        <w:r w:rsidR="00856EBF">
          <w:rPr>
            <w:rStyle w:val="cf01"/>
          </w:rPr>
          <w:t xml:space="preserve">) would indicate invasives move in over time -&gt; use preceding sentence to support this. </w:t>
        </w:r>
      </w:ins>
    </w:p>
    <w:p w14:paraId="23A75575" w14:textId="55445234" w:rsidR="00536694" w:rsidRDefault="0087346D" w:rsidP="001C0EEC">
      <w:pPr>
        <w:ind w:firstLine="720"/>
        <w:rPr>
          <w:ins w:id="1189" w:author="Lane, Stefanie" w:date="2023-04-09T16:12:00Z"/>
          <w:rFonts w:cstheme="minorHAnsi"/>
          <w:sz w:val="24"/>
          <w:szCs w:val="24"/>
        </w:rPr>
      </w:pPr>
      <w:r w:rsidRPr="001C0EEC">
        <w:rPr>
          <w:rFonts w:cstheme="minorHAnsi"/>
          <w:sz w:val="24"/>
          <w:szCs w:val="24"/>
        </w:rPr>
        <w:t>We suggest that p</w:t>
      </w:r>
      <w:r w:rsidR="00E9349C" w:rsidRPr="001C0EEC">
        <w:rPr>
          <w:rFonts w:cstheme="minorHAnsi"/>
          <w:sz w:val="24"/>
          <w:szCs w:val="24"/>
        </w:rPr>
        <w:t>assive recovery</w:t>
      </w:r>
      <w:r w:rsidR="00696503">
        <w:rPr>
          <w:rFonts w:cstheme="minorHAnsi"/>
          <w:sz w:val="24"/>
          <w:szCs w:val="24"/>
        </w:rPr>
        <w:t xml:space="preserve"> through grazing exclusion alone</w:t>
      </w:r>
      <w:r w:rsidR="00E9349C" w:rsidRPr="001C0EEC">
        <w:rPr>
          <w:rFonts w:cstheme="minorHAnsi"/>
          <w:sz w:val="24"/>
          <w:szCs w:val="24"/>
        </w:rPr>
        <w:t xml:space="preserve"> may be insufficient</w:t>
      </w:r>
      <w:r w:rsidR="00DF590A" w:rsidRPr="001C0EEC">
        <w:rPr>
          <w:rFonts w:cstheme="minorHAnsi"/>
          <w:sz w:val="24"/>
          <w:szCs w:val="24"/>
        </w:rPr>
        <w:t xml:space="preserve"> to</w:t>
      </w:r>
      <w:r w:rsidR="00653C39">
        <w:rPr>
          <w:rFonts w:cstheme="minorHAnsi"/>
          <w:sz w:val="24"/>
          <w:szCs w:val="24"/>
        </w:rPr>
        <w:t xml:space="preserve"> recover compositional abundance of native </w:t>
      </w:r>
      <w:r w:rsidR="009015BB">
        <w:rPr>
          <w:rFonts w:cstheme="minorHAnsi"/>
          <w:sz w:val="24"/>
          <w:szCs w:val="24"/>
        </w:rPr>
        <w:t xml:space="preserve">TPG </w:t>
      </w:r>
      <w:r w:rsidR="00653C39">
        <w:rPr>
          <w:rFonts w:cstheme="minorHAnsi"/>
          <w:sz w:val="24"/>
          <w:szCs w:val="24"/>
        </w:rPr>
        <w:t>species similar to Undisturbed areas while</w:t>
      </w:r>
      <w:r w:rsidR="00DF590A" w:rsidRPr="001C0EEC">
        <w:rPr>
          <w:rFonts w:cstheme="minorHAnsi"/>
          <w:sz w:val="24"/>
          <w:szCs w:val="24"/>
        </w:rPr>
        <w:t xml:space="preserve"> mitigat</w:t>
      </w:r>
      <w:r w:rsidR="00653C39">
        <w:rPr>
          <w:rFonts w:cstheme="minorHAnsi"/>
          <w:sz w:val="24"/>
          <w:szCs w:val="24"/>
        </w:rPr>
        <w:t>ing</w:t>
      </w:r>
      <w:r w:rsidR="00DF590A" w:rsidRPr="001C0EEC">
        <w:rPr>
          <w:rFonts w:cstheme="minorHAnsi"/>
          <w:sz w:val="24"/>
          <w:szCs w:val="24"/>
        </w:rPr>
        <w:t xml:space="preserve"> risk of invasive species</w:t>
      </w:r>
      <w:r w:rsidR="0008778C" w:rsidRPr="001C0EEC">
        <w:rPr>
          <w:rFonts w:cstheme="minorHAnsi"/>
          <w:sz w:val="24"/>
          <w:szCs w:val="24"/>
        </w:rPr>
        <w:t xml:space="preserve">, especially in </w:t>
      </w:r>
      <w:r w:rsidR="00C37BF1" w:rsidRPr="001C0EEC">
        <w:rPr>
          <w:rFonts w:cstheme="minorHAnsi"/>
          <w:sz w:val="24"/>
          <w:szCs w:val="24"/>
        </w:rPr>
        <w:t>affected areas</w:t>
      </w:r>
      <w:r w:rsidR="0008778C" w:rsidRPr="001C0EEC">
        <w:rPr>
          <w:rFonts w:cstheme="minorHAnsi"/>
          <w:sz w:val="24"/>
          <w:szCs w:val="24"/>
        </w:rPr>
        <w:t xml:space="preserve"> with high propagule loads</w:t>
      </w:r>
      <w:r w:rsidR="00653C39">
        <w:rPr>
          <w:rFonts w:cstheme="minorHAnsi"/>
          <w:sz w:val="24"/>
          <w:szCs w:val="24"/>
        </w:rPr>
        <w:t xml:space="preserve"> of invasive species</w:t>
      </w:r>
      <w:r w:rsidR="0008778C" w:rsidRPr="001C0EEC">
        <w:rPr>
          <w:rFonts w:cstheme="minorHAnsi"/>
          <w:sz w:val="24"/>
          <w:szCs w:val="24"/>
        </w:rPr>
        <w:t xml:space="preserve">. </w:t>
      </w:r>
      <w:r w:rsidR="00C37BF1" w:rsidRPr="001C0EEC">
        <w:rPr>
          <w:rFonts w:cstheme="minorHAnsi"/>
          <w:sz w:val="24"/>
          <w:szCs w:val="24"/>
        </w:rPr>
        <w:t xml:space="preserve">Seed-limited species which rely on clonal reproduction (e.g., seed-limited </w:t>
      </w:r>
      <w:r w:rsidR="00C37BF1" w:rsidRPr="001C0EEC">
        <w:rPr>
          <w:rFonts w:cstheme="minorHAnsi"/>
          <w:i/>
          <w:iCs/>
          <w:sz w:val="24"/>
          <w:szCs w:val="24"/>
        </w:rPr>
        <w:t>C. lyngbyei</w:t>
      </w:r>
      <w:r w:rsidR="00C37BF1" w:rsidRPr="001C0EEC">
        <w:rPr>
          <w:rFonts w:cstheme="minorHAnsi"/>
          <w:sz w:val="24"/>
          <w:szCs w:val="24"/>
        </w:rPr>
        <w:t xml:space="preserve">) may be at greatest risk for being out-competed if the competitor(s) have greater seed and clonal reproductive rates. </w:t>
      </w:r>
      <w:r w:rsidR="00653C39">
        <w:rPr>
          <w:rFonts w:cstheme="minorHAnsi"/>
          <w:sz w:val="24"/>
          <w:szCs w:val="24"/>
        </w:rPr>
        <w:t xml:space="preserve">We recommend </w:t>
      </w:r>
      <w:r w:rsidR="00DB3D19">
        <w:rPr>
          <w:rFonts w:cstheme="minorHAnsi"/>
          <w:sz w:val="24"/>
          <w:szCs w:val="24"/>
        </w:rPr>
        <w:t xml:space="preserve">transplanting a diversity of native species as soon as possible following </w:t>
      </w:r>
      <w:r w:rsidR="00011B03">
        <w:rPr>
          <w:rFonts w:cstheme="minorHAnsi"/>
          <w:sz w:val="24"/>
          <w:szCs w:val="24"/>
        </w:rPr>
        <w:t>grazing disturbance</w:t>
      </w:r>
      <w:r w:rsidR="00EB3322">
        <w:rPr>
          <w:rFonts w:cstheme="minorHAnsi"/>
          <w:sz w:val="24"/>
          <w:szCs w:val="24"/>
        </w:rPr>
        <w:t xml:space="preserve"> to expedite </w:t>
      </w:r>
      <w:r w:rsidR="000A4678">
        <w:rPr>
          <w:rFonts w:cstheme="minorHAnsi"/>
          <w:sz w:val="24"/>
          <w:szCs w:val="24"/>
        </w:rPr>
        <w:t xml:space="preserve">habitat recovery. We especially want to emphasize that the Little Qualicum River Estuary appears to have the </w:t>
      </w:r>
      <w:r w:rsidR="00DE0BCE">
        <w:rPr>
          <w:rFonts w:cstheme="minorHAnsi"/>
          <w:sz w:val="24"/>
          <w:szCs w:val="24"/>
        </w:rPr>
        <w:t>greater</w:t>
      </w:r>
      <w:r w:rsidR="000A4678">
        <w:rPr>
          <w:rFonts w:cstheme="minorHAnsi"/>
          <w:sz w:val="24"/>
          <w:szCs w:val="24"/>
        </w:rPr>
        <w:t xml:space="preserve"> threat of non-native invasive species encroachment, despite its status as a protected Wildlife Management Area </w:t>
      </w:r>
      <w:r w:rsidR="00DE0BCE">
        <w:rPr>
          <w:rFonts w:cstheme="minorHAnsi"/>
          <w:sz w:val="24"/>
          <w:szCs w:val="24"/>
        </w:rPr>
        <w:t xml:space="preserve">since 1993, </w:t>
      </w:r>
      <w:r w:rsidR="00653C39">
        <w:rPr>
          <w:rFonts w:cstheme="minorHAnsi"/>
          <w:sz w:val="24"/>
          <w:szCs w:val="24"/>
        </w:rPr>
        <w:t xml:space="preserve">and reiterate </w:t>
      </w:r>
      <w:r w:rsidR="00DB3D19">
        <w:rPr>
          <w:rFonts w:cstheme="minorHAnsi"/>
          <w:sz w:val="24"/>
          <w:szCs w:val="24"/>
        </w:rPr>
        <w:t xml:space="preserve">calls for active management in Pacific Northwest estuaries </w:t>
      </w:r>
      <w:r w:rsidR="00DB3D19">
        <w:rPr>
          <w:rFonts w:cstheme="minorHAnsi"/>
          <w:sz w:val="24"/>
          <w:szCs w:val="24"/>
        </w:rPr>
        <w:fldChar w:fldCharType="begin"/>
      </w:r>
      <w:r w:rsidR="00C31E4D">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00DB3D19">
        <w:rPr>
          <w:rFonts w:cstheme="minorHAnsi"/>
          <w:sz w:val="24"/>
          <w:szCs w:val="24"/>
        </w:rPr>
        <w:fldChar w:fldCharType="separate"/>
      </w:r>
      <w:r w:rsidR="00DB3D19" w:rsidRPr="00DB3D19">
        <w:rPr>
          <w:rFonts w:ascii="Calibri" w:hAnsi="Calibri" w:cs="Calibri"/>
          <w:sz w:val="24"/>
        </w:rPr>
        <w:t>(</w:t>
      </w:r>
      <w:r w:rsidR="00A14BDA">
        <w:rPr>
          <w:rFonts w:ascii="Calibri" w:hAnsi="Calibri" w:cs="Calibri"/>
          <w:sz w:val="24"/>
        </w:rPr>
        <w:t xml:space="preserve">see also </w:t>
      </w:r>
      <w:r w:rsidR="00DB3D19" w:rsidRPr="00DB3D19">
        <w:rPr>
          <w:rFonts w:ascii="Calibri" w:hAnsi="Calibri" w:cs="Calibri"/>
          <w:sz w:val="24"/>
        </w:rPr>
        <w:t>Stewart et al., 2023</w:t>
      </w:r>
      <w:r w:rsidR="00A14BDA">
        <w:rPr>
          <w:rFonts w:ascii="Calibri" w:hAnsi="Calibri" w:cs="Calibri"/>
          <w:sz w:val="24"/>
        </w:rPr>
        <w:t>, Lane et al.</w:t>
      </w:r>
      <w:r w:rsidR="00011B03">
        <w:rPr>
          <w:rFonts w:ascii="Calibri" w:hAnsi="Calibri" w:cs="Calibri"/>
          <w:sz w:val="24"/>
        </w:rPr>
        <w:t>,</w:t>
      </w:r>
      <w:r w:rsidR="00A14BDA">
        <w:rPr>
          <w:rFonts w:ascii="Calibri" w:hAnsi="Calibri" w:cs="Calibri"/>
          <w:sz w:val="24"/>
        </w:rPr>
        <w:t xml:space="preserve"> </w:t>
      </w:r>
      <w:r w:rsidR="00A14BDA">
        <w:rPr>
          <w:rFonts w:ascii="Calibri" w:hAnsi="Calibri" w:cs="Calibri"/>
          <w:i/>
          <w:iCs/>
          <w:sz w:val="24"/>
        </w:rPr>
        <w:t>in review</w:t>
      </w:r>
      <w:r w:rsidR="00DB3D19" w:rsidRPr="00DB3D19">
        <w:rPr>
          <w:rFonts w:ascii="Calibri" w:hAnsi="Calibri" w:cs="Calibri"/>
          <w:sz w:val="24"/>
        </w:rPr>
        <w:t>)</w:t>
      </w:r>
      <w:r w:rsidR="00DB3D19">
        <w:rPr>
          <w:rFonts w:cstheme="minorHAnsi"/>
          <w:sz w:val="24"/>
          <w:szCs w:val="24"/>
        </w:rPr>
        <w:fldChar w:fldCharType="end"/>
      </w:r>
      <w:r w:rsidR="00A00AFB">
        <w:rPr>
          <w:rFonts w:cstheme="minorHAnsi"/>
          <w:sz w:val="24"/>
          <w:szCs w:val="24"/>
        </w:rPr>
        <w:t xml:space="preserve">. </w:t>
      </w:r>
    </w:p>
    <w:p w14:paraId="66E72241" w14:textId="71A6B62A" w:rsidR="00E9349C" w:rsidRPr="001C0EEC" w:rsidRDefault="00DA5DB1" w:rsidP="001C0EEC">
      <w:pPr>
        <w:ind w:firstLine="720"/>
        <w:rPr>
          <w:rFonts w:cstheme="minorHAnsi"/>
          <w:sz w:val="24"/>
          <w:szCs w:val="24"/>
        </w:rPr>
      </w:pPr>
      <w:r>
        <w:rPr>
          <w:rFonts w:cstheme="minorHAnsi"/>
          <w:sz w:val="24"/>
          <w:szCs w:val="24"/>
        </w:rPr>
        <w:t>We propose that these management urgencies are timely in the conversation around ecological stewardship and reconciliation with First Nations</w:t>
      </w:r>
      <w:r w:rsidR="000768F3">
        <w:rPr>
          <w:rFonts w:cstheme="minorHAnsi"/>
          <w:sz w:val="24"/>
          <w:szCs w:val="24"/>
        </w:rPr>
        <w:t xml:space="preserve">, as grazing disturbance presents a “blank slate” for restoration of historic and culturally appropriate species. </w:t>
      </w:r>
      <w:r w:rsidR="00272999">
        <w:rPr>
          <w:rFonts w:cstheme="minorHAnsi"/>
          <w:sz w:val="24"/>
          <w:szCs w:val="24"/>
        </w:rPr>
        <w:t>T</w:t>
      </w:r>
      <w:r w:rsidR="00272999" w:rsidRPr="00272999">
        <w:rPr>
          <w:rFonts w:cstheme="minorHAnsi"/>
          <w:sz w:val="24"/>
          <w:szCs w:val="24"/>
        </w:rPr>
        <w:t>his offers a chance to enact reconciliation partnerships with local First Nations to use culturally important species, and potentially restore traditional land management practices</w:t>
      </w:r>
      <w:r w:rsidR="00272999">
        <w:rPr>
          <w:rFonts w:cstheme="minorHAnsi"/>
          <w:sz w:val="24"/>
          <w:szCs w:val="24"/>
        </w:rPr>
        <w:t xml:space="preserve"> such as estuary root gardens</w:t>
      </w:r>
      <w:r w:rsidR="00272999" w:rsidRPr="00272999">
        <w:rPr>
          <w:rFonts w:cstheme="minorHAnsi"/>
          <w:sz w:val="24"/>
          <w:szCs w:val="24"/>
        </w:rPr>
        <w:t xml:space="preserve"> (e.g., Turner, 2014).</w:t>
      </w:r>
      <w:r w:rsidR="00272999">
        <w:rPr>
          <w:rFonts w:cstheme="minorHAnsi"/>
          <w:sz w:val="24"/>
          <w:szCs w:val="24"/>
        </w:rPr>
        <w:t xml:space="preserve"> </w:t>
      </w:r>
      <w:r w:rsidR="00996888">
        <w:rPr>
          <w:rFonts w:cstheme="minorHAnsi"/>
          <w:sz w:val="24"/>
          <w:szCs w:val="24"/>
        </w:rPr>
        <w:t>However, we caution that restoration of cultural practices must necessarily be led and managed by each Nation</w:t>
      </w:r>
      <w:r w:rsidR="00E34245">
        <w:rPr>
          <w:rFonts w:cstheme="minorHAnsi"/>
          <w:sz w:val="24"/>
          <w:szCs w:val="24"/>
        </w:rPr>
        <w:t xml:space="preserve"> (</w:t>
      </w:r>
      <w:r w:rsidR="00E34245" w:rsidRPr="001C0EEC">
        <w:rPr>
          <w:rFonts w:cstheme="minorHAnsi"/>
          <w:sz w:val="24"/>
          <w:szCs w:val="24"/>
          <w:highlight w:val="lightGray"/>
        </w:rPr>
        <w:t>CITE</w:t>
      </w:r>
      <w:r w:rsidR="00E34245">
        <w:rPr>
          <w:rFonts w:cstheme="minorHAnsi"/>
          <w:sz w:val="24"/>
          <w:szCs w:val="24"/>
        </w:rPr>
        <w:t xml:space="preserve">), and that if time and resources cannot guarantee autonomous leadership </w:t>
      </w:r>
      <w:r w:rsidR="0006616C">
        <w:rPr>
          <w:rFonts w:cstheme="minorHAnsi"/>
          <w:sz w:val="24"/>
          <w:szCs w:val="24"/>
        </w:rPr>
        <w:t xml:space="preserve">of cultural practice </w:t>
      </w:r>
      <w:r w:rsidR="00E34245">
        <w:rPr>
          <w:rFonts w:cstheme="minorHAnsi"/>
          <w:sz w:val="24"/>
          <w:szCs w:val="24"/>
        </w:rPr>
        <w:t xml:space="preserve">by </w:t>
      </w:r>
      <w:r w:rsidR="0006616C">
        <w:rPr>
          <w:rFonts w:cstheme="minorHAnsi"/>
          <w:sz w:val="24"/>
          <w:szCs w:val="24"/>
        </w:rPr>
        <w:t>Indigenous members, we</w:t>
      </w:r>
      <w:r w:rsidR="000768F3">
        <w:rPr>
          <w:rFonts w:cstheme="minorHAnsi"/>
          <w:sz w:val="24"/>
          <w:szCs w:val="24"/>
        </w:rPr>
        <w:t xml:space="preserve"> suggest prioritizing </w:t>
      </w:r>
      <w:r w:rsidR="009E5596">
        <w:rPr>
          <w:rFonts w:cstheme="minorHAnsi"/>
          <w:sz w:val="24"/>
          <w:szCs w:val="24"/>
        </w:rPr>
        <w:t xml:space="preserve">selection of culturally important species will </w:t>
      </w:r>
      <w:r w:rsidR="0006616C">
        <w:rPr>
          <w:rFonts w:cstheme="minorHAnsi"/>
          <w:sz w:val="24"/>
          <w:szCs w:val="24"/>
        </w:rPr>
        <w:t>contribute to conservation of</w:t>
      </w:r>
      <w:r w:rsidR="009E5596">
        <w:rPr>
          <w:rFonts w:cstheme="minorHAnsi"/>
          <w:sz w:val="24"/>
          <w:szCs w:val="24"/>
        </w:rPr>
        <w:t xml:space="preserve"> propagule inputs within the estuary habitat</w:t>
      </w:r>
      <w:r w:rsidR="00272999">
        <w:rPr>
          <w:rFonts w:cstheme="minorHAnsi"/>
          <w:sz w:val="24"/>
          <w:szCs w:val="24"/>
        </w:rPr>
        <w:t xml:space="preserve">. </w:t>
      </w:r>
      <w:r w:rsidR="009E5596">
        <w:rPr>
          <w:rFonts w:cstheme="minorHAnsi"/>
          <w:sz w:val="24"/>
          <w:szCs w:val="24"/>
        </w:rPr>
        <w:t xml:space="preserve"> </w:t>
      </w:r>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4F16FE6F" w:rsidR="0006616C" w:rsidRDefault="0006616C">
      <w:pPr>
        <w:rPr>
          <w:rFonts w:cstheme="minorHAnsi"/>
          <w:sz w:val="24"/>
          <w:szCs w:val="24"/>
        </w:rPr>
      </w:pPr>
      <w:r>
        <w:rPr>
          <w:rFonts w:cstheme="minorHAnsi"/>
          <w:sz w:val="24"/>
          <w:szCs w:val="24"/>
        </w:rPr>
        <w:br w:type="page"/>
      </w:r>
    </w:p>
    <w:p w14:paraId="402BC23D" w14:textId="35643058" w:rsidR="0006616C" w:rsidRDefault="0006616C" w:rsidP="0006616C">
      <w:pPr>
        <w:pStyle w:val="Heading1"/>
      </w:pPr>
      <w:r>
        <w:lastRenderedPageBreak/>
        <w:t>Literature Cited</w:t>
      </w:r>
    </w:p>
    <w:p w14:paraId="4A007DE5" w14:textId="77777777" w:rsidR="00F970AE" w:rsidRPr="00F970AE" w:rsidRDefault="00B11042" w:rsidP="00F970AE">
      <w:pPr>
        <w:pStyle w:val="Bibliography"/>
        <w:rPr>
          <w:rFonts w:ascii="Calibri" w:hAnsi="Calibri" w:cs="Calibri"/>
        </w:rPr>
      </w:pPr>
      <w:r>
        <w:fldChar w:fldCharType="begin"/>
      </w:r>
      <w:r>
        <w:instrText xml:space="preserve"> ADDIN ZOTERO_BIBL {"uncited":[],"omitted":[],"custom":[]} CSL_BIBLIOGRAPHY </w:instrText>
      </w:r>
      <w:r>
        <w:fldChar w:fldCharType="separate"/>
      </w:r>
      <w:r w:rsidR="00F970AE" w:rsidRPr="00F970AE">
        <w:rPr>
          <w:rFonts w:ascii="Calibri" w:hAnsi="Calibri" w:cs="Calibri"/>
        </w:rPr>
        <w:t xml:space="preserve">Bertness, M. D. (1991). Interspecific Interactions among High Marsh Perennials in a New England Salt Marsh. </w:t>
      </w:r>
      <w:r w:rsidR="00F970AE" w:rsidRPr="00F970AE">
        <w:rPr>
          <w:rFonts w:ascii="Calibri" w:hAnsi="Calibri" w:cs="Calibri"/>
          <w:i/>
          <w:iCs/>
        </w:rPr>
        <w:t>Ecology</w:t>
      </w:r>
      <w:r w:rsidR="00F970AE" w:rsidRPr="00F970AE">
        <w:rPr>
          <w:rFonts w:ascii="Calibri" w:hAnsi="Calibri" w:cs="Calibri"/>
        </w:rPr>
        <w:t xml:space="preserve">, </w:t>
      </w:r>
      <w:r w:rsidR="00F970AE" w:rsidRPr="00F970AE">
        <w:rPr>
          <w:rFonts w:ascii="Calibri" w:hAnsi="Calibri" w:cs="Calibri"/>
          <w:i/>
          <w:iCs/>
        </w:rPr>
        <w:t>72</w:t>
      </w:r>
      <w:r w:rsidR="00F970AE" w:rsidRPr="00F970AE">
        <w:rPr>
          <w:rFonts w:ascii="Calibri" w:hAnsi="Calibri" w:cs="Calibri"/>
        </w:rPr>
        <w:t>(1), 125–137. JSTOR. https://doi.org/10.2307/1938908</w:t>
      </w:r>
    </w:p>
    <w:p w14:paraId="0FEA851F" w14:textId="77777777" w:rsidR="00F970AE" w:rsidRPr="00F970AE" w:rsidRDefault="00F970AE" w:rsidP="00F970AE">
      <w:pPr>
        <w:pStyle w:val="Bibliography"/>
        <w:rPr>
          <w:rFonts w:ascii="Calibri" w:hAnsi="Calibri" w:cs="Calibri"/>
        </w:rPr>
      </w:pPr>
      <w:r w:rsidRPr="00F970AE">
        <w:rPr>
          <w:rFonts w:ascii="Calibri" w:hAnsi="Calibri" w:cs="Calibri"/>
        </w:rPr>
        <w:t xml:space="preserve">Borde, A. B., Diefenderfer, H. L., Cullinan, V. I., Zimmerman, S. A., &amp; Thom, R. M. (2020). Ecohydrology of wetland plant communities along an estuarine to tidal river gradient. </w:t>
      </w:r>
      <w:r w:rsidRPr="00F970AE">
        <w:rPr>
          <w:rFonts w:ascii="Calibri" w:hAnsi="Calibri" w:cs="Calibri"/>
          <w:i/>
          <w:iCs/>
        </w:rPr>
        <w:t>Ecosphere</w:t>
      </w:r>
      <w:r w:rsidRPr="00F970AE">
        <w:rPr>
          <w:rFonts w:ascii="Calibri" w:hAnsi="Calibri" w:cs="Calibri"/>
        </w:rPr>
        <w:t xml:space="preserve">, </w:t>
      </w:r>
      <w:r w:rsidRPr="00F970AE">
        <w:rPr>
          <w:rFonts w:ascii="Calibri" w:hAnsi="Calibri" w:cs="Calibri"/>
          <w:i/>
          <w:iCs/>
        </w:rPr>
        <w:t>11</w:t>
      </w:r>
      <w:r w:rsidRPr="00F970AE">
        <w:rPr>
          <w:rFonts w:ascii="Calibri" w:hAnsi="Calibri" w:cs="Calibri"/>
        </w:rPr>
        <w:t>(9), e03185. https://doi.org/10.1002/ecs2.3185</w:t>
      </w:r>
    </w:p>
    <w:p w14:paraId="3301C251" w14:textId="77777777" w:rsidR="00F970AE" w:rsidRPr="00F970AE" w:rsidRDefault="00F970AE" w:rsidP="00F970AE">
      <w:pPr>
        <w:pStyle w:val="Bibliography"/>
        <w:rPr>
          <w:rFonts w:ascii="Calibri" w:hAnsi="Calibri" w:cs="Calibri"/>
        </w:rPr>
      </w:pPr>
      <w:r w:rsidRPr="00F970AE">
        <w:rPr>
          <w:rFonts w:ascii="Calibri" w:hAnsi="Calibri" w:cs="Calibri"/>
        </w:rPr>
        <w:t xml:space="preserve">Bruno, J. F. (2000). Facilitation of Cobble Beach Plant Communities Through Habitat Modification by Spartina Alterniflora. </w:t>
      </w:r>
      <w:r w:rsidRPr="00F970AE">
        <w:rPr>
          <w:rFonts w:ascii="Calibri" w:hAnsi="Calibri" w:cs="Calibri"/>
          <w:i/>
          <w:iCs/>
        </w:rPr>
        <w:t>Ecology</w:t>
      </w:r>
      <w:r w:rsidRPr="00F970AE">
        <w:rPr>
          <w:rFonts w:ascii="Calibri" w:hAnsi="Calibri" w:cs="Calibri"/>
        </w:rPr>
        <w:t xml:space="preserve">, </w:t>
      </w:r>
      <w:r w:rsidRPr="00F970AE">
        <w:rPr>
          <w:rFonts w:ascii="Calibri" w:hAnsi="Calibri" w:cs="Calibri"/>
          <w:i/>
          <w:iCs/>
        </w:rPr>
        <w:t>81</w:t>
      </w:r>
      <w:r w:rsidRPr="00F970AE">
        <w:rPr>
          <w:rFonts w:ascii="Calibri" w:hAnsi="Calibri" w:cs="Calibri"/>
        </w:rPr>
        <w:t>(5), 1179–1192. https://doi.org/10.1890/0012-9658(2000)081[1179:FOCBPC]2.0.CO;2</w:t>
      </w:r>
    </w:p>
    <w:p w14:paraId="65885EE9" w14:textId="77777777" w:rsidR="00F970AE" w:rsidRPr="00F970AE" w:rsidRDefault="00F970AE" w:rsidP="00F970AE">
      <w:pPr>
        <w:pStyle w:val="Bibliography"/>
        <w:rPr>
          <w:rFonts w:ascii="Calibri" w:hAnsi="Calibri" w:cs="Calibri"/>
        </w:rPr>
      </w:pPr>
      <w:r w:rsidRPr="00F970AE">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F970AE">
        <w:rPr>
          <w:rFonts w:ascii="Calibri" w:hAnsi="Calibri" w:cs="Calibri"/>
          <w:i/>
          <w:iCs/>
        </w:rPr>
        <w:t>Journal of the British Columbia Field Ornithologists</w:t>
      </w:r>
      <w:r w:rsidRPr="00F970AE">
        <w:rPr>
          <w:rFonts w:ascii="Calibri" w:hAnsi="Calibri" w:cs="Calibri"/>
        </w:rPr>
        <w:t xml:space="preserve">, </w:t>
      </w:r>
      <w:r w:rsidRPr="00F970AE">
        <w:rPr>
          <w:rFonts w:ascii="Calibri" w:hAnsi="Calibri" w:cs="Calibri"/>
          <w:i/>
          <w:iCs/>
        </w:rPr>
        <w:t>21</w:t>
      </w:r>
      <w:r w:rsidRPr="00F970AE">
        <w:rPr>
          <w:rFonts w:ascii="Calibri" w:hAnsi="Calibri" w:cs="Calibri"/>
        </w:rPr>
        <w:t>, 11–31.</w:t>
      </w:r>
    </w:p>
    <w:p w14:paraId="3BAE0768" w14:textId="77777777" w:rsidR="00F970AE" w:rsidRPr="00F970AE" w:rsidRDefault="00F970AE" w:rsidP="00F970AE">
      <w:pPr>
        <w:pStyle w:val="Bibliography"/>
        <w:rPr>
          <w:rFonts w:ascii="Calibri" w:hAnsi="Calibri" w:cs="Calibri"/>
        </w:rPr>
      </w:pPr>
      <w:r w:rsidRPr="00F970AE">
        <w:rPr>
          <w:rFonts w:ascii="Calibri" w:hAnsi="Calibri" w:cs="Calibri"/>
        </w:rPr>
        <w:t xml:space="preserve">Dawe, N. K., &amp; Stewart, A. C. (2010). The Canada Goose (Branta canadensis) on Vancouver Island, British Columbia. </w:t>
      </w:r>
      <w:r w:rsidRPr="00F970AE">
        <w:rPr>
          <w:rFonts w:ascii="Calibri" w:hAnsi="Calibri" w:cs="Calibri"/>
          <w:i/>
          <w:iCs/>
        </w:rPr>
        <w:t>British Columbia Birds</w:t>
      </w:r>
      <w:r w:rsidRPr="00F970AE">
        <w:rPr>
          <w:rFonts w:ascii="Calibri" w:hAnsi="Calibri" w:cs="Calibri"/>
        </w:rPr>
        <w:t xml:space="preserve">, </w:t>
      </w:r>
      <w:r w:rsidRPr="00F970AE">
        <w:rPr>
          <w:rFonts w:ascii="Calibri" w:hAnsi="Calibri" w:cs="Calibri"/>
          <w:i/>
          <w:iCs/>
        </w:rPr>
        <w:t>20</w:t>
      </w:r>
      <w:r w:rsidRPr="00F970AE">
        <w:rPr>
          <w:rFonts w:ascii="Calibri" w:hAnsi="Calibri" w:cs="Calibri"/>
        </w:rPr>
        <w:t>, 18.</w:t>
      </w:r>
    </w:p>
    <w:p w14:paraId="1E5EF6CD" w14:textId="77777777" w:rsidR="00F970AE" w:rsidRPr="00F970AE" w:rsidRDefault="00F970AE" w:rsidP="00F970AE">
      <w:pPr>
        <w:pStyle w:val="Bibliography"/>
        <w:rPr>
          <w:rFonts w:ascii="Calibri" w:hAnsi="Calibri" w:cs="Calibri"/>
        </w:rPr>
      </w:pPr>
      <w:r w:rsidRPr="00F970AE">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F970AE">
        <w:rPr>
          <w:rFonts w:ascii="Calibri" w:hAnsi="Calibri" w:cs="Calibri"/>
          <w:i/>
          <w:iCs/>
        </w:rPr>
        <w:t>Frontiers in Ecology and the Environment</w:t>
      </w:r>
      <w:r w:rsidRPr="00F970AE">
        <w:rPr>
          <w:rFonts w:ascii="Calibri" w:hAnsi="Calibri" w:cs="Calibri"/>
        </w:rPr>
        <w:t xml:space="preserve">, </w:t>
      </w:r>
      <w:r w:rsidRPr="00F970AE">
        <w:rPr>
          <w:rFonts w:ascii="Calibri" w:hAnsi="Calibri" w:cs="Calibri"/>
          <w:i/>
          <w:iCs/>
        </w:rPr>
        <w:t>19</w:t>
      </w:r>
      <w:r w:rsidRPr="00F970AE">
        <w:rPr>
          <w:rFonts w:ascii="Calibri" w:hAnsi="Calibri" w:cs="Calibri"/>
        </w:rPr>
        <w:t>(2), 108–117. https://doi.org/10.1002/fee.2274</w:t>
      </w:r>
    </w:p>
    <w:p w14:paraId="3C2EDE08" w14:textId="77777777" w:rsidR="00F970AE" w:rsidRPr="00F970AE" w:rsidRDefault="00F970AE" w:rsidP="00F970AE">
      <w:pPr>
        <w:pStyle w:val="Bibliography"/>
        <w:rPr>
          <w:rFonts w:ascii="Calibri" w:hAnsi="Calibri" w:cs="Calibri"/>
        </w:rPr>
      </w:pPr>
      <w:r w:rsidRPr="00F970AE">
        <w:rPr>
          <w:rFonts w:ascii="Calibri" w:hAnsi="Calibri" w:cs="Calibri"/>
        </w:rPr>
        <w:t xml:space="preserve">Douglas, G. W., Meidinger, D., &amp; Pojar, J. (Eds.). (1998). </w:t>
      </w:r>
      <w:r w:rsidRPr="00F970AE">
        <w:rPr>
          <w:rFonts w:ascii="Calibri" w:hAnsi="Calibri" w:cs="Calibri"/>
          <w:i/>
          <w:iCs/>
        </w:rPr>
        <w:t>Illustrated flora of British Columbia. Vols. 1-8</w:t>
      </w:r>
      <w:r w:rsidRPr="00F970AE">
        <w:rPr>
          <w:rFonts w:ascii="Calibri" w:hAnsi="Calibri" w:cs="Calibri"/>
        </w:rPr>
        <w:t>. B.C. Min. Environ., Lands and Parks, and B.C. Min. For. https://www.cabdirect.org/cabdirect/abstract/20013088729</w:t>
      </w:r>
    </w:p>
    <w:p w14:paraId="6D089E4A" w14:textId="77777777" w:rsidR="00F970AE" w:rsidRPr="00F970AE" w:rsidRDefault="00F970AE" w:rsidP="00F970AE">
      <w:pPr>
        <w:pStyle w:val="Bibliography"/>
        <w:rPr>
          <w:rFonts w:ascii="Calibri" w:hAnsi="Calibri" w:cs="Calibri"/>
        </w:rPr>
      </w:pPr>
      <w:r w:rsidRPr="00F970AE">
        <w:rPr>
          <w:rFonts w:ascii="Calibri" w:hAnsi="Calibri" w:cs="Calibri"/>
        </w:rPr>
        <w:t xml:space="preserve">Finn, R. J. R., Chalifour, L., Gergel, S. E., Hinch, S. G., Scott, D. C., &amp; Martin, T. G. (2021). Quantifying lost and inaccessible habitat for Pacific salmon in Canada’s Lower Fraser River. </w:t>
      </w:r>
      <w:r w:rsidRPr="00F970AE">
        <w:rPr>
          <w:rFonts w:ascii="Calibri" w:hAnsi="Calibri" w:cs="Calibri"/>
          <w:i/>
          <w:iCs/>
        </w:rPr>
        <w:t>Ecosphere</w:t>
      </w:r>
      <w:r w:rsidRPr="00F970AE">
        <w:rPr>
          <w:rFonts w:ascii="Calibri" w:hAnsi="Calibri" w:cs="Calibri"/>
        </w:rPr>
        <w:t xml:space="preserve">, </w:t>
      </w:r>
      <w:r w:rsidRPr="00F970AE">
        <w:rPr>
          <w:rFonts w:ascii="Calibri" w:hAnsi="Calibri" w:cs="Calibri"/>
          <w:i/>
          <w:iCs/>
        </w:rPr>
        <w:t>12</w:t>
      </w:r>
      <w:r w:rsidRPr="00F970AE">
        <w:rPr>
          <w:rFonts w:ascii="Calibri" w:hAnsi="Calibri" w:cs="Calibri"/>
        </w:rPr>
        <w:t>(7), e03646. https://doi.org/10.1002/ecs2.3646</w:t>
      </w:r>
    </w:p>
    <w:p w14:paraId="7EAD5E5C" w14:textId="77777777" w:rsidR="00F970AE" w:rsidRPr="00F970AE" w:rsidRDefault="00F970AE" w:rsidP="00F970AE">
      <w:pPr>
        <w:pStyle w:val="Bibliography"/>
        <w:rPr>
          <w:rFonts w:ascii="Calibri" w:hAnsi="Calibri" w:cs="Calibri"/>
        </w:rPr>
      </w:pPr>
      <w:r w:rsidRPr="00F970AE">
        <w:rPr>
          <w:rFonts w:ascii="Calibri" w:hAnsi="Calibri" w:cs="Calibri"/>
        </w:rPr>
        <w:lastRenderedPageBreak/>
        <w:t xml:space="preserve">Gonzales, E. K., &amp; Arcese, P. (2008). HERBIVORY MORE LIMITING THAN COMPETITION ON EARLY AND ESTABLISHED NATIVE PLANTS IN AN INVADED MEADOW. </w:t>
      </w:r>
      <w:r w:rsidRPr="00F970AE">
        <w:rPr>
          <w:rFonts w:ascii="Calibri" w:hAnsi="Calibri" w:cs="Calibri"/>
          <w:i/>
          <w:iCs/>
        </w:rPr>
        <w:t>Ecology</w:t>
      </w:r>
      <w:r w:rsidRPr="00F970AE">
        <w:rPr>
          <w:rFonts w:ascii="Calibri" w:hAnsi="Calibri" w:cs="Calibri"/>
        </w:rPr>
        <w:t xml:space="preserve">, </w:t>
      </w:r>
      <w:r w:rsidRPr="00F970AE">
        <w:rPr>
          <w:rFonts w:ascii="Calibri" w:hAnsi="Calibri" w:cs="Calibri"/>
          <w:i/>
          <w:iCs/>
        </w:rPr>
        <w:t>89</w:t>
      </w:r>
      <w:r w:rsidRPr="00F970AE">
        <w:rPr>
          <w:rFonts w:ascii="Calibri" w:hAnsi="Calibri" w:cs="Calibri"/>
        </w:rPr>
        <w:t>(12), 3282–3289. https://doi.org/10.1890/08-0435.1</w:t>
      </w:r>
    </w:p>
    <w:p w14:paraId="5C09FBC3" w14:textId="77777777" w:rsidR="00F970AE" w:rsidRPr="00F970AE" w:rsidRDefault="00F970AE" w:rsidP="00F970AE">
      <w:pPr>
        <w:pStyle w:val="Bibliography"/>
        <w:rPr>
          <w:rFonts w:ascii="Calibri" w:hAnsi="Calibri" w:cs="Calibri"/>
        </w:rPr>
      </w:pPr>
      <w:r w:rsidRPr="00F970AE">
        <w:rPr>
          <w:rFonts w:ascii="Calibri" w:hAnsi="Calibri" w:cs="Calibri"/>
        </w:rPr>
        <w:t xml:space="preserve">Hitchcock, C. L., &amp; Cronquist, A. (2018). </w:t>
      </w:r>
      <w:r w:rsidRPr="00F970AE">
        <w:rPr>
          <w:rFonts w:ascii="Calibri" w:hAnsi="Calibri" w:cs="Calibri"/>
          <w:i/>
          <w:iCs/>
        </w:rPr>
        <w:t>Flora of the Pacific Northwest, an illustrated manual</w:t>
      </w:r>
      <w:r w:rsidRPr="00F970AE">
        <w:rPr>
          <w:rFonts w:ascii="Calibri" w:hAnsi="Calibri" w:cs="Calibri"/>
        </w:rPr>
        <w:t xml:space="preserve"> (D. E. Giblin, B. S. Legler, P. F. Zika, &amp; R. G. Olmstead, Eds.; 2nd ed.). University of Washington Press.</w:t>
      </w:r>
    </w:p>
    <w:p w14:paraId="060C49ED" w14:textId="77777777" w:rsidR="00F970AE" w:rsidRPr="00F970AE" w:rsidRDefault="00F970AE" w:rsidP="00F970AE">
      <w:pPr>
        <w:pStyle w:val="Bibliography"/>
        <w:rPr>
          <w:rFonts w:ascii="Calibri" w:hAnsi="Calibri" w:cs="Calibri"/>
        </w:rPr>
      </w:pPr>
      <w:r w:rsidRPr="00F970AE">
        <w:rPr>
          <w:rFonts w:ascii="Calibri" w:hAnsi="Calibri" w:cs="Calibri"/>
        </w:rPr>
        <w:t xml:space="preserve">Johnstone, J. F., Allen, C. D., Franklin, J. F., Frelich, L. E., Harvey, B. J., Higuera, P. E., Mack, M. C., Meentemeyer, R. K., Metz, M. R., Perry, G. L., Schoennagel, T., &amp; Turner, M. G. (2016). Changing disturbance regimes, ecological memory, and forest resilience. </w:t>
      </w:r>
      <w:r w:rsidRPr="00F970AE">
        <w:rPr>
          <w:rFonts w:ascii="Calibri" w:hAnsi="Calibri" w:cs="Calibri"/>
          <w:i/>
          <w:iCs/>
        </w:rPr>
        <w:t>Frontiers in Ecology and the Environment</w:t>
      </w:r>
      <w:r w:rsidRPr="00F970AE">
        <w:rPr>
          <w:rFonts w:ascii="Calibri" w:hAnsi="Calibri" w:cs="Calibri"/>
        </w:rPr>
        <w:t xml:space="preserve">, </w:t>
      </w:r>
      <w:r w:rsidRPr="00F970AE">
        <w:rPr>
          <w:rFonts w:ascii="Calibri" w:hAnsi="Calibri" w:cs="Calibri"/>
          <w:i/>
          <w:iCs/>
        </w:rPr>
        <w:t>14</w:t>
      </w:r>
      <w:r w:rsidRPr="00F970AE">
        <w:rPr>
          <w:rFonts w:ascii="Calibri" w:hAnsi="Calibri" w:cs="Calibri"/>
        </w:rPr>
        <w:t>(7), 369–378. https://doi.org/10.1002/fee.1311</w:t>
      </w:r>
    </w:p>
    <w:p w14:paraId="207CB3A9" w14:textId="77777777" w:rsidR="00F970AE" w:rsidRPr="00F970AE" w:rsidRDefault="00F970AE" w:rsidP="00F970AE">
      <w:pPr>
        <w:pStyle w:val="Bibliography"/>
        <w:rPr>
          <w:rFonts w:ascii="Calibri" w:hAnsi="Calibri" w:cs="Calibri"/>
        </w:rPr>
      </w:pPr>
      <w:r w:rsidRPr="00F970AE">
        <w:rPr>
          <w:rFonts w:ascii="Calibri" w:hAnsi="Calibri" w:cs="Calibri"/>
        </w:rPr>
        <w:t xml:space="preserve">Lavorel, S., &amp; Lebreton, J. D. (1992). Evidence for lottery recruitment in Mediterranean old fields. </w:t>
      </w:r>
      <w:r w:rsidRPr="00F970AE">
        <w:rPr>
          <w:rFonts w:ascii="Calibri" w:hAnsi="Calibri" w:cs="Calibri"/>
          <w:i/>
          <w:iCs/>
        </w:rPr>
        <w:t>Journal of Vegetation Science</w:t>
      </w:r>
      <w:r w:rsidRPr="00F970AE">
        <w:rPr>
          <w:rFonts w:ascii="Calibri" w:hAnsi="Calibri" w:cs="Calibri"/>
        </w:rPr>
        <w:t xml:space="preserve">, </w:t>
      </w:r>
      <w:r w:rsidRPr="00F970AE">
        <w:rPr>
          <w:rFonts w:ascii="Calibri" w:hAnsi="Calibri" w:cs="Calibri"/>
          <w:i/>
          <w:iCs/>
        </w:rPr>
        <w:t>3</w:t>
      </w:r>
      <w:r w:rsidRPr="00F970AE">
        <w:rPr>
          <w:rFonts w:ascii="Calibri" w:hAnsi="Calibri" w:cs="Calibri"/>
        </w:rPr>
        <w:t>(1), 91–100. https://doi.org/10.2307/3236002</w:t>
      </w:r>
    </w:p>
    <w:p w14:paraId="6B051476" w14:textId="77777777" w:rsidR="00F970AE" w:rsidRPr="00F970AE" w:rsidRDefault="00F970AE" w:rsidP="00F970AE">
      <w:pPr>
        <w:pStyle w:val="Bibliography"/>
        <w:rPr>
          <w:rFonts w:ascii="Calibri" w:hAnsi="Calibri" w:cs="Calibri"/>
        </w:rPr>
      </w:pPr>
      <w:r w:rsidRPr="00F970AE">
        <w:rPr>
          <w:rFonts w:ascii="Calibri" w:hAnsi="Calibri" w:cs="Calibri"/>
        </w:rPr>
        <w:t xml:space="preserve">Mack, R. N., Simberloff, D., Mark Lonsdale, W., Evans, H., Clout, M., &amp; Bazzaz, F. A. (2000). Biotic Invasions: Causes, Epidemiology, Global Consequences, and Control. </w:t>
      </w:r>
      <w:r w:rsidRPr="00F970AE">
        <w:rPr>
          <w:rFonts w:ascii="Calibri" w:hAnsi="Calibri" w:cs="Calibri"/>
          <w:i/>
          <w:iCs/>
        </w:rPr>
        <w:t>Ecological Applications</w:t>
      </w:r>
      <w:r w:rsidRPr="00F970AE">
        <w:rPr>
          <w:rFonts w:ascii="Calibri" w:hAnsi="Calibri" w:cs="Calibri"/>
        </w:rPr>
        <w:t xml:space="preserve">, </w:t>
      </w:r>
      <w:r w:rsidRPr="00F970AE">
        <w:rPr>
          <w:rFonts w:ascii="Calibri" w:hAnsi="Calibri" w:cs="Calibri"/>
          <w:i/>
          <w:iCs/>
        </w:rPr>
        <w:t>10</w:t>
      </w:r>
      <w:r w:rsidRPr="00F970AE">
        <w:rPr>
          <w:rFonts w:ascii="Calibri" w:hAnsi="Calibri" w:cs="Calibri"/>
        </w:rPr>
        <w:t>(3), 689–710. https://doi.org/10.1890/1051-0761(2000)010[0689:BICEGC]2.0.CO;2</w:t>
      </w:r>
    </w:p>
    <w:p w14:paraId="3CEEEA4E" w14:textId="77777777" w:rsidR="00F970AE" w:rsidRPr="00F970AE" w:rsidRDefault="00F970AE" w:rsidP="00F970AE">
      <w:pPr>
        <w:pStyle w:val="Bibliography"/>
        <w:rPr>
          <w:rFonts w:ascii="Calibri" w:hAnsi="Calibri" w:cs="Calibri"/>
        </w:rPr>
      </w:pPr>
      <w:r w:rsidRPr="00F970AE">
        <w:rPr>
          <w:rFonts w:ascii="Calibri" w:hAnsi="Calibri" w:cs="Calibri"/>
        </w:rPr>
        <w:t xml:space="preserve">Pasternack, G. B. (2009). Chapter 3. Hydrogeomorphology and sedimentation in tidal freshwater wetlands. In A. Barendregt, D. F. Whigham, &amp; A. H. Baldwin (Eds.), </w:t>
      </w:r>
      <w:r w:rsidRPr="00F970AE">
        <w:rPr>
          <w:rFonts w:ascii="Calibri" w:hAnsi="Calibri" w:cs="Calibri"/>
          <w:i/>
          <w:iCs/>
        </w:rPr>
        <w:t>Tidal Freshwater Wetlands</w:t>
      </w:r>
      <w:r w:rsidRPr="00F970AE">
        <w:rPr>
          <w:rFonts w:ascii="Calibri" w:hAnsi="Calibri" w:cs="Calibri"/>
        </w:rPr>
        <w:t xml:space="preserve"> (pp. 31–40). Backhuys Publishers.</w:t>
      </w:r>
    </w:p>
    <w:p w14:paraId="349F7A7E" w14:textId="77777777" w:rsidR="00F970AE" w:rsidRPr="00F970AE" w:rsidRDefault="00F970AE" w:rsidP="00F970AE">
      <w:pPr>
        <w:pStyle w:val="Bibliography"/>
        <w:rPr>
          <w:rFonts w:ascii="Calibri" w:hAnsi="Calibri" w:cs="Calibri"/>
        </w:rPr>
      </w:pPr>
      <w:r w:rsidRPr="00F970AE">
        <w:rPr>
          <w:rFonts w:ascii="Calibri" w:hAnsi="Calibri" w:cs="Calibri"/>
        </w:rPr>
        <w:t xml:space="preserve">Price, E. P. F., Spyreas, G., &amp; Matthews, J. W. (2020). Biotic homogenization of wetland vegetation in the conterminous United States driven by Phalaris arundinacea and anthropogenic disturbance. </w:t>
      </w:r>
      <w:r w:rsidRPr="00F970AE">
        <w:rPr>
          <w:rFonts w:ascii="Calibri" w:hAnsi="Calibri" w:cs="Calibri"/>
          <w:i/>
          <w:iCs/>
        </w:rPr>
        <w:t>Landscape Ecology</w:t>
      </w:r>
      <w:r w:rsidRPr="00F970AE">
        <w:rPr>
          <w:rFonts w:ascii="Calibri" w:hAnsi="Calibri" w:cs="Calibri"/>
        </w:rPr>
        <w:t xml:space="preserve">, </w:t>
      </w:r>
      <w:r w:rsidRPr="00F970AE">
        <w:rPr>
          <w:rFonts w:ascii="Calibri" w:hAnsi="Calibri" w:cs="Calibri"/>
          <w:i/>
          <w:iCs/>
        </w:rPr>
        <w:t>35</w:t>
      </w:r>
      <w:r w:rsidRPr="00F970AE">
        <w:rPr>
          <w:rFonts w:ascii="Calibri" w:hAnsi="Calibri" w:cs="Calibri"/>
        </w:rPr>
        <w:t>(3), 779–792. https://doi.org/10.1007/s10980-020-00978-x</w:t>
      </w:r>
    </w:p>
    <w:p w14:paraId="652B0A8A" w14:textId="77777777" w:rsidR="00F970AE" w:rsidRPr="00F970AE" w:rsidRDefault="00F970AE" w:rsidP="00F970AE">
      <w:pPr>
        <w:pStyle w:val="Bibliography"/>
        <w:rPr>
          <w:rFonts w:ascii="Calibri" w:hAnsi="Calibri" w:cs="Calibri"/>
        </w:rPr>
      </w:pPr>
      <w:r w:rsidRPr="00F970AE">
        <w:rPr>
          <w:rFonts w:ascii="Calibri" w:hAnsi="Calibri" w:cs="Calibri"/>
        </w:rPr>
        <w:t xml:space="preserve">Schaefer, V. H. (2011). Remembering our roots: A possible connection between loss of ecological memory, alien invasions and ecological restoration. </w:t>
      </w:r>
      <w:r w:rsidRPr="00F970AE">
        <w:rPr>
          <w:rFonts w:ascii="Calibri" w:hAnsi="Calibri" w:cs="Calibri"/>
          <w:i/>
          <w:iCs/>
        </w:rPr>
        <w:t>Urban Ecosystems</w:t>
      </w:r>
      <w:r w:rsidRPr="00F970AE">
        <w:rPr>
          <w:rFonts w:ascii="Calibri" w:hAnsi="Calibri" w:cs="Calibri"/>
        </w:rPr>
        <w:t xml:space="preserve">, </w:t>
      </w:r>
      <w:r w:rsidRPr="00F970AE">
        <w:rPr>
          <w:rFonts w:ascii="Calibri" w:hAnsi="Calibri" w:cs="Calibri"/>
          <w:i/>
          <w:iCs/>
        </w:rPr>
        <w:t>14</w:t>
      </w:r>
      <w:r w:rsidRPr="00F970AE">
        <w:rPr>
          <w:rFonts w:ascii="Calibri" w:hAnsi="Calibri" w:cs="Calibri"/>
        </w:rPr>
        <w:t>(1), 35–44. https://doi.org/10.1007/s11252-010-0138-3</w:t>
      </w:r>
    </w:p>
    <w:p w14:paraId="3F403702" w14:textId="77777777" w:rsidR="00F970AE" w:rsidRPr="00F970AE" w:rsidRDefault="00F970AE" w:rsidP="00F970AE">
      <w:pPr>
        <w:pStyle w:val="Bibliography"/>
        <w:rPr>
          <w:rFonts w:ascii="Calibri" w:hAnsi="Calibri" w:cs="Calibri"/>
        </w:rPr>
      </w:pPr>
      <w:r w:rsidRPr="00F970AE">
        <w:rPr>
          <w:rFonts w:ascii="Calibri" w:hAnsi="Calibri" w:cs="Calibri"/>
        </w:rPr>
        <w:lastRenderedPageBreak/>
        <w:t xml:space="preserve">Silinski, A., van Belzen, J., Fransen, E., Bouma, T. J., Troch, P., Meire, P., &amp; Temmerman, S. (2016). Quantifying critical conditions for seaward expansion of tidal marshes: A transplantation experiment. </w:t>
      </w:r>
      <w:r w:rsidRPr="00F970AE">
        <w:rPr>
          <w:rFonts w:ascii="Calibri" w:hAnsi="Calibri" w:cs="Calibri"/>
          <w:i/>
          <w:iCs/>
        </w:rPr>
        <w:t>Estuarine, Coastal and Shelf Science</w:t>
      </w:r>
      <w:r w:rsidRPr="00F970AE">
        <w:rPr>
          <w:rFonts w:ascii="Calibri" w:hAnsi="Calibri" w:cs="Calibri"/>
        </w:rPr>
        <w:t xml:space="preserve">, </w:t>
      </w:r>
      <w:r w:rsidRPr="00F970AE">
        <w:rPr>
          <w:rFonts w:ascii="Calibri" w:hAnsi="Calibri" w:cs="Calibri"/>
          <w:i/>
          <w:iCs/>
        </w:rPr>
        <w:t>169</w:t>
      </w:r>
      <w:r w:rsidRPr="00F970AE">
        <w:rPr>
          <w:rFonts w:ascii="Calibri" w:hAnsi="Calibri" w:cs="Calibri"/>
        </w:rPr>
        <w:t>, 227–237. https://doi.org/10.1016/j.ecss.2015.12.012</w:t>
      </w:r>
    </w:p>
    <w:p w14:paraId="1D8B30A1" w14:textId="77777777" w:rsidR="00F970AE" w:rsidRPr="00F970AE" w:rsidRDefault="00F970AE" w:rsidP="00F970AE">
      <w:pPr>
        <w:pStyle w:val="Bibliography"/>
        <w:rPr>
          <w:rFonts w:ascii="Calibri" w:hAnsi="Calibri" w:cs="Calibri"/>
        </w:rPr>
      </w:pPr>
      <w:r w:rsidRPr="00F970AE">
        <w:rPr>
          <w:rFonts w:ascii="Calibri" w:hAnsi="Calibri" w:cs="Calibri"/>
        </w:rPr>
        <w:t xml:space="preserve">Simberloff, D., Martin, J.-L., Genovesi, P., Maris, V., Wardle, D. A., Aronson, J., Courchamp, F., Galil, B., García-Berthou, E., Pascal, M., Pyšek, P., Sousa, R., Tabacchi, E., &amp; Vilà, M. (2013). Impacts of biological invasions: What’s what and the way forward. </w:t>
      </w:r>
      <w:r w:rsidRPr="00F970AE">
        <w:rPr>
          <w:rFonts w:ascii="Calibri" w:hAnsi="Calibri" w:cs="Calibri"/>
          <w:i/>
          <w:iCs/>
        </w:rPr>
        <w:t>Trends in Ecology &amp; Evolution</w:t>
      </w:r>
      <w:r w:rsidRPr="00F970AE">
        <w:rPr>
          <w:rFonts w:ascii="Calibri" w:hAnsi="Calibri" w:cs="Calibri"/>
        </w:rPr>
        <w:t xml:space="preserve">, </w:t>
      </w:r>
      <w:r w:rsidRPr="00F970AE">
        <w:rPr>
          <w:rFonts w:ascii="Calibri" w:hAnsi="Calibri" w:cs="Calibri"/>
          <w:i/>
          <w:iCs/>
        </w:rPr>
        <w:t>28</w:t>
      </w:r>
      <w:r w:rsidRPr="00F970AE">
        <w:rPr>
          <w:rFonts w:ascii="Calibri" w:hAnsi="Calibri" w:cs="Calibri"/>
        </w:rPr>
        <w:t>(1), 58–66. https://doi.org/10.1016/j.tree.2012.07.013</w:t>
      </w:r>
    </w:p>
    <w:p w14:paraId="7FD54F59" w14:textId="77777777" w:rsidR="00F970AE" w:rsidRPr="00F970AE" w:rsidRDefault="00F970AE" w:rsidP="00F970AE">
      <w:pPr>
        <w:pStyle w:val="Bibliography"/>
        <w:rPr>
          <w:rFonts w:ascii="Calibri" w:hAnsi="Calibri" w:cs="Calibri"/>
        </w:rPr>
      </w:pPr>
      <w:r w:rsidRPr="00F970AE">
        <w:rPr>
          <w:rFonts w:ascii="Calibri" w:hAnsi="Calibri" w:cs="Calibri"/>
        </w:rPr>
        <w:t xml:space="preserve">Srivastava, D. S., &amp; Jefferies, R. L. (1996). A Positive Feedback: Herbivory, Plant Growth, Salinity, and the Desertification of an Arctic Salt-Marsh. </w:t>
      </w:r>
      <w:r w:rsidRPr="00F970AE">
        <w:rPr>
          <w:rFonts w:ascii="Calibri" w:hAnsi="Calibri" w:cs="Calibri"/>
          <w:i/>
          <w:iCs/>
        </w:rPr>
        <w:t>Journal of Ecology</w:t>
      </w:r>
      <w:r w:rsidRPr="00F970AE">
        <w:rPr>
          <w:rFonts w:ascii="Calibri" w:hAnsi="Calibri" w:cs="Calibri"/>
        </w:rPr>
        <w:t xml:space="preserve">, </w:t>
      </w:r>
      <w:r w:rsidRPr="00F970AE">
        <w:rPr>
          <w:rFonts w:ascii="Calibri" w:hAnsi="Calibri" w:cs="Calibri"/>
          <w:i/>
          <w:iCs/>
        </w:rPr>
        <w:t>84</w:t>
      </w:r>
      <w:r w:rsidRPr="00F970AE">
        <w:rPr>
          <w:rFonts w:ascii="Calibri" w:hAnsi="Calibri" w:cs="Calibri"/>
        </w:rPr>
        <w:t>(1), 31–42. JSTOR. https://doi.org/10.2307/2261697</w:t>
      </w:r>
    </w:p>
    <w:p w14:paraId="355218BF" w14:textId="77777777" w:rsidR="00F970AE" w:rsidRPr="00F970AE" w:rsidRDefault="00F970AE" w:rsidP="00F970AE">
      <w:pPr>
        <w:pStyle w:val="Bibliography"/>
        <w:rPr>
          <w:rFonts w:ascii="Calibri" w:hAnsi="Calibri" w:cs="Calibri"/>
        </w:rPr>
      </w:pPr>
      <w:r w:rsidRPr="00F970AE">
        <w:rPr>
          <w:rFonts w:ascii="Calibri" w:hAnsi="Calibri" w:cs="Calibri"/>
        </w:rPr>
        <w:t xml:space="preserve">Stewart, D., Hood, W. G., &amp; Martin, T. G. (2023). Undetected but Widespread: The Cryptic Invasion of Non-Native Cattail (Typha) in a Pacific Northwest Estuary. </w:t>
      </w:r>
      <w:r w:rsidRPr="00F970AE">
        <w:rPr>
          <w:rFonts w:ascii="Calibri" w:hAnsi="Calibri" w:cs="Calibri"/>
          <w:i/>
          <w:iCs/>
        </w:rPr>
        <w:t>Estuaries and Coasts</w:t>
      </w:r>
      <w:r w:rsidRPr="00F970AE">
        <w:rPr>
          <w:rFonts w:ascii="Calibri" w:hAnsi="Calibri" w:cs="Calibri"/>
        </w:rPr>
        <w:t>. https://doi.org/10.1007/s12237-023-01171-4</w:t>
      </w:r>
    </w:p>
    <w:p w14:paraId="298C2457" w14:textId="77777777" w:rsidR="00F970AE" w:rsidRPr="00F970AE" w:rsidRDefault="00F970AE" w:rsidP="00F970AE">
      <w:pPr>
        <w:pStyle w:val="Bibliography"/>
        <w:rPr>
          <w:rFonts w:ascii="Calibri" w:hAnsi="Calibri" w:cs="Calibri"/>
        </w:rPr>
      </w:pPr>
      <w:r w:rsidRPr="00F970AE">
        <w:rPr>
          <w:rFonts w:ascii="Calibri" w:hAnsi="Calibri" w:cs="Calibri"/>
        </w:rPr>
        <w:t xml:space="preserve">Turner, N. J., Lepofsky, D., &amp; Deur, D. (2013). Plant Management Systems of British Columbia’s First Peoples. </w:t>
      </w:r>
      <w:r w:rsidRPr="00F970AE">
        <w:rPr>
          <w:rFonts w:ascii="Calibri" w:hAnsi="Calibri" w:cs="Calibri"/>
          <w:i/>
          <w:iCs/>
        </w:rPr>
        <w:t>BC Studies: The British Columbian Quarterly</w:t>
      </w:r>
      <w:r w:rsidRPr="00F970AE">
        <w:rPr>
          <w:rFonts w:ascii="Calibri" w:hAnsi="Calibri" w:cs="Calibri"/>
        </w:rPr>
        <w:t xml:space="preserve">, </w:t>
      </w:r>
      <w:r w:rsidRPr="00F970AE">
        <w:rPr>
          <w:rFonts w:ascii="Calibri" w:hAnsi="Calibri" w:cs="Calibri"/>
          <w:i/>
          <w:iCs/>
        </w:rPr>
        <w:t>179</w:t>
      </w:r>
      <w:r w:rsidRPr="00F970AE">
        <w:rPr>
          <w:rFonts w:ascii="Calibri" w:hAnsi="Calibri" w:cs="Calibri"/>
        </w:rPr>
        <w:t>, Article 179. https://doi.org/10.14288/bcs.v0i179.184112</w:t>
      </w:r>
    </w:p>
    <w:p w14:paraId="6E7E2619" w14:textId="3FE79EDC" w:rsidR="001267F2" w:rsidRPr="001C0EEC" w:rsidRDefault="00B11042" w:rsidP="001C0EEC">
      <w:pPr>
        <w:rPr>
          <w:rFonts w:cstheme="minorHAnsi"/>
          <w:sz w:val="24"/>
          <w:szCs w:val="24"/>
        </w:rPr>
      </w:pPr>
      <w:r>
        <w:fldChar w:fldCharType="end"/>
      </w:r>
    </w:p>
    <w:sectPr w:rsidR="001267F2" w:rsidRPr="001C0EEC" w:rsidSect="00B36141">
      <w:headerReference w:type="default" r:id="rId29"/>
      <w:footerReference w:type="default" r:id="rI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9" w:author="n" w:date="2023-03-10T11:19:00Z" w:initials="n">
    <w:p w14:paraId="09BF10F5" w14:textId="37701359" w:rsidR="008D6801" w:rsidRDefault="008D6801">
      <w:pPr>
        <w:pStyle w:val="CommentText"/>
      </w:pPr>
      <w:r>
        <w:rPr>
          <w:rStyle w:val="CommentReference"/>
        </w:rPr>
        <w:annotationRef/>
      </w:r>
      <w:r>
        <w:t>I’m not sure this is what you’re trying to get at, but it felt like you needed an explanation clause before moving into the following statement</w:t>
      </w:r>
    </w:p>
  </w:comment>
  <w:comment w:id="200" w:author="Lane, Stefanie" w:date="2023-04-10T10:02:00Z" w:initials="LS">
    <w:p w14:paraId="62EBE81D" w14:textId="77777777" w:rsidR="00DE6DD5" w:rsidRDefault="00DE6DD5" w:rsidP="00EF061A">
      <w:pPr>
        <w:pStyle w:val="CommentText"/>
      </w:pPr>
      <w:r>
        <w:rPr>
          <w:rStyle w:val="CommentReference"/>
        </w:rPr>
        <w:annotationRef/>
      </w:r>
      <w:r>
        <w:rPr>
          <w:lang w:val="en-CA"/>
        </w:rPr>
        <w:t xml:space="preserve">Wanting to link environmental gradients to WoO, and need to link in propagule availability. </w:t>
      </w:r>
      <w:r>
        <w:rPr>
          <w:lang w:val="en-CA"/>
        </w:rPr>
        <w:br/>
        <w:t xml:space="preserve">-&gt; make opening line statement of propagule types (clonal/seed), then explain retention/recruitment is subject to competition/facilitation envrionmental constraints. </w:t>
      </w:r>
    </w:p>
  </w:comment>
  <w:comment w:id="319" w:author="n" w:date="2023-03-09T09:05:00Z" w:initials="n">
    <w:p w14:paraId="2C827726" w14:textId="6494C208" w:rsidR="00290150" w:rsidRDefault="00290150">
      <w:pPr>
        <w:pStyle w:val="CommentText"/>
      </w:pPr>
      <w:r>
        <w:rPr>
          <w:rStyle w:val="CommentReference"/>
        </w:rPr>
        <w:annotationRef/>
      </w:r>
      <w:r>
        <w:t>I don’t love this paragraph. To me, you are looking at:</w:t>
      </w:r>
    </w:p>
    <w:p w14:paraId="5EEFD594" w14:textId="016FD617" w:rsidR="00290150" w:rsidRDefault="00290150" w:rsidP="00290150">
      <w:pPr>
        <w:pStyle w:val="CommentText"/>
        <w:numPr>
          <w:ilvl w:val="0"/>
          <w:numId w:val="16"/>
        </w:numPr>
      </w:pPr>
      <w:r>
        <w:t xml:space="preserve"> What’s left in the site to come up – must have something left for recovery! This is not directly measured</w:t>
      </w:r>
    </w:p>
    <w:p w14:paraId="7BE76EEF" w14:textId="77777777" w:rsidR="00290150" w:rsidRDefault="00290150" w:rsidP="00290150">
      <w:pPr>
        <w:pStyle w:val="CommentText"/>
        <w:numPr>
          <w:ilvl w:val="0"/>
          <w:numId w:val="16"/>
        </w:numPr>
      </w:pPr>
      <w:r>
        <w:t xml:space="preserve"> What’s coming into the site – novel competitors can shift trajectories. You directly measure this.</w:t>
      </w:r>
    </w:p>
    <w:p w14:paraId="2E4D848F" w14:textId="77777777" w:rsidR="00290150" w:rsidRDefault="00290150" w:rsidP="00290150">
      <w:pPr>
        <w:pStyle w:val="CommentText"/>
      </w:pPr>
    </w:p>
    <w:p w14:paraId="513D0C0F" w14:textId="6C224722" w:rsidR="00290150" w:rsidRDefault="00290150" w:rsidP="00290150">
      <w:pPr>
        <w:pStyle w:val="CommentText"/>
      </w:pPr>
      <w:r>
        <w:t>I would set up that back and forth here, specific to grazing and invasion</w:t>
      </w:r>
    </w:p>
  </w:comment>
  <w:comment w:id="375" w:author="n" w:date="2023-03-09T09:08:00Z" w:initials="n">
    <w:p w14:paraId="27BE7720" w14:textId="77777777" w:rsidR="00BD0A99" w:rsidRDefault="00BD0A99">
      <w:pPr>
        <w:pStyle w:val="CommentText"/>
      </w:pPr>
      <w:r>
        <w:rPr>
          <w:rStyle w:val="CommentReference"/>
        </w:rPr>
        <w:annotationRef/>
      </w:r>
      <w:r>
        <w:t>You don’t have to take every opportunity to argue for the novelty of this work</w:t>
      </w:r>
    </w:p>
    <w:p w14:paraId="1EA34D49" w14:textId="77777777" w:rsidR="00BD0A99" w:rsidRDefault="00BD0A99">
      <w:pPr>
        <w:pStyle w:val="CommentText"/>
      </w:pPr>
    </w:p>
    <w:p w14:paraId="00AD6D02" w14:textId="5351DFB2" w:rsidR="00BD0A99" w:rsidRDefault="00BD0A99">
      <w:pPr>
        <w:pStyle w:val="CommentText"/>
      </w:pPr>
      <w:r>
        <w:t>First, save that for one push at the end of the intro</w:t>
      </w:r>
    </w:p>
    <w:p w14:paraId="06FF8D1A" w14:textId="77777777" w:rsidR="00BD0A99" w:rsidRDefault="00BD0A99">
      <w:pPr>
        <w:pStyle w:val="CommentText"/>
      </w:pPr>
    </w:p>
    <w:p w14:paraId="412BA85F" w14:textId="162A22CC" w:rsidR="00BD0A99" w:rsidRDefault="00BD0A99">
      <w:pPr>
        <w:pStyle w:val="CommentText"/>
      </w:pPr>
      <w:r>
        <w:t>Second, have faith that it’s a good stand-alone study, and you don’t need to wave the novelty flag at the reviewers constantly</w:t>
      </w:r>
    </w:p>
  </w:comment>
  <w:comment w:id="380" w:author="n" w:date="2023-03-09T09:10:00Z" w:initials="n">
    <w:p w14:paraId="7D817878" w14:textId="77777777" w:rsidR="00BD0A99" w:rsidRDefault="00BD0A99">
      <w:pPr>
        <w:pStyle w:val="CommentText"/>
      </w:pPr>
      <w:r>
        <w:rPr>
          <w:rStyle w:val="CommentReference"/>
        </w:rPr>
        <w:annotationRef/>
      </w:r>
      <w:r>
        <w:t xml:space="preserve">Rather than saying that it’s novel, instead point again to how intertwined the above ground recovery is with propagule inputs. </w:t>
      </w:r>
    </w:p>
    <w:p w14:paraId="2D04AF75" w14:textId="77777777" w:rsidR="00BD0A99" w:rsidRDefault="00BD0A99">
      <w:pPr>
        <w:pStyle w:val="CommentText"/>
      </w:pPr>
    </w:p>
    <w:p w14:paraId="5665DFDE" w14:textId="3DDAB2D7" w:rsidR="00BD0A99" w:rsidRDefault="00BD0A99">
      <w:pPr>
        <w:pStyle w:val="CommentText"/>
      </w:pPr>
      <w:r>
        <w:t>Emphasize that what you do is important, not brand new</w:t>
      </w:r>
    </w:p>
  </w:comment>
  <w:comment w:id="392" w:author="Lane, Stefanie" w:date="2023-04-14T13:01:00Z" w:initials="LS">
    <w:p w14:paraId="0878AD3A" w14:textId="77777777" w:rsidR="00CF3D40" w:rsidRDefault="00CF3D40" w:rsidP="00AC378E">
      <w:pPr>
        <w:pStyle w:val="CommentText"/>
      </w:pPr>
      <w:r>
        <w:rPr>
          <w:rStyle w:val="CommentReference"/>
        </w:rPr>
        <w:annotationRef/>
      </w:r>
      <w:r>
        <w:rPr>
          <w:lang w:val="en-CA"/>
        </w:rPr>
        <w:t>Cite; how will you link to this in Disc?</w:t>
      </w:r>
    </w:p>
  </w:comment>
  <w:comment w:id="402" w:author="Lane, Stefanie" w:date="2023-02-20T14:02:00Z" w:initials="LS">
    <w:p w14:paraId="17DBE3BE" w14:textId="6DF02C73" w:rsidR="006F5948" w:rsidRDefault="00667BF2" w:rsidP="00696DCA">
      <w:pPr>
        <w:pStyle w:val="CommentText"/>
      </w:pPr>
      <w:r>
        <w:rPr>
          <w:rStyle w:val="CommentReference"/>
        </w:rPr>
        <w:annotationRef/>
      </w:r>
      <w:r w:rsidR="006F5948">
        <w:rPr>
          <w:lang w:val="en-CA"/>
        </w:rPr>
        <w:t xml:space="preserve">Per RDN mgmt plan for LQRE </w:t>
      </w:r>
      <w:hyperlink r:id="rId1" w:history="1">
        <w:r w:rsidR="006F5948" w:rsidRPr="00696DCA">
          <w:rPr>
            <w:rStyle w:val="Hyperlink"/>
            <w:lang w:val="en-CA"/>
          </w:rPr>
          <w:t>https://www.rdn.bc.ca/cms/wpattachments/wpID2040atID3338.pdf</w:t>
        </w:r>
      </w:hyperlink>
      <w:r w:rsidR="006F5948">
        <w:rPr>
          <w:lang w:val="en-CA"/>
        </w:rPr>
        <w:t xml:space="preserve"> </w:t>
      </w:r>
    </w:p>
  </w:comment>
  <w:comment w:id="420" w:author="n" w:date="2023-03-09T10:54:00Z" w:initials="n">
    <w:p w14:paraId="5788203B" w14:textId="29835A68" w:rsidR="00D84658" w:rsidRDefault="00D84658">
      <w:pPr>
        <w:pStyle w:val="CommentText"/>
      </w:pPr>
      <w:r>
        <w:rPr>
          <w:rStyle w:val="CommentReference"/>
        </w:rPr>
        <w:annotationRef/>
      </w:r>
      <w:r>
        <w:t>I like both Figure 1 and 2 – they are helpful AND pretty</w:t>
      </w:r>
    </w:p>
  </w:comment>
  <w:comment w:id="433" w:author="n" w:date="2023-03-09T10:55:00Z" w:initials="n">
    <w:p w14:paraId="43A5E1E5" w14:textId="297B8DAF" w:rsidR="00D84658" w:rsidRDefault="00D84658">
      <w:pPr>
        <w:pStyle w:val="CommentText"/>
      </w:pPr>
      <w:r>
        <w:rPr>
          <w:rStyle w:val="CommentReference"/>
        </w:rPr>
        <w:annotationRef/>
      </w:r>
      <w:r>
        <w:t>Is this column needed?</w:t>
      </w:r>
    </w:p>
  </w:comment>
  <w:comment w:id="440" w:author="n" w:date="2023-03-09T10:56:00Z" w:initials="n">
    <w:p w14:paraId="2C148D82" w14:textId="77777777" w:rsidR="00D84658" w:rsidRDefault="00D84658">
      <w:pPr>
        <w:pStyle w:val="CommentText"/>
      </w:pPr>
      <w:r>
        <w:rPr>
          <w:rStyle w:val="CommentReference"/>
        </w:rPr>
        <w:annotationRef/>
      </w:r>
      <w:r>
        <w:t>And these? I mean, they make it super easy to see plot numbers, but you could also tuck a line in the caption that says, “</w:t>
      </w:r>
      <w:r w:rsidR="0060088A">
        <w:t>we surveyed two vegetation plots in each site, and took two surface seed bank samples per plot.”</w:t>
      </w:r>
    </w:p>
    <w:p w14:paraId="2EAE3CB0" w14:textId="77777777" w:rsidR="0060088A" w:rsidRDefault="0060088A">
      <w:pPr>
        <w:pStyle w:val="CommentText"/>
      </w:pPr>
    </w:p>
    <w:p w14:paraId="4DF30592" w14:textId="638D6B48" w:rsidR="0060088A" w:rsidRDefault="0060088A">
      <w:pPr>
        <w:pStyle w:val="CommentText"/>
      </w:pPr>
      <w:r>
        <w:t>Or you could make these columns TOTALS in each row, so 16 / 8 / 8 / 16 and then the next column 32 / 16 / 16 / 32</w:t>
      </w:r>
    </w:p>
  </w:comment>
  <w:comment w:id="467" w:author="n" w:date="2023-03-09T10:55:00Z" w:initials="n">
    <w:p w14:paraId="10235517" w14:textId="6590A919" w:rsidR="00D84658" w:rsidRDefault="00D84658">
      <w:pPr>
        <w:pStyle w:val="CommentText"/>
      </w:pPr>
      <w:r>
        <w:rPr>
          <w:rStyle w:val="CommentReference"/>
        </w:rPr>
        <w:annotationRef/>
      </w:r>
      <w:r>
        <w:t>Recovering?</w:t>
      </w:r>
    </w:p>
  </w:comment>
  <w:comment w:id="619" w:author="n" w:date="2023-03-09T11:13:00Z" w:initials="n">
    <w:p w14:paraId="22FE45BE" w14:textId="56E0C011" w:rsidR="005B5A29" w:rsidRDefault="005B5A29">
      <w:pPr>
        <w:pStyle w:val="CommentText"/>
      </w:pPr>
      <w:r>
        <w:rPr>
          <w:rStyle w:val="CommentReference"/>
        </w:rPr>
        <w:annotationRef/>
      </w:r>
      <w:r>
        <w:t>Space here, but not in other places – just decide and be consistent</w:t>
      </w:r>
    </w:p>
  </w:comment>
  <w:comment w:id="621" w:author="n" w:date="2023-03-09T11:14:00Z" w:initials="n">
    <w:p w14:paraId="20580F12" w14:textId="1BAB04BB" w:rsidR="005B5A29" w:rsidRDefault="005B5A29">
      <w:pPr>
        <w:pStyle w:val="CommentText"/>
      </w:pPr>
      <w:r>
        <w:rPr>
          <w:rStyle w:val="CommentReference"/>
        </w:rPr>
        <w:annotationRef/>
      </w:r>
      <w:r>
        <w:t>Huh. I’ve never seen this before. I don’t hate it, it’s just striking</w:t>
      </w:r>
    </w:p>
  </w:comment>
  <w:comment w:id="622" w:author="Lane, Stefanie" w:date="2023-04-10T10:13:00Z" w:initials="LS">
    <w:p w14:paraId="70A3C623" w14:textId="77777777" w:rsidR="00DF5E27" w:rsidRDefault="00DF5E27" w:rsidP="00C50BBB">
      <w:pPr>
        <w:pStyle w:val="CommentText"/>
      </w:pPr>
      <w:r>
        <w:rPr>
          <w:rStyle w:val="CommentReference"/>
        </w:rPr>
        <w:annotationRef/>
      </w:r>
      <w:r>
        <w:rPr>
          <w:lang w:val="en-CA"/>
        </w:rPr>
        <w:t>This was done to constrain values 0-100 (or 0-1)</w:t>
      </w:r>
    </w:p>
  </w:comment>
  <w:comment w:id="630" w:author="n" w:date="2023-03-09T11:49:00Z" w:initials="n">
    <w:p w14:paraId="30E5B82B" w14:textId="4C96F4E9" w:rsidR="00E41E85" w:rsidRDefault="00E41E85">
      <w:pPr>
        <w:pStyle w:val="CommentText"/>
      </w:pPr>
      <w:r>
        <w:rPr>
          <w:rStyle w:val="CommentReference"/>
        </w:rPr>
        <w:annotationRef/>
      </w:r>
      <w:r>
        <w:t>I don’t know what this means</w:t>
      </w:r>
    </w:p>
  </w:comment>
  <w:comment w:id="633" w:author="n" w:date="2023-03-10T12:09:00Z" w:initials="n">
    <w:p w14:paraId="3BB42372" w14:textId="2C062F15" w:rsidR="00426D70" w:rsidRDefault="00426D70">
      <w:pPr>
        <w:pStyle w:val="CommentText"/>
      </w:pPr>
      <w:r>
        <w:rPr>
          <w:rStyle w:val="CommentReference"/>
        </w:rPr>
        <w:annotationRef/>
      </w:r>
      <w:r>
        <w:t>You mention richness in your questions in the intro, but then don’t at all mention it in your methods below. Where does it fit in?</w:t>
      </w:r>
    </w:p>
  </w:comment>
  <w:comment w:id="637" w:author="n" w:date="2023-03-10T12:02:00Z" w:initials="n">
    <w:p w14:paraId="6A2D1B2F" w14:textId="77777777" w:rsidR="001E233E" w:rsidRDefault="001E233E">
      <w:pPr>
        <w:pStyle w:val="CommentText"/>
      </w:pPr>
      <w:r>
        <w:rPr>
          <w:rStyle w:val="CommentReference"/>
        </w:rPr>
        <w:annotationRef/>
      </w:r>
      <w:r>
        <w:t>You actually have two things you do. You make a list of dominant species according to the rule below – this is just descriptive, but you can still plug it here to say why it’s important, and how it connects with the indicator species analysis</w:t>
      </w:r>
    </w:p>
    <w:p w14:paraId="5231B44A" w14:textId="77777777" w:rsidR="001E233E" w:rsidRDefault="001E233E">
      <w:pPr>
        <w:pStyle w:val="CommentText"/>
      </w:pPr>
    </w:p>
    <w:p w14:paraId="506053AD" w14:textId="77777777" w:rsidR="001E233E" w:rsidRDefault="001E233E">
      <w:pPr>
        <w:pStyle w:val="CommentText"/>
      </w:pPr>
      <w:r>
        <w:t>THEN you use GLMs to assess the relative abundance of TPGs</w:t>
      </w:r>
    </w:p>
    <w:p w14:paraId="6CFB2E29" w14:textId="77777777" w:rsidR="001E233E" w:rsidRDefault="001E233E">
      <w:pPr>
        <w:pStyle w:val="CommentText"/>
      </w:pPr>
    </w:p>
    <w:p w14:paraId="099697BA" w14:textId="057A7B01" w:rsidR="001E233E" w:rsidRDefault="00426D70">
      <w:pPr>
        <w:pStyle w:val="CommentText"/>
      </w:pPr>
      <w:r>
        <w:t>Correct? If that’s the case, pop the relative abundance explanation from this paragraph, down before the GLM description</w:t>
      </w:r>
    </w:p>
  </w:comment>
  <w:comment w:id="659" w:author="Lane, Stefanie" w:date="2023-02-21T11:31:00Z" w:initials="LS">
    <w:p w14:paraId="6A1687EB" w14:textId="3398984D" w:rsidR="00D31BFA" w:rsidRDefault="00D31BFA" w:rsidP="000D5B64">
      <w:pPr>
        <w:pStyle w:val="CommentText"/>
      </w:pPr>
      <w:r>
        <w:rPr>
          <w:rStyle w:val="CommentReference"/>
        </w:rPr>
        <w:annotationRef/>
      </w:r>
      <w:r>
        <w:rPr>
          <w:lang w:val="en-CA"/>
        </w:rPr>
        <w:t>Is this clear?</w:t>
      </w:r>
    </w:p>
  </w:comment>
  <w:comment w:id="660" w:author="n" w:date="2023-03-09T11:53:00Z" w:initials="n">
    <w:p w14:paraId="511011CC" w14:textId="0CF2EF33" w:rsidR="00E41E85" w:rsidRDefault="00E41E85">
      <w:pPr>
        <w:pStyle w:val="CommentText"/>
      </w:pPr>
      <w:r>
        <w:rPr>
          <w:rStyle w:val="CommentReference"/>
        </w:rPr>
        <w:annotationRef/>
      </w:r>
      <w:r>
        <w:t>Nope.</w:t>
      </w:r>
      <w:r w:rsidR="00CA167A">
        <w:t xml:space="preserve"> Maybe something like:</w:t>
      </w:r>
    </w:p>
    <w:p w14:paraId="75C4521A" w14:textId="77777777" w:rsidR="00E41E85" w:rsidRDefault="00E41E85">
      <w:pPr>
        <w:pStyle w:val="CommentText"/>
      </w:pPr>
    </w:p>
    <w:p w14:paraId="6D143292" w14:textId="3FDCF304" w:rsidR="00E41E85" w:rsidRPr="00E41E85" w:rsidRDefault="00E41E85">
      <w:pPr>
        <w:pStyle w:val="CommentText"/>
      </w:pPr>
      <w:r>
        <w:t xml:space="preserve">Relative abundance in the above ground survey was calculated as the proportion of </w:t>
      </w:r>
      <w:r w:rsidR="00DF2950">
        <w:t xml:space="preserve">one species relative to the </w:t>
      </w:r>
      <w:r>
        <w:t>total</w:t>
      </w:r>
      <w:r w:rsidR="00DF2950">
        <w:t xml:space="preserve"> plot</w:t>
      </w:r>
      <w:r>
        <w:t xml:space="preserve"> cover</w:t>
      </w:r>
      <w:r w:rsidR="00DF2950">
        <w:t xml:space="preserve">, defined as </w:t>
      </w:r>
      <w:r>
        <w:t xml:space="preserve">the sum of all vegetation cover and bare ground. Relative abundance in the seed bank sample was calculated as the proportion of </w:t>
      </w:r>
      <w:r w:rsidR="00CA167A">
        <w:t>one</w:t>
      </w:r>
      <w:r>
        <w:t xml:space="preserve"> species represented in the total germinants.</w:t>
      </w:r>
    </w:p>
  </w:comment>
  <w:comment w:id="673" w:author="n" w:date="2023-03-09T12:08:00Z" w:initials="n">
    <w:p w14:paraId="7DF4F29F" w14:textId="77777777" w:rsidR="00CA167A" w:rsidRDefault="00CA167A">
      <w:pPr>
        <w:pStyle w:val="CommentText"/>
      </w:pPr>
      <w:r>
        <w:rPr>
          <w:rStyle w:val="CommentReference"/>
        </w:rPr>
        <w:annotationRef/>
      </w:r>
      <w:r>
        <w:t>What is this?</w:t>
      </w:r>
    </w:p>
    <w:p w14:paraId="6E5DDB61" w14:textId="77777777" w:rsidR="00426D70" w:rsidRDefault="00426D70">
      <w:pPr>
        <w:pStyle w:val="CommentText"/>
      </w:pPr>
    </w:p>
    <w:p w14:paraId="6FDA180E" w14:textId="77777777" w:rsidR="00426D70" w:rsidRDefault="00426D70">
      <w:pPr>
        <w:pStyle w:val="CommentText"/>
      </w:pPr>
      <w:r>
        <w:t>You don’t really do this as a direct comparison between above and below. It feels like what you COULD be doing is running all of the analyses:</w:t>
      </w:r>
    </w:p>
    <w:p w14:paraId="614FB154" w14:textId="77777777" w:rsidR="00426D70" w:rsidRDefault="00426D70">
      <w:pPr>
        <w:pStyle w:val="CommentText"/>
      </w:pPr>
    </w:p>
    <w:p w14:paraId="68260B49" w14:textId="35F73375" w:rsidR="00426D70" w:rsidRDefault="00426D70" w:rsidP="00426D70">
      <w:pPr>
        <w:pStyle w:val="CommentText"/>
        <w:numPr>
          <w:ilvl w:val="0"/>
          <w:numId w:val="18"/>
        </w:numPr>
      </w:pPr>
      <w:r>
        <w:t xml:space="preserve"> Description of “dominants” and how it differs between disturbance category and estuary</w:t>
      </w:r>
    </w:p>
    <w:p w14:paraId="72544F34" w14:textId="677AA6C8" w:rsidR="00426D70" w:rsidRDefault="00426D70" w:rsidP="00426D70">
      <w:pPr>
        <w:pStyle w:val="CommentText"/>
        <w:numPr>
          <w:ilvl w:val="0"/>
          <w:numId w:val="18"/>
        </w:numPr>
      </w:pPr>
      <w:r>
        <w:t xml:space="preserve"> Indicator species analysis and how it differs between disturbance category and estuary</w:t>
      </w:r>
    </w:p>
    <w:p w14:paraId="7954169C" w14:textId="67FADAAB" w:rsidR="00426D70" w:rsidRDefault="00426D70" w:rsidP="00426D70">
      <w:pPr>
        <w:pStyle w:val="CommentText"/>
        <w:numPr>
          <w:ilvl w:val="0"/>
          <w:numId w:val="18"/>
        </w:numPr>
      </w:pPr>
      <w:r>
        <w:t xml:space="preserve"> GLMs on relative TPG abundance and how it differs between disturbance category and estuary</w:t>
      </w:r>
    </w:p>
    <w:p w14:paraId="126BBAD1" w14:textId="77777777" w:rsidR="00426D70" w:rsidRDefault="00426D70" w:rsidP="00426D70">
      <w:pPr>
        <w:pStyle w:val="CommentText"/>
      </w:pPr>
    </w:p>
    <w:p w14:paraId="73A5AA1D" w14:textId="77777777" w:rsidR="00426D70" w:rsidRDefault="00426D70" w:rsidP="00426D70">
      <w:pPr>
        <w:pStyle w:val="CommentText"/>
      </w:pPr>
      <w:r>
        <w:t>Do that for above ground veg, and then do it for the seed bank, and THEN qualitatively compare how those two sets of results differ, and whether the gaps between them differ based on disturbance category</w:t>
      </w:r>
    </w:p>
    <w:p w14:paraId="71BAF2B2" w14:textId="77777777" w:rsidR="00426D70" w:rsidRDefault="00426D70" w:rsidP="00426D70">
      <w:pPr>
        <w:pStyle w:val="CommentText"/>
      </w:pPr>
    </w:p>
    <w:p w14:paraId="6714DE78" w14:textId="2B01F1FF" w:rsidR="00426D70" w:rsidRDefault="00426D70" w:rsidP="00426D70">
      <w:pPr>
        <w:pStyle w:val="CommentText"/>
      </w:pPr>
      <w:r>
        <w:t>I think this is pretty much what you’ve done, but this doesn’t really capture that well.</w:t>
      </w:r>
    </w:p>
  </w:comment>
  <w:comment w:id="690" w:author="n" w:date="2023-03-09T12:10:00Z" w:initials="n">
    <w:p w14:paraId="69752944" w14:textId="4A9F67DC" w:rsidR="00CA167A" w:rsidRDefault="00CA167A">
      <w:pPr>
        <w:pStyle w:val="CommentText"/>
      </w:pPr>
      <w:r>
        <w:rPr>
          <w:rStyle w:val="CommentReference"/>
        </w:rPr>
        <w:annotationRef/>
      </w:r>
      <w:r>
        <w:t>You need more development here. Ask me when you see me on Friday</w:t>
      </w:r>
    </w:p>
  </w:comment>
  <w:comment w:id="691" w:author="Lane, Stefanie" w:date="2023-04-10T14:38:00Z" w:initials="LS">
    <w:p w14:paraId="52E55A9A" w14:textId="77777777" w:rsidR="00144EBD" w:rsidRDefault="002112B2">
      <w:pPr>
        <w:pStyle w:val="CommentText"/>
      </w:pPr>
      <w:r>
        <w:rPr>
          <w:rStyle w:val="CommentReference"/>
        </w:rPr>
        <w:annotationRef/>
      </w:r>
    </w:p>
    <w:p w14:paraId="43D1B211" w14:textId="77777777" w:rsidR="00144EBD" w:rsidRDefault="00144EBD">
      <w:pPr>
        <w:pStyle w:val="CommentText"/>
      </w:pPr>
      <w:r>
        <w:t>0. Richness</w:t>
      </w:r>
    </w:p>
    <w:p w14:paraId="5EA91422" w14:textId="77777777" w:rsidR="00144EBD" w:rsidRDefault="00144EBD">
      <w:pPr>
        <w:pStyle w:val="CommentText"/>
        <w:numPr>
          <w:ilvl w:val="0"/>
          <w:numId w:val="26"/>
        </w:numPr>
      </w:pPr>
      <w:r>
        <w:t xml:space="preserve"> Description of “dominants” and how it differs between disturbance category and estuary</w:t>
      </w:r>
    </w:p>
    <w:p w14:paraId="17765404" w14:textId="77777777" w:rsidR="00144EBD" w:rsidRDefault="00144EBD">
      <w:pPr>
        <w:pStyle w:val="CommentText"/>
        <w:numPr>
          <w:ilvl w:val="0"/>
          <w:numId w:val="26"/>
        </w:numPr>
      </w:pPr>
      <w:r>
        <w:t xml:space="preserve"> Indicator species analysis and how it differs between disturbance category and estuary</w:t>
      </w:r>
    </w:p>
    <w:p w14:paraId="31E7E5B9" w14:textId="77777777" w:rsidR="00144EBD" w:rsidRDefault="00144EBD" w:rsidP="00644AD2">
      <w:pPr>
        <w:pStyle w:val="CommentText"/>
        <w:numPr>
          <w:ilvl w:val="0"/>
          <w:numId w:val="26"/>
        </w:numPr>
      </w:pPr>
      <w:r>
        <w:t xml:space="preserve"> GLMs on relative TPG abundance and how it differs between disturbance category and estuary</w:t>
      </w:r>
    </w:p>
  </w:comment>
  <w:comment w:id="715" w:author="n" w:date="2023-03-10T11:50:00Z" w:initials="n">
    <w:p w14:paraId="22C597F4" w14:textId="77777777" w:rsidR="004B344D" w:rsidRDefault="004B344D" w:rsidP="004B344D">
      <w:pPr>
        <w:pStyle w:val="CommentText"/>
      </w:pPr>
      <w:r>
        <w:rPr>
          <w:rStyle w:val="CommentReference"/>
        </w:rPr>
        <w:annotationRef/>
      </w:r>
      <w:r>
        <w:t>I think starting here and saying, “references were dominated by TPGs..” will allow you to then differentiate the disturbed sites by saying, “Dominant species were NOT TGPs..” or something</w:t>
      </w:r>
    </w:p>
  </w:comment>
  <w:comment w:id="727" w:author="n" w:date="2023-03-10T11:51:00Z" w:initials="n">
    <w:p w14:paraId="11632A22" w14:textId="77777777" w:rsidR="004B344D" w:rsidRDefault="004B344D" w:rsidP="004B344D">
      <w:pPr>
        <w:pStyle w:val="CommentText"/>
      </w:pPr>
      <w:r>
        <w:rPr>
          <w:rStyle w:val="CommentReference"/>
        </w:rPr>
        <w:annotationRef/>
      </w:r>
      <w:r>
        <w:t>Where are the indicator species results for these?</w:t>
      </w:r>
    </w:p>
  </w:comment>
  <w:comment w:id="729" w:author="n" w:date="2023-03-10T11:57:00Z" w:initials="n">
    <w:p w14:paraId="0B9930CD" w14:textId="77777777" w:rsidR="0008769E" w:rsidRDefault="0008769E" w:rsidP="0008769E">
      <w:pPr>
        <w:pStyle w:val="CommentText"/>
      </w:pPr>
      <w:r>
        <w:rPr>
          <w:rStyle w:val="CommentReference"/>
        </w:rPr>
        <w:t>Group things consistently. Above, you kind of stick the dominant species and indicator species together, but then kind of don’t. Decide how you want to present them – dominant species and indicator species, followed by the TPG results? Or dominant species, then TPG, then indicator species?</w:t>
      </w:r>
    </w:p>
  </w:comment>
  <w:comment w:id="733" w:author="n" w:date="2023-03-10T11:46:00Z" w:initials="n">
    <w:p w14:paraId="2397E629" w14:textId="1658CB87" w:rsidR="003732D4" w:rsidRDefault="003732D4">
      <w:pPr>
        <w:pStyle w:val="CommentText"/>
      </w:pPr>
      <w:r>
        <w:rPr>
          <w:rStyle w:val="CommentReference"/>
        </w:rPr>
        <w:annotationRef/>
      </w:r>
      <w:r>
        <w:t>This content is hard to follow, so I’ve made some suggestions</w:t>
      </w:r>
    </w:p>
  </w:comment>
  <w:comment w:id="766" w:author="n" w:date="2023-03-10T11:47:00Z" w:initials="n">
    <w:p w14:paraId="601A124C" w14:textId="77777777" w:rsidR="003732D4" w:rsidRDefault="003732D4">
      <w:pPr>
        <w:pStyle w:val="CommentText"/>
      </w:pPr>
      <w:r>
        <w:rPr>
          <w:rStyle w:val="CommentReference"/>
        </w:rPr>
        <w:annotationRef/>
      </w:r>
      <w:r>
        <w:t>Retained from what?</w:t>
      </w:r>
    </w:p>
    <w:p w14:paraId="7008D34B" w14:textId="77777777" w:rsidR="003732D4" w:rsidRDefault="003732D4">
      <w:pPr>
        <w:pStyle w:val="CommentText"/>
      </w:pPr>
    </w:p>
    <w:p w14:paraId="3FAB2D05" w14:textId="0B48AEBF" w:rsidR="003732D4" w:rsidRDefault="003732D4">
      <w:pPr>
        <w:pStyle w:val="CommentText"/>
      </w:pPr>
      <w:r>
        <w:t>You might start this whole section with the species that were dominant in the reference sites</w:t>
      </w:r>
    </w:p>
  </w:comment>
  <w:comment w:id="775" w:author="n" w:date="2023-03-10T11:49:00Z" w:initials="n">
    <w:p w14:paraId="6E57B7D0" w14:textId="77777777" w:rsidR="003732D4" w:rsidRDefault="003732D4">
      <w:pPr>
        <w:pStyle w:val="CommentText"/>
      </w:pPr>
      <w:r>
        <w:rPr>
          <w:rStyle w:val="CommentReference"/>
        </w:rPr>
        <w:annotationRef/>
      </w:r>
      <w:r>
        <w:t>Can you slip in any context that helps guide but doesn’t nudge this into discussion content?</w:t>
      </w:r>
    </w:p>
    <w:p w14:paraId="29610CE7" w14:textId="77777777" w:rsidR="003732D4" w:rsidRDefault="003732D4">
      <w:pPr>
        <w:pStyle w:val="CommentText"/>
      </w:pPr>
    </w:p>
    <w:p w14:paraId="5ADF57C8" w14:textId="42B54F07" w:rsidR="003732D4" w:rsidRDefault="003732D4">
      <w:pPr>
        <w:pStyle w:val="CommentText"/>
      </w:pPr>
      <w:r>
        <w:t>For example, tossing in whether they are native or not, or perennial or not, or tall or not – just clues that let us know where the key differences are between sites if we aren’t super familiar with these specific species</w:t>
      </w:r>
    </w:p>
  </w:comment>
  <w:comment w:id="809" w:author="n" w:date="2023-03-10T11:50:00Z" w:initials="n">
    <w:p w14:paraId="6BC03B1C" w14:textId="59EFF8EE" w:rsidR="003732D4" w:rsidRDefault="003732D4">
      <w:pPr>
        <w:pStyle w:val="CommentText"/>
      </w:pPr>
      <w:r>
        <w:rPr>
          <w:rStyle w:val="CommentReference"/>
        </w:rPr>
        <w:annotationRef/>
      </w:r>
      <w:r>
        <w:t>I think starting here and saying, “references were dominated by TPGs..” will allow you to then differentiate the disturbed sites by saying, “Dominant species were NOT TGPs..” or something</w:t>
      </w:r>
    </w:p>
  </w:comment>
  <w:comment w:id="812" w:author="n" w:date="2023-03-10T11:51:00Z" w:initials="n">
    <w:p w14:paraId="45D2BCCF" w14:textId="1CAEC616" w:rsidR="003732D4" w:rsidRDefault="003732D4">
      <w:pPr>
        <w:pStyle w:val="CommentText"/>
      </w:pPr>
      <w:r>
        <w:rPr>
          <w:rStyle w:val="CommentReference"/>
        </w:rPr>
        <w:annotationRef/>
      </w:r>
      <w:r>
        <w:t>Where are the indicator species results for these?</w:t>
      </w:r>
    </w:p>
  </w:comment>
  <w:comment w:id="814" w:author="n" w:date="2023-03-10T11:55:00Z" w:initials="n">
    <w:p w14:paraId="2790A592" w14:textId="77777777" w:rsidR="001E233E" w:rsidRDefault="001E233E">
      <w:pPr>
        <w:pStyle w:val="CommentText"/>
      </w:pPr>
      <w:r>
        <w:rPr>
          <w:rStyle w:val="CommentReference"/>
        </w:rPr>
        <w:annotationRef/>
      </w:r>
      <w:r>
        <w:t>What’s your baseline? So are these p-values “Grubbed compared to Undisturbed” and “1-year compared to Undisturbed”?</w:t>
      </w:r>
    </w:p>
    <w:p w14:paraId="61ED31E8" w14:textId="77777777" w:rsidR="001E233E" w:rsidRDefault="001E233E">
      <w:pPr>
        <w:pStyle w:val="CommentText"/>
      </w:pPr>
    </w:p>
    <w:p w14:paraId="4637DF67" w14:textId="38FD62F9" w:rsidR="001E233E" w:rsidRDefault="001E233E">
      <w:pPr>
        <w:pStyle w:val="CommentText"/>
      </w:pPr>
      <w:r>
        <w:t>If you didn’t deliberately define your baseline as “Undisturbed”, then that second p-value might be “1-year compared to Grubbed”, and then the lack of significance makes lots of sense</w:t>
      </w:r>
    </w:p>
  </w:comment>
  <w:comment w:id="824" w:author="n" w:date="2023-03-10T11:57:00Z" w:initials="n">
    <w:p w14:paraId="040790A0" w14:textId="1A74FFB3" w:rsidR="001E233E" w:rsidRDefault="001E233E" w:rsidP="001E233E">
      <w:pPr>
        <w:pStyle w:val="CommentText"/>
      </w:pPr>
      <w:r>
        <w:rPr>
          <w:rStyle w:val="CommentReference"/>
        </w:rPr>
        <w:t>Group things consistently. Above, you kind of stick the dominant species and indicator species together, but then kind of don’t. Decide how you want to present them – dominant species and indicator species, followed by the TPG results? Or dominant species, then TPG, then indicator species?</w:t>
      </w:r>
    </w:p>
  </w:comment>
  <w:comment w:id="826" w:author="n" w:date="2023-03-10T12:10:00Z" w:initials="n">
    <w:p w14:paraId="136BFC2D" w14:textId="77777777" w:rsidR="00426D70" w:rsidRDefault="00426D70">
      <w:pPr>
        <w:pStyle w:val="CommentText"/>
      </w:pPr>
      <w:r>
        <w:rPr>
          <w:rStyle w:val="CommentReference"/>
        </w:rPr>
        <w:annotationRef/>
      </w:r>
      <w:r w:rsidR="00C1568B">
        <w:t>You’ve laid this out nicely, with the main results first, and then the comparison to above-ground second.</w:t>
      </w:r>
    </w:p>
    <w:p w14:paraId="6A34951D" w14:textId="77777777" w:rsidR="00C1568B" w:rsidRDefault="00C1568B">
      <w:pPr>
        <w:pStyle w:val="CommentText"/>
      </w:pPr>
    </w:p>
    <w:p w14:paraId="0EFC6E26" w14:textId="428CB8CC" w:rsidR="00C1568B" w:rsidRDefault="00C1568B">
      <w:pPr>
        <w:pStyle w:val="CommentText"/>
      </w:pPr>
      <w:r>
        <w:t>I’d make sure these seed-bank specific results mirror the above-ground specific results once you’ve finalized that flow</w:t>
      </w:r>
    </w:p>
  </w:comment>
  <w:comment w:id="843" w:author="n" w:date="2023-03-10T12:00:00Z" w:initials="n">
    <w:p w14:paraId="7DB27BB2" w14:textId="1FCC8B78" w:rsidR="001E233E" w:rsidRDefault="001E233E" w:rsidP="00426D70">
      <w:pPr>
        <w:pStyle w:val="CommentText"/>
      </w:pPr>
      <w:r>
        <w:rPr>
          <w:rStyle w:val="CommentReference"/>
        </w:rPr>
        <w:annotationRef/>
      </w:r>
      <w:r>
        <w:t>What does this mean?</w:t>
      </w:r>
      <w:r w:rsidR="00426D70">
        <w:t xml:space="preserve"> </w:t>
      </w:r>
    </w:p>
  </w:comment>
  <w:comment w:id="912" w:author="n" w:date="2023-03-10T12:35:00Z" w:initials="n">
    <w:p w14:paraId="2EA34D8D" w14:textId="1835F327" w:rsidR="00AF62B7" w:rsidRDefault="00AF62B7">
      <w:pPr>
        <w:pStyle w:val="CommentText"/>
      </w:pPr>
      <w:r>
        <w:rPr>
          <w:rStyle w:val="CommentReference"/>
        </w:rPr>
        <w:annotationRef/>
      </w:r>
      <w:r>
        <w:t>This is purely a seed bank result (seed bank compared to seed bank), so probably shouldn’t start out your paragraph on the relationship between above ground veg and seed banks</w:t>
      </w:r>
    </w:p>
  </w:comment>
  <w:comment w:id="920" w:author="n" w:date="2023-03-10T12:27:00Z" w:initials="n">
    <w:p w14:paraId="6C359B60" w14:textId="5F0B2AFB" w:rsidR="00C1568B" w:rsidRDefault="00C1568B">
      <w:pPr>
        <w:pStyle w:val="CommentText"/>
      </w:pPr>
      <w:r>
        <w:rPr>
          <w:rStyle w:val="CommentReference"/>
        </w:rPr>
        <w:annotationRef/>
      </w:r>
      <w:r>
        <w:t>This has a statistical definition, so avoid using this word</w:t>
      </w:r>
    </w:p>
  </w:comment>
  <w:comment w:id="924" w:author="n" w:date="2023-03-10T12:31:00Z" w:initials="n">
    <w:p w14:paraId="09C07799" w14:textId="15DF0FA9" w:rsidR="00C1568B" w:rsidRDefault="00C1568B">
      <w:pPr>
        <w:pStyle w:val="CommentText"/>
      </w:pPr>
      <w:r>
        <w:rPr>
          <w:rStyle w:val="CommentReference"/>
        </w:rPr>
        <w:annotationRef/>
      </w:r>
      <w:r>
        <w:t>Hm. You are doing a lot of bouncing around</w:t>
      </w:r>
      <w:r w:rsidR="00AF62B7">
        <w:t xml:space="preserve"> / grouping</w:t>
      </w:r>
      <w:r>
        <w:t xml:space="preserve"> between different sites and results and it makes this tricky to follow.</w:t>
      </w:r>
    </w:p>
    <w:p w14:paraId="69910985" w14:textId="77777777" w:rsidR="00C1568B" w:rsidRDefault="00C1568B">
      <w:pPr>
        <w:pStyle w:val="CommentText"/>
      </w:pPr>
    </w:p>
    <w:p w14:paraId="426BC62D" w14:textId="18736CB6" w:rsidR="00AF62B7" w:rsidRDefault="00C1568B">
      <w:pPr>
        <w:pStyle w:val="CommentText"/>
      </w:pPr>
      <w:r>
        <w:t xml:space="preserve">Maybe break it down more methodically? “In reference sites, the difference between dominants </w:t>
      </w:r>
      <w:r w:rsidR="00AF62B7">
        <w:t xml:space="preserve">in the above ground veg versus the seedbank </w:t>
      </w:r>
      <w:r>
        <w:t xml:space="preserve">was….indicators was….TPGs was…. This relationship between above </w:t>
      </w:r>
      <w:r w:rsidR="00AF62B7">
        <w:t xml:space="preserve">ground veg </w:t>
      </w:r>
      <w:r>
        <w:t>and seedbank shifted in disturbed sites because dominants…indicators…TPGs… The relationship between above</w:t>
      </w:r>
      <w:r w:rsidR="00AF62B7">
        <w:t xml:space="preserve"> ground veg</w:t>
      </w:r>
      <w:r>
        <w:t xml:space="preserve"> and seedbank was somewhere in the middle for exclosed sites because….”</w:t>
      </w:r>
    </w:p>
  </w:comment>
  <w:comment w:id="927" w:author="n" w:date="2023-03-10T12:38:00Z" w:initials="n">
    <w:p w14:paraId="31010A86" w14:textId="0E658E36" w:rsidR="00AF62B7" w:rsidRDefault="00AF62B7">
      <w:pPr>
        <w:pStyle w:val="CommentText"/>
      </w:pPr>
      <w:r>
        <w:rPr>
          <w:rStyle w:val="CommentReference"/>
        </w:rPr>
        <w:annotationRef/>
      </w:r>
      <w:r>
        <w:t>Why don’t you have the 1-year on its own like you do the 10-year?</w:t>
      </w:r>
    </w:p>
    <w:p w14:paraId="7F1FB06A" w14:textId="77777777" w:rsidR="00AF62B7" w:rsidRDefault="00AF62B7">
      <w:pPr>
        <w:pStyle w:val="CommentText"/>
      </w:pPr>
    </w:p>
    <w:p w14:paraId="274DD558" w14:textId="2ABCAE2A" w:rsidR="00AF62B7" w:rsidRDefault="00AF62B7">
      <w:pPr>
        <w:pStyle w:val="CommentText"/>
      </w:pPr>
      <w:r>
        <w:t>Also, you may get some push back on the groupings here. I personally don’t hate them, but they caught me off guard. You’re effectively presenting everything twice by having them separate and grouped. I’m not sure what it adds…</w:t>
      </w:r>
    </w:p>
  </w:comment>
  <w:comment w:id="949" w:author="Lane, Stefanie" w:date="2023-03-04T16:55:00Z" w:initials="LS">
    <w:p w14:paraId="164F6F22" w14:textId="77777777" w:rsidR="00D06E4F" w:rsidRDefault="00D06E4F" w:rsidP="00526AC0">
      <w:pPr>
        <w:pStyle w:val="CommentText"/>
      </w:pPr>
      <w:r>
        <w:rPr>
          <w:rStyle w:val="CommentReference"/>
        </w:rPr>
        <w:annotationRef/>
      </w:r>
      <w:r>
        <w:rPr>
          <w:lang w:val="en-CA"/>
        </w:rPr>
        <w:t>Revisions: enlarge all fonts, set y-axis scale 0-100 for surface seed banks (?)</w:t>
      </w:r>
    </w:p>
  </w:comment>
  <w:comment w:id="953"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962" w:author="Lane, Stefanie" w:date="2023-03-04T16:30:00Z" w:initials="LS">
    <w:p w14:paraId="5F92CA61" w14:textId="79C2CAB7" w:rsidR="00B71C6D" w:rsidRDefault="007D2805" w:rsidP="009E5BD1">
      <w:pPr>
        <w:pStyle w:val="CommentText"/>
      </w:pPr>
      <w:r>
        <w:rPr>
          <w:rStyle w:val="CommentReference"/>
        </w:rPr>
        <w:annotationRef/>
      </w:r>
      <w:r w:rsidR="00B71C6D">
        <w:rPr>
          <w:lang w:val="en-CA"/>
        </w:rPr>
        <w:t>Ggplot: I can position_dodge the errorbars, but same position_dodge doesn't work for geom_point to show estimated means (black points); working on it...</w:t>
      </w:r>
    </w:p>
  </w:comment>
  <w:comment w:id="964" w:author="n" w:date="2023-03-10T12:50:00Z" w:initials="n">
    <w:p w14:paraId="661EEE03" w14:textId="77777777" w:rsidR="00B73547" w:rsidRDefault="00B73547">
      <w:pPr>
        <w:pStyle w:val="CommentText"/>
      </w:pPr>
      <w:r>
        <w:rPr>
          <w:rStyle w:val="CommentReference"/>
        </w:rPr>
        <w:annotationRef/>
      </w:r>
      <w:r>
        <w:t>Whoa, this is a pretty short discussion with only two references in it…</w:t>
      </w:r>
    </w:p>
    <w:p w14:paraId="56E9B748" w14:textId="77777777" w:rsidR="00B73547" w:rsidRDefault="00B73547">
      <w:pPr>
        <w:pStyle w:val="CommentText"/>
      </w:pPr>
    </w:p>
    <w:p w14:paraId="159F479E" w14:textId="64F863F6" w:rsidR="00B73547" w:rsidRDefault="00B73547">
      <w:pPr>
        <w:pStyle w:val="CommentText"/>
      </w:pPr>
      <w:r>
        <w:t>Where are all your connections with your intro? At the very least, you should have clear, discrete chunks of text that answer your questions/hypotheses and then link back to the broader literature around those findings.</w:t>
      </w:r>
    </w:p>
  </w:comment>
  <w:comment w:id="1141" w:author="Lane, Stefanie" w:date="2023-03-04T15:22:00Z" w:initials="LS">
    <w:p w14:paraId="309518CA" w14:textId="77777777" w:rsidR="004A5E76" w:rsidRDefault="004A5E76" w:rsidP="004A5E76">
      <w:pPr>
        <w:pStyle w:val="CommentText"/>
      </w:pPr>
      <w:r>
        <w:rPr>
          <w:rStyle w:val="CommentReference"/>
        </w:rPr>
        <w:annotationRef/>
      </w:r>
      <w:r>
        <w:rPr>
          <w:lang w:val="en-CA"/>
        </w:rPr>
        <w:t xml:space="preserve">Recall - NRE had a dearth of TPG species; </w:t>
      </w:r>
      <w:r>
        <w:t xml:space="preserve">what does this mean for the likelihood of non-native seed deposition over time? </w:t>
      </w:r>
    </w:p>
  </w:comment>
  <w:comment w:id="1148" w:author="Lane, Stefanie" w:date="2023-03-04T15:22:00Z" w:initials="LS">
    <w:p w14:paraId="6C425FDB" w14:textId="14C36748" w:rsidR="00674B0F" w:rsidRDefault="00674B0F" w:rsidP="006867AA">
      <w:pPr>
        <w:pStyle w:val="CommentText"/>
      </w:pPr>
      <w:r>
        <w:rPr>
          <w:rStyle w:val="CommentReference"/>
        </w:rPr>
        <w:annotationRef/>
      </w:r>
      <w:r>
        <w:rPr>
          <w:lang w:val="en-CA"/>
        </w:rPr>
        <w:t xml:space="preserve">Recall - NRE had a dearth of TPG species; </w:t>
      </w:r>
      <w:r>
        <w:t xml:space="preserve">what does this mean for the likelihood of non-native seed deposition over time? </w:t>
      </w:r>
    </w:p>
  </w:comment>
  <w:comment w:id="1153" w:author="Lane, Stefanie" w:date="2023-04-09T16:12:00Z" w:initials="LS">
    <w:p w14:paraId="39984BE0" w14:textId="77777777" w:rsidR="00044E06" w:rsidRDefault="00044E06" w:rsidP="004A341B">
      <w:pPr>
        <w:pStyle w:val="CommentText"/>
      </w:pPr>
      <w:r>
        <w:rPr>
          <w:rStyle w:val="CommentReference"/>
        </w:rPr>
        <w:annotationRef/>
      </w:r>
      <w:r>
        <w:rPr>
          <w:lang w:val="en-CA"/>
        </w:rPr>
        <w:t>Which species? Are they only ruderal?</w:t>
      </w:r>
    </w:p>
  </w:comment>
  <w:comment w:id="1176" w:author="Lane, Stefanie" w:date="2023-04-09T16:10:00Z" w:initials="LS">
    <w:p w14:paraId="63B8255C" w14:textId="5EBA97AA" w:rsidR="004A5E76" w:rsidRDefault="004A5E76" w:rsidP="00DF119C">
      <w:pPr>
        <w:pStyle w:val="CommentText"/>
      </w:pPr>
      <w:r>
        <w:rPr>
          <w:rStyle w:val="CommentReference"/>
        </w:rPr>
        <w:annotationRef/>
      </w:r>
      <w:r>
        <w:t xml:space="preserve">We suggest this may indicate a critical window of time in which to restore native richness and abundance to prevent non-native invasion. </w:t>
      </w:r>
    </w:p>
  </w:comment>
  <w:comment w:id="1184" w:author="Lane, Stefanie" w:date="2023-04-10T11:47:00Z" w:initials="LS">
    <w:p w14:paraId="49F1263A" w14:textId="77777777" w:rsidR="00102605" w:rsidRDefault="00102605" w:rsidP="007B10AA">
      <w:pPr>
        <w:pStyle w:val="CommentText"/>
      </w:pPr>
      <w:r>
        <w:rPr>
          <w:rStyle w:val="CommentReference"/>
        </w:rPr>
        <w:annotationRef/>
      </w:r>
      <w:r>
        <w:rPr>
          <w:lang w:val="en-CA"/>
        </w:rPr>
        <w:t>Compare to simulated grazing which resulted in greater forb abundance (Choi et al., 2022). Key message: degree of disturbance changes outcome (duh)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BF10F5" w15:done="1"/>
  <w15:commentEx w15:paraId="62EBE81D" w15:paraIdParent="09BF10F5" w15:done="1"/>
  <w15:commentEx w15:paraId="513D0C0F" w15:done="1"/>
  <w15:commentEx w15:paraId="412BA85F" w15:done="1"/>
  <w15:commentEx w15:paraId="5665DFDE" w15:done="1"/>
  <w15:commentEx w15:paraId="0878AD3A" w15:done="0"/>
  <w15:commentEx w15:paraId="17DBE3BE" w15:done="0"/>
  <w15:commentEx w15:paraId="5788203B" w15:done="1"/>
  <w15:commentEx w15:paraId="43A5E1E5" w15:done="1"/>
  <w15:commentEx w15:paraId="4DF30592" w15:done="0"/>
  <w15:commentEx w15:paraId="10235517" w15:done="1"/>
  <w15:commentEx w15:paraId="22FE45BE" w15:done="1"/>
  <w15:commentEx w15:paraId="20580F12" w15:done="1"/>
  <w15:commentEx w15:paraId="70A3C623" w15:paraIdParent="20580F12" w15:done="1"/>
  <w15:commentEx w15:paraId="30E5B82B" w15:done="1"/>
  <w15:commentEx w15:paraId="3BB42372" w15:done="1"/>
  <w15:commentEx w15:paraId="099697BA" w15:done="1"/>
  <w15:commentEx w15:paraId="6A1687EB" w15:done="0"/>
  <w15:commentEx w15:paraId="6D143292" w15:paraIdParent="6A1687EB" w15:done="0"/>
  <w15:commentEx w15:paraId="6714DE78" w15:done="1"/>
  <w15:commentEx w15:paraId="69752944" w15:done="0"/>
  <w15:commentEx w15:paraId="31E7E5B9" w15:done="1"/>
  <w15:commentEx w15:paraId="22C597F4" w15:done="1"/>
  <w15:commentEx w15:paraId="11632A22" w15:done="1"/>
  <w15:commentEx w15:paraId="0B9930CD" w15:done="1"/>
  <w15:commentEx w15:paraId="2397E629" w15:done="1"/>
  <w15:commentEx w15:paraId="3FAB2D05" w15:done="0"/>
  <w15:commentEx w15:paraId="5ADF57C8" w15:done="1"/>
  <w15:commentEx w15:paraId="6BC03B1C" w15:done="0"/>
  <w15:commentEx w15:paraId="45D2BCCF" w15:done="0"/>
  <w15:commentEx w15:paraId="4637DF67" w15:done="1"/>
  <w15:commentEx w15:paraId="040790A0" w15:done="0"/>
  <w15:commentEx w15:paraId="0EFC6E26" w15:done="1"/>
  <w15:commentEx w15:paraId="7DB27BB2" w15:done="0"/>
  <w15:commentEx w15:paraId="2EA34D8D" w15:done="0"/>
  <w15:commentEx w15:paraId="6C359B60" w15:done="0"/>
  <w15:commentEx w15:paraId="426BC62D" w15:done="1"/>
  <w15:commentEx w15:paraId="274DD558" w15:done="0"/>
  <w15:commentEx w15:paraId="164F6F22" w15:done="0"/>
  <w15:commentEx w15:paraId="45EA61BC" w15:done="0"/>
  <w15:commentEx w15:paraId="5F92CA61" w15:done="0"/>
  <w15:commentEx w15:paraId="159F479E" w15:done="1"/>
  <w15:commentEx w15:paraId="309518CA" w15:done="1"/>
  <w15:commentEx w15:paraId="6C425FDB" w15:done="1"/>
  <w15:commentEx w15:paraId="39984BE0" w15:done="0"/>
  <w15:commentEx w15:paraId="63B8255C" w15:done="0"/>
  <w15:commentEx w15:paraId="49F126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590B3" w16cex:dateUtc="2023-03-10T19:19:00Z"/>
  <w16cex:commentExtensible w16cex:durableId="27DE5D48" w16cex:dateUtc="2023-04-10T17:02:00Z"/>
  <w16cex:commentExtensible w16cex:durableId="27B41FD6" w16cex:dateUtc="2023-03-09T17:05:00Z"/>
  <w16cex:commentExtensible w16cex:durableId="27B420A5" w16cex:dateUtc="2023-03-09T17:08:00Z"/>
  <w16cex:commentExtensible w16cex:durableId="27B42121" w16cex:dateUtc="2023-03-09T17:10:00Z"/>
  <w16cex:commentExtensible w16cex:durableId="27E3CD2A" w16cex:dateUtc="2023-04-14T20:01:00Z"/>
  <w16cex:commentExtensible w16cex:durableId="279DFBEE" w16cex:dateUtc="2023-02-20T22:02:00Z"/>
  <w16cex:commentExtensible w16cex:durableId="27B43966" w16cex:dateUtc="2023-03-09T18:54:00Z"/>
  <w16cex:commentExtensible w16cex:durableId="27B439A5" w16cex:dateUtc="2023-03-09T18:55:00Z"/>
  <w16cex:commentExtensible w16cex:durableId="27B439CB" w16cex:dateUtc="2023-03-09T18:56:00Z"/>
  <w16cex:commentExtensible w16cex:durableId="27B4398E" w16cex:dateUtc="2023-03-09T18:55:00Z"/>
  <w16cex:commentExtensible w16cex:durableId="27B43DD1" w16cex:dateUtc="2023-03-09T19:13:00Z"/>
  <w16cex:commentExtensible w16cex:durableId="27B43E30" w16cex:dateUtc="2023-03-09T19:14:00Z"/>
  <w16cex:commentExtensible w16cex:durableId="27DE5FAE" w16cex:dateUtc="2023-04-10T17:13:00Z"/>
  <w16cex:commentExtensible w16cex:durableId="27B44633" w16cex:dateUtc="2023-03-09T19:49:00Z"/>
  <w16cex:commentExtensible w16cex:durableId="27B59C72" w16cex:dateUtc="2023-03-10T20:09:00Z"/>
  <w16cex:commentExtensible w16cex:durableId="27B59ABA" w16cex:dateUtc="2023-03-10T20:02:00Z"/>
  <w16cex:commentExtensible w16cex:durableId="279F2A13" w16cex:dateUtc="2023-02-21T19:31:00Z"/>
  <w16cex:commentExtensible w16cex:durableId="27B44738" w16cex:dateUtc="2023-03-09T19:53:00Z"/>
  <w16cex:commentExtensible w16cex:durableId="27B44AC4" w16cex:dateUtc="2023-03-09T20:08:00Z"/>
  <w16cex:commentExtensible w16cex:durableId="27B44B1C" w16cex:dateUtc="2023-03-09T20:10:00Z"/>
  <w16cex:commentExtensible w16cex:durableId="27DE9DD3" w16cex:dateUtc="2023-04-10T21:38:00Z"/>
  <w16cex:commentExtensible w16cex:durableId="27DE9D3B" w16cex:dateUtc="2023-03-10T19:50:00Z"/>
  <w16cex:commentExtensible w16cex:durableId="27DE9D3A" w16cex:dateUtc="2023-03-10T19:51:00Z"/>
  <w16cex:commentExtensible w16cex:durableId="27DEA40B" w16cex:dateUtc="2023-03-10T19:57:00Z"/>
  <w16cex:commentExtensible w16cex:durableId="27B59721" w16cex:dateUtc="2023-03-10T19:46:00Z"/>
  <w16cex:commentExtensible w16cex:durableId="27B59756" w16cex:dateUtc="2023-03-10T19:47:00Z"/>
  <w16cex:commentExtensible w16cex:durableId="27B597AF" w16cex:dateUtc="2023-03-10T19:49:00Z"/>
  <w16cex:commentExtensible w16cex:durableId="27B59818" w16cex:dateUtc="2023-03-10T19:50:00Z"/>
  <w16cex:commentExtensible w16cex:durableId="27B59859" w16cex:dateUtc="2023-03-10T19:51:00Z"/>
  <w16cex:commentExtensible w16cex:durableId="27B59936" w16cex:dateUtc="2023-03-10T19:55:00Z"/>
  <w16cex:commentExtensible w16cex:durableId="27B5999D" w16cex:dateUtc="2023-03-10T19:57:00Z"/>
  <w16cex:commentExtensible w16cex:durableId="27B59CA6" w16cex:dateUtc="2023-03-10T20:10:00Z"/>
  <w16cex:commentExtensible w16cex:durableId="27B59A40" w16cex:dateUtc="2023-03-10T20:00:00Z"/>
  <w16cex:commentExtensible w16cex:durableId="27B5A291" w16cex:dateUtc="2023-03-10T20:35:00Z"/>
  <w16cex:commentExtensible w16cex:durableId="27B5A095" w16cex:dateUtc="2023-03-10T20:27:00Z"/>
  <w16cex:commentExtensible w16cex:durableId="27B5A1AB" w16cex:dateUtc="2023-03-10T20:31:00Z"/>
  <w16cex:commentExtensible w16cex:durableId="27B5A33F" w16cex:dateUtc="2023-03-10T20:38:00Z"/>
  <w16cex:commentExtensible w16cex:durableId="27ADF66D" w16cex:dateUtc="2023-03-05T00:55:00Z"/>
  <w16cex:commentExtensible w16cex:durableId="27ADF650" w16cex:dateUtc="2023-03-05T00:54:00Z"/>
  <w16cex:commentExtensible w16cex:durableId="27ADF0B6" w16cex:dateUtc="2023-03-05T00:30:00Z"/>
  <w16cex:commentExtensible w16cex:durableId="27B5A60D" w16cex:dateUtc="2023-03-10T20:50:00Z"/>
  <w16cex:commentExtensible w16cex:durableId="27DD61CC" w16cex:dateUtc="2023-03-04T23:22:00Z"/>
  <w16cex:commentExtensible w16cex:durableId="27ADE0B4" w16cex:dateUtc="2023-03-04T23:22:00Z"/>
  <w16cex:commentExtensible w16cex:durableId="27DD625C" w16cex:dateUtc="2023-04-09T23:12:00Z"/>
  <w16cex:commentExtensible w16cex:durableId="27DD61F5" w16cex:dateUtc="2023-04-09T23:10:00Z"/>
  <w16cex:commentExtensible w16cex:durableId="27DE75DB" w16cex:dateUtc="2023-04-10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BF10F5" w16cid:durableId="27B590B3"/>
  <w16cid:commentId w16cid:paraId="62EBE81D" w16cid:durableId="27DE5D48"/>
  <w16cid:commentId w16cid:paraId="513D0C0F" w16cid:durableId="27B41FD6"/>
  <w16cid:commentId w16cid:paraId="412BA85F" w16cid:durableId="27B420A5"/>
  <w16cid:commentId w16cid:paraId="5665DFDE" w16cid:durableId="27B42121"/>
  <w16cid:commentId w16cid:paraId="0878AD3A" w16cid:durableId="27E3CD2A"/>
  <w16cid:commentId w16cid:paraId="17DBE3BE" w16cid:durableId="279DFBEE"/>
  <w16cid:commentId w16cid:paraId="5788203B" w16cid:durableId="27B43966"/>
  <w16cid:commentId w16cid:paraId="43A5E1E5" w16cid:durableId="27B439A5"/>
  <w16cid:commentId w16cid:paraId="4DF30592" w16cid:durableId="27B439CB"/>
  <w16cid:commentId w16cid:paraId="10235517" w16cid:durableId="27B4398E"/>
  <w16cid:commentId w16cid:paraId="22FE45BE" w16cid:durableId="27B43DD1"/>
  <w16cid:commentId w16cid:paraId="20580F12" w16cid:durableId="27B43E30"/>
  <w16cid:commentId w16cid:paraId="70A3C623" w16cid:durableId="27DE5FAE"/>
  <w16cid:commentId w16cid:paraId="30E5B82B" w16cid:durableId="27B44633"/>
  <w16cid:commentId w16cid:paraId="3BB42372" w16cid:durableId="27B59C72"/>
  <w16cid:commentId w16cid:paraId="099697BA" w16cid:durableId="27B59ABA"/>
  <w16cid:commentId w16cid:paraId="6A1687EB" w16cid:durableId="279F2A13"/>
  <w16cid:commentId w16cid:paraId="6D143292" w16cid:durableId="27B44738"/>
  <w16cid:commentId w16cid:paraId="6714DE78" w16cid:durableId="27B44AC4"/>
  <w16cid:commentId w16cid:paraId="69752944" w16cid:durableId="27B44B1C"/>
  <w16cid:commentId w16cid:paraId="31E7E5B9" w16cid:durableId="27DE9DD3"/>
  <w16cid:commentId w16cid:paraId="22C597F4" w16cid:durableId="27DE9D3B"/>
  <w16cid:commentId w16cid:paraId="11632A22" w16cid:durableId="27DE9D3A"/>
  <w16cid:commentId w16cid:paraId="0B9930CD" w16cid:durableId="27DEA40B"/>
  <w16cid:commentId w16cid:paraId="2397E629" w16cid:durableId="27B59721"/>
  <w16cid:commentId w16cid:paraId="3FAB2D05" w16cid:durableId="27B59756"/>
  <w16cid:commentId w16cid:paraId="5ADF57C8" w16cid:durableId="27B597AF"/>
  <w16cid:commentId w16cid:paraId="6BC03B1C" w16cid:durableId="27B59818"/>
  <w16cid:commentId w16cid:paraId="45D2BCCF" w16cid:durableId="27B59859"/>
  <w16cid:commentId w16cid:paraId="4637DF67" w16cid:durableId="27B59936"/>
  <w16cid:commentId w16cid:paraId="040790A0" w16cid:durableId="27B5999D"/>
  <w16cid:commentId w16cid:paraId="0EFC6E26" w16cid:durableId="27B59CA6"/>
  <w16cid:commentId w16cid:paraId="7DB27BB2" w16cid:durableId="27B59A40"/>
  <w16cid:commentId w16cid:paraId="2EA34D8D" w16cid:durableId="27B5A291"/>
  <w16cid:commentId w16cid:paraId="6C359B60" w16cid:durableId="27B5A095"/>
  <w16cid:commentId w16cid:paraId="426BC62D" w16cid:durableId="27B5A1AB"/>
  <w16cid:commentId w16cid:paraId="274DD558" w16cid:durableId="27B5A33F"/>
  <w16cid:commentId w16cid:paraId="164F6F22" w16cid:durableId="27ADF66D"/>
  <w16cid:commentId w16cid:paraId="45EA61BC" w16cid:durableId="27ADF650"/>
  <w16cid:commentId w16cid:paraId="5F92CA61" w16cid:durableId="27ADF0B6"/>
  <w16cid:commentId w16cid:paraId="159F479E" w16cid:durableId="27B5A60D"/>
  <w16cid:commentId w16cid:paraId="309518CA" w16cid:durableId="27DD61CC"/>
  <w16cid:commentId w16cid:paraId="6C425FDB" w16cid:durableId="27ADE0B4"/>
  <w16cid:commentId w16cid:paraId="39984BE0" w16cid:durableId="27DD625C"/>
  <w16cid:commentId w16cid:paraId="63B8255C" w16cid:durableId="27DD61F5"/>
  <w16cid:commentId w16cid:paraId="49F1263A" w16cid:durableId="27DE75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5303E" w14:textId="77777777" w:rsidR="00B26CA4" w:rsidRDefault="00B26CA4" w:rsidP="008F473E">
      <w:pPr>
        <w:spacing w:after="0" w:line="240" w:lineRule="auto"/>
      </w:pPr>
      <w:r>
        <w:separator/>
      </w:r>
    </w:p>
  </w:endnote>
  <w:endnote w:type="continuationSeparator" w:id="0">
    <w:p w14:paraId="55E7AE1B" w14:textId="77777777" w:rsidR="00B26CA4" w:rsidRDefault="00B26CA4"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D3AA4" w14:textId="77777777" w:rsidR="00B26CA4" w:rsidRDefault="00B26CA4" w:rsidP="008F473E">
      <w:pPr>
        <w:spacing w:after="0" w:line="240" w:lineRule="auto"/>
      </w:pPr>
      <w:r>
        <w:separator/>
      </w:r>
    </w:p>
  </w:footnote>
  <w:footnote w:type="continuationSeparator" w:id="0">
    <w:p w14:paraId="459C123C" w14:textId="77777777" w:rsidR="00B26CA4" w:rsidRDefault="00B26CA4"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8"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BD0522D"/>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4"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7"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24"/>
  </w:num>
  <w:num w:numId="2" w16cid:durableId="974717585">
    <w:abstractNumId w:val="9"/>
  </w:num>
  <w:num w:numId="3" w16cid:durableId="1387409188">
    <w:abstractNumId w:val="15"/>
  </w:num>
  <w:num w:numId="4" w16cid:durableId="1000085092">
    <w:abstractNumId w:val="17"/>
  </w:num>
  <w:num w:numId="5" w16cid:durableId="1633750811">
    <w:abstractNumId w:val="2"/>
  </w:num>
  <w:num w:numId="6" w16cid:durableId="1258059459">
    <w:abstractNumId w:val="9"/>
  </w:num>
  <w:num w:numId="7" w16cid:durableId="1428117660">
    <w:abstractNumId w:val="25"/>
  </w:num>
  <w:num w:numId="8" w16cid:durableId="1106189490">
    <w:abstractNumId w:val="5"/>
  </w:num>
  <w:num w:numId="9" w16cid:durableId="997271206">
    <w:abstractNumId w:val="4"/>
  </w:num>
  <w:num w:numId="10" w16cid:durableId="1984503435">
    <w:abstractNumId w:val="0"/>
  </w:num>
  <w:num w:numId="11" w16cid:durableId="26882613">
    <w:abstractNumId w:val="6"/>
  </w:num>
  <w:num w:numId="12" w16cid:durableId="615022215">
    <w:abstractNumId w:val="13"/>
  </w:num>
  <w:num w:numId="13" w16cid:durableId="202641971">
    <w:abstractNumId w:val="11"/>
  </w:num>
  <w:num w:numId="14" w16cid:durableId="125857362">
    <w:abstractNumId w:val="22"/>
  </w:num>
  <w:num w:numId="15" w16cid:durableId="709378588">
    <w:abstractNumId w:val="21"/>
  </w:num>
  <w:num w:numId="16" w16cid:durableId="1922177355">
    <w:abstractNumId w:val="27"/>
  </w:num>
  <w:num w:numId="17" w16cid:durableId="1689914378">
    <w:abstractNumId w:val="3"/>
  </w:num>
  <w:num w:numId="18" w16cid:durableId="775372246">
    <w:abstractNumId w:val="20"/>
  </w:num>
  <w:num w:numId="19" w16cid:durableId="984353601">
    <w:abstractNumId w:val="14"/>
  </w:num>
  <w:num w:numId="20" w16cid:durableId="780103323">
    <w:abstractNumId w:val="12"/>
  </w:num>
  <w:num w:numId="21" w16cid:durableId="1713650997">
    <w:abstractNumId w:val="18"/>
  </w:num>
  <w:num w:numId="22" w16cid:durableId="1203711298">
    <w:abstractNumId w:val="10"/>
  </w:num>
  <w:num w:numId="23" w16cid:durableId="2089033708">
    <w:abstractNumId w:val="8"/>
  </w:num>
  <w:num w:numId="24" w16cid:durableId="2002930383">
    <w:abstractNumId w:val="19"/>
  </w:num>
  <w:num w:numId="25" w16cid:durableId="527378477">
    <w:abstractNumId w:val="7"/>
  </w:num>
  <w:num w:numId="26" w16cid:durableId="1401365909">
    <w:abstractNumId w:val="23"/>
  </w:num>
  <w:num w:numId="27" w16cid:durableId="1817600796">
    <w:abstractNumId w:val="26"/>
  </w:num>
  <w:num w:numId="28" w16cid:durableId="1344479756">
    <w:abstractNumId w:val="16"/>
  </w:num>
  <w:num w:numId="29" w16cid:durableId="156024206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
    <w15:presenceInfo w15:providerId="Windows Live" w15:userId="81f6a45a1744a32d"/>
  </w15:person>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11B03"/>
    <w:rsid w:val="0001359E"/>
    <w:rsid w:val="00013F5A"/>
    <w:rsid w:val="000212B2"/>
    <w:rsid w:val="00022EEC"/>
    <w:rsid w:val="0002354C"/>
    <w:rsid w:val="00025A3C"/>
    <w:rsid w:val="000303BC"/>
    <w:rsid w:val="00030C7F"/>
    <w:rsid w:val="00031FD8"/>
    <w:rsid w:val="00032608"/>
    <w:rsid w:val="00040092"/>
    <w:rsid w:val="00043A30"/>
    <w:rsid w:val="00043F3F"/>
    <w:rsid w:val="00044B12"/>
    <w:rsid w:val="00044E06"/>
    <w:rsid w:val="000469A0"/>
    <w:rsid w:val="00050C1B"/>
    <w:rsid w:val="000529BE"/>
    <w:rsid w:val="00055320"/>
    <w:rsid w:val="00060610"/>
    <w:rsid w:val="00060EAA"/>
    <w:rsid w:val="000610DB"/>
    <w:rsid w:val="00062958"/>
    <w:rsid w:val="00065F7C"/>
    <w:rsid w:val="0006616C"/>
    <w:rsid w:val="00070254"/>
    <w:rsid w:val="00070281"/>
    <w:rsid w:val="00070FDE"/>
    <w:rsid w:val="00071A40"/>
    <w:rsid w:val="00073DBD"/>
    <w:rsid w:val="000768F3"/>
    <w:rsid w:val="000777EE"/>
    <w:rsid w:val="00083F19"/>
    <w:rsid w:val="00085483"/>
    <w:rsid w:val="000857EC"/>
    <w:rsid w:val="000861AA"/>
    <w:rsid w:val="0008623A"/>
    <w:rsid w:val="00086577"/>
    <w:rsid w:val="00086B8B"/>
    <w:rsid w:val="0008769E"/>
    <w:rsid w:val="0008778C"/>
    <w:rsid w:val="00094EEB"/>
    <w:rsid w:val="000A4573"/>
    <w:rsid w:val="000A4678"/>
    <w:rsid w:val="000A4F7D"/>
    <w:rsid w:val="000A55A3"/>
    <w:rsid w:val="000A5C23"/>
    <w:rsid w:val="000A6B59"/>
    <w:rsid w:val="000A72FC"/>
    <w:rsid w:val="000B0B3B"/>
    <w:rsid w:val="000B47F3"/>
    <w:rsid w:val="000B7D28"/>
    <w:rsid w:val="000C0EC4"/>
    <w:rsid w:val="000C15B7"/>
    <w:rsid w:val="000C1870"/>
    <w:rsid w:val="000C3FB9"/>
    <w:rsid w:val="000C50AB"/>
    <w:rsid w:val="000C63EC"/>
    <w:rsid w:val="000C6789"/>
    <w:rsid w:val="000D1785"/>
    <w:rsid w:val="000D311D"/>
    <w:rsid w:val="000D3B0A"/>
    <w:rsid w:val="000D5AEE"/>
    <w:rsid w:val="000D698D"/>
    <w:rsid w:val="000E2FCE"/>
    <w:rsid w:val="000E6572"/>
    <w:rsid w:val="000E6744"/>
    <w:rsid w:val="000E6A39"/>
    <w:rsid w:val="000F1ECA"/>
    <w:rsid w:val="000F2BFE"/>
    <w:rsid w:val="000F349B"/>
    <w:rsid w:val="000F44AA"/>
    <w:rsid w:val="000F51D7"/>
    <w:rsid w:val="000F5F2E"/>
    <w:rsid w:val="000F71C5"/>
    <w:rsid w:val="00102605"/>
    <w:rsid w:val="00104759"/>
    <w:rsid w:val="00104F2F"/>
    <w:rsid w:val="001061CA"/>
    <w:rsid w:val="00106688"/>
    <w:rsid w:val="001066B9"/>
    <w:rsid w:val="00106A4A"/>
    <w:rsid w:val="001075CD"/>
    <w:rsid w:val="0010769E"/>
    <w:rsid w:val="00107CB6"/>
    <w:rsid w:val="00111BC4"/>
    <w:rsid w:val="00112FBA"/>
    <w:rsid w:val="00113F1C"/>
    <w:rsid w:val="001155A2"/>
    <w:rsid w:val="00120C39"/>
    <w:rsid w:val="00122EFB"/>
    <w:rsid w:val="001251B6"/>
    <w:rsid w:val="001267F2"/>
    <w:rsid w:val="00126C67"/>
    <w:rsid w:val="001273D4"/>
    <w:rsid w:val="00127B39"/>
    <w:rsid w:val="001309E7"/>
    <w:rsid w:val="00130A6F"/>
    <w:rsid w:val="001316E4"/>
    <w:rsid w:val="00133593"/>
    <w:rsid w:val="00135624"/>
    <w:rsid w:val="00136B78"/>
    <w:rsid w:val="00137052"/>
    <w:rsid w:val="00140D08"/>
    <w:rsid w:val="001422C8"/>
    <w:rsid w:val="00144C1B"/>
    <w:rsid w:val="00144EBD"/>
    <w:rsid w:val="00145EC1"/>
    <w:rsid w:val="00146D99"/>
    <w:rsid w:val="00152FF8"/>
    <w:rsid w:val="00153D17"/>
    <w:rsid w:val="001574FB"/>
    <w:rsid w:val="001614B9"/>
    <w:rsid w:val="001668C2"/>
    <w:rsid w:val="001730B9"/>
    <w:rsid w:val="00173593"/>
    <w:rsid w:val="00174B60"/>
    <w:rsid w:val="00176CAB"/>
    <w:rsid w:val="00183D75"/>
    <w:rsid w:val="00184321"/>
    <w:rsid w:val="00185E2F"/>
    <w:rsid w:val="00187F40"/>
    <w:rsid w:val="00191266"/>
    <w:rsid w:val="00191761"/>
    <w:rsid w:val="00193148"/>
    <w:rsid w:val="00194508"/>
    <w:rsid w:val="0019474A"/>
    <w:rsid w:val="001979D2"/>
    <w:rsid w:val="001A4AD4"/>
    <w:rsid w:val="001B048F"/>
    <w:rsid w:val="001B123E"/>
    <w:rsid w:val="001B7043"/>
    <w:rsid w:val="001C0EEC"/>
    <w:rsid w:val="001C2CE2"/>
    <w:rsid w:val="001C36C1"/>
    <w:rsid w:val="001C5589"/>
    <w:rsid w:val="001C77CE"/>
    <w:rsid w:val="001D0038"/>
    <w:rsid w:val="001D41FC"/>
    <w:rsid w:val="001D6BC9"/>
    <w:rsid w:val="001E0BC3"/>
    <w:rsid w:val="001E233E"/>
    <w:rsid w:val="001E25F1"/>
    <w:rsid w:val="001E61C3"/>
    <w:rsid w:val="001E7E4D"/>
    <w:rsid w:val="001F54D2"/>
    <w:rsid w:val="002051B7"/>
    <w:rsid w:val="002112B2"/>
    <w:rsid w:val="00223C80"/>
    <w:rsid w:val="00224B5C"/>
    <w:rsid w:val="002260B2"/>
    <w:rsid w:val="00226195"/>
    <w:rsid w:val="002263F5"/>
    <w:rsid w:val="002266AC"/>
    <w:rsid w:val="002304ED"/>
    <w:rsid w:val="00240400"/>
    <w:rsid w:val="0024127B"/>
    <w:rsid w:val="0024134E"/>
    <w:rsid w:val="00241581"/>
    <w:rsid w:val="00242073"/>
    <w:rsid w:val="002457B8"/>
    <w:rsid w:val="002457F2"/>
    <w:rsid w:val="00246F7C"/>
    <w:rsid w:val="00247D28"/>
    <w:rsid w:val="002535D8"/>
    <w:rsid w:val="00253821"/>
    <w:rsid w:val="002552F2"/>
    <w:rsid w:val="00255B6D"/>
    <w:rsid w:val="002562E1"/>
    <w:rsid w:val="00257694"/>
    <w:rsid w:val="002600BF"/>
    <w:rsid w:val="00260929"/>
    <w:rsid w:val="0026331A"/>
    <w:rsid w:val="00265305"/>
    <w:rsid w:val="002661E6"/>
    <w:rsid w:val="00271C64"/>
    <w:rsid w:val="00272999"/>
    <w:rsid w:val="00273149"/>
    <w:rsid w:val="00273A4A"/>
    <w:rsid w:val="00276208"/>
    <w:rsid w:val="00283734"/>
    <w:rsid w:val="00286475"/>
    <w:rsid w:val="00287744"/>
    <w:rsid w:val="00290150"/>
    <w:rsid w:val="00290F7D"/>
    <w:rsid w:val="002921CF"/>
    <w:rsid w:val="002966C0"/>
    <w:rsid w:val="002A07DE"/>
    <w:rsid w:val="002A1853"/>
    <w:rsid w:val="002A1DA2"/>
    <w:rsid w:val="002A2C89"/>
    <w:rsid w:val="002B0494"/>
    <w:rsid w:val="002B2491"/>
    <w:rsid w:val="002B33BE"/>
    <w:rsid w:val="002B3AE9"/>
    <w:rsid w:val="002B4878"/>
    <w:rsid w:val="002B5073"/>
    <w:rsid w:val="002B6881"/>
    <w:rsid w:val="002B6BC1"/>
    <w:rsid w:val="002C0CA4"/>
    <w:rsid w:val="002C27FB"/>
    <w:rsid w:val="002C33D3"/>
    <w:rsid w:val="002C4019"/>
    <w:rsid w:val="002C40AF"/>
    <w:rsid w:val="002C5BE2"/>
    <w:rsid w:val="002D5B8F"/>
    <w:rsid w:val="002D6809"/>
    <w:rsid w:val="002D6905"/>
    <w:rsid w:val="002E0D44"/>
    <w:rsid w:val="002E4C29"/>
    <w:rsid w:val="002F04E0"/>
    <w:rsid w:val="002F2A4D"/>
    <w:rsid w:val="002F3D3C"/>
    <w:rsid w:val="002F52C5"/>
    <w:rsid w:val="002F63E2"/>
    <w:rsid w:val="002F67E5"/>
    <w:rsid w:val="00301660"/>
    <w:rsid w:val="00302A6A"/>
    <w:rsid w:val="00303C13"/>
    <w:rsid w:val="00306915"/>
    <w:rsid w:val="00313323"/>
    <w:rsid w:val="00313344"/>
    <w:rsid w:val="00315863"/>
    <w:rsid w:val="00320428"/>
    <w:rsid w:val="00322616"/>
    <w:rsid w:val="00326415"/>
    <w:rsid w:val="00330817"/>
    <w:rsid w:val="0033208A"/>
    <w:rsid w:val="00332178"/>
    <w:rsid w:val="00332266"/>
    <w:rsid w:val="00333A41"/>
    <w:rsid w:val="0033444D"/>
    <w:rsid w:val="003363C6"/>
    <w:rsid w:val="0033780E"/>
    <w:rsid w:val="0034006D"/>
    <w:rsid w:val="00340277"/>
    <w:rsid w:val="00341521"/>
    <w:rsid w:val="00343370"/>
    <w:rsid w:val="003442F8"/>
    <w:rsid w:val="00345C32"/>
    <w:rsid w:val="003516AD"/>
    <w:rsid w:val="003522DC"/>
    <w:rsid w:val="003527EE"/>
    <w:rsid w:val="00354954"/>
    <w:rsid w:val="00356752"/>
    <w:rsid w:val="00356DA6"/>
    <w:rsid w:val="0036026B"/>
    <w:rsid w:val="00361DBE"/>
    <w:rsid w:val="00362BFC"/>
    <w:rsid w:val="00367B7F"/>
    <w:rsid w:val="00370C6E"/>
    <w:rsid w:val="00370F1C"/>
    <w:rsid w:val="0037157D"/>
    <w:rsid w:val="003722BD"/>
    <w:rsid w:val="003732D4"/>
    <w:rsid w:val="003741EF"/>
    <w:rsid w:val="00375884"/>
    <w:rsid w:val="003767A5"/>
    <w:rsid w:val="00380A22"/>
    <w:rsid w:val="0038182E"/>
    <w:rsid w:val="0038329F"/>
    <w:rsid w:val="00383A3A"/>
    <w:rsid w:val="0038499B"/>
    <w:rsid w:val="00386ED4"/>
    <w:rsid w:val="00395536"/>
    <w:rsid w:val="003A3A58"/>
    <w:rsid w:val="003A434F"/>
    <w:rsid w:val="003A482B"/>
    <w:rsid w:val="003A6F69"/>
    <w:rsid w:val="003B6CC3"/>
    <w:rsid w:val="003C50F4"/>
    <w:rsid w:val="003C657D"/>
    <w:rsid w:val="003C7125"/>
    <w:rsid w:val="003D008C"/>
    <w:rsid w:val="003D1A6F"/>
    <w:rsid w:val="003D3263"/>
    <w:rsid w:val="003D51F6"/>
    <w:rsid w:val="003E186E"/>
    <w:rsid w:val="003E3596"/>
    <w:rsid w:val="003E3B02"/>
    <w:rsid w:val="003E4E8D"/>
    <w:rsid w:val="003F13CF"/>
    <w:rsid w:val="003F42FF"/>
    <w:rsid w:val="003F7510"/>
    <w:rsid w:val="00402F05"/>
    <w:rsid w:val="00404422"/>
    <w:rsid w:val="00405077"/>
    <w:rsid w:val="0040550E"/>
    <w:rsid w:val="00406736"/>
    <w:rsid w:val="00412C49"/>
    <w:rsid w:val="004155E8"/>
    <w:rsid w:val="00417EB7"/>
    <w:rsid w:val="00421B23"/>
    <w:rsid w:val="0042382D"/>
    <w:rsid w:val="00426D39"/>
    <w:rsid w:val="00426D70"/>
    <w:rsid w:val="004270C5"/>
    <w:rsid w:val="00427FED"/>
    <w:rsid w:val="004338E0"/>
    <w:rsid w:val="00440E7F"/>
    <w:rsid w:val="00443E2E"/>
    <w:rsid w:val="00447720"/>
    <w:rsid w:val="00451636"/>
    <w:rsid w:val="00453734"/>
    <w:rsid w:val="00454DB2"/>
    <w:rsid w:val="00455F2D"/>
    <w:rsid w:val="00457571"/>
    <w:rsid w:val="00464042"/>
    <w:rsid w:val="004652E8"/>
    <w:rsid w:val="00466DFB"/>
    <w:rsid w:val="0047365F"/>
    <w:rsid w:val="00477E12"/>
    <w:rsid w:val="00477F0A"/>
    <w:rsid w:val="00480AAD"/>
    <w:rsid w:val="00481225"/>
    <w:rsid w:val="004829EC"/>
    <w:rsid w:val="0048465E"/>
    <w:rsid w:val="004860A6"/>
    <w:rsid w:val="004870BC"/>
    <w:rsid w:val="0049140F"/>
    <w:rsid w:val="00495F0D"/>
    <w:rsid w:val="004A1BEE"/>
    <w:rsid w:val="004A4B2A"/>
    <w:rsid w:val="004A5E76"/>
    <w:rsid w:val="004A6776"/>
    <w:rsid w:val="004B0AA9"/>
    <w:rsid w:val="004B12FA"/>
    <w:rsid w:val="004B344D"/>
    <w:rsid w:val="004B67F7"/>
    <w:rsid w:val="004C0048"/>
    <w:rsid w:val="004C0762"/>
    <w:rsid w:val="004C4682"/>
    <w:rsid w:val="004C5824"/>
    <w:rsid w:val="004C643C"/>
    <w:rsid w:val="004C6A31"/>
    <w:rsid w:val="004D2705"/>
    <w:rsid w:val="004D3F62"/>
    <w:rsid w:val="004D4636"/>
    <w:rsid w:val="004D5541"/>
    <w:rsid w:val="004E1365"/>
    <w:rsid w:val="004E1CD3"/>
    <w:rsid w:val="004E2424"/>
    <w:rsid w:val="004E547D"/>
    <w:rsid w:val="004F466C"/>
    <w:rsid w:val="00501916"/>
    <w:rsid w:val="005036DE"/>
    <w:rsid w:val="005038F6"/>
    <w:rsid w:val="00505FE8"/>
    <w:rsid w:val="0051190A"/>
    <w:rsid w:val="00514177"/>
    <w:rsid w:val="00514E5D"/>
    <w:rsid w:val="00523127"/>
    <w:rsid w:val="00525813"/>
    <w:rsid w:val="00530C48"/>
    <w:rsid w:val="00533441"/>
    <w:rsid w:val="00533878"/>
    <w:rsid w:val="00536447"/>
    <w:rsid w:val="00536694"/>
    <w:rsid w:val="00543BEE"/>
    <w:rsid w:val="00543F7B"/>
    <w:rsid w:val="005442F2"/>
    <w:rsid w:val="0055147A"/>
    <w:rsid w:val="00551D3F"/>
    <w:rsid w:val="00551DA4"/>
    <w:rsid w:val="00552329"/>
    <w:rsid w:val="0055274A"/>
    <w:rsid w:val="00564E73"/>
    <w:rsid w:val="00566604"/>
    <w:rsid w:val="00573AA5"/>
    <w:rsid w:val="00574304"/>
    <w:rsid w:val="00575433"/>
    <w:rsid w:val="00575B3E"/>
    <w:rsid w:val="00580DC8"/>
    <w:rsid w:val="00580E55"/>
    <w:rsid w:val="00581E0C"/>
    <w:rsid w:val="0058799A"/>
    <w:rsid w:val="00591927"/>
    <w:rsid w:val="00591E00"/>
    <w:rsid w:val="0059420D"/>
    <w:rsid w:val="0059577A"/>
    <w:rsid w:val="00595AB2"/>
    <w:rsid w:val="00596AB7"/>
    <w:rsid w:val="005A02F4"/>
    <w:rsid w:val="005A356E"/>
    <w:rsid w:val="005A400B"/>
    <w:rsid w:val="005A5E33"/>
    <w:rsid w:val="005A6BF9"/>
    <w:rsid w:val="005A74E5"/>
    <w:rsid w:val="005A7B4F"/>
    <w:rsid w:val="005B1BF4"/>
    <w:rsid w:val="005B25A3"/>
    <w:rsid w:val="005B3869"/>
    <w:rsid w:val="005B46D0"/>
    <w:rsid w:val="005B479F"/>
    <w:rsid w:val="005B5A29"/>
    <w:rsid w:val="005B658D"/>
    <w:rsid w:val="005B6CAA"/>
    <w:rsid w:val="005C09F0"/>
    <w:rsid w:val="005C223C"/>
    <w:rsid w:val="005C3E4C"/>
    <w:rsid w:val="005E659C"/>
    <w:rsid w:val="005E78B9"/>
    <w:rsid w:val="005F0196"/>
    <w:rsid w:val="005F26AF"/>
    <w:rsid w:val="005F3649"/>
    <w:rsid w:val="005F6464"/>
    <w:rsid w:val="005F7EE3"/>
    <w:rsid w:val="0060088A"/>
    <w:rsid w:val="00602B52"/>
    <w:rsid w:val="00603783"/>
    <w:rsid w:val="0060394D"/>
    <w:rsid w:val="006044D3"/>
    <w:rsid w:val="006106A3"/>
    <w:rsid w:val="006113A3"/>
    <w:rsid w:val="00615719"/>
    <w:rsid w:val="00615FE6"/>
    <w:rsid w:val="00620F77"/>
    <w:rsid w:val="00623156"/>
    <w:rsid w:val="00623296"/>
    <w:rsid w:val="00627E48"/>
    <w:rsid w:val="00633052"/>
    <w:rsid w:val="00633B00"/>
    <w:rsid w:val="006404D0"/>
    <w:rsid w:val="006423F3"/>
    <w:rsid w:val="006430BB"/>
    <w:rsid w:val="00643F8F"/>
    <w:rsid w:val="00650E4D"/>
    <w:rsid w:val="00650FA8"/>
    <w:rsid w:val="0065246A"/>
    <w:rsid w:val="00652C02"/>
    <w:rsid w:val="00653144"/>
    <w:rsid w:val="00653C39"/>
    <w:rsid w:val="0065549E"/>
    <w:rsid w:val="006559D5"/>
    <w:rsid w:val="006569E9"/>
    <w:rsid w:val="006574A1"/>
    <w:rsid w:val="00666D1A"/>
    <w:rsid w:val="006674B0"/>
    <w:rsid w:val="00667BF2"/>
    <w:rsid w:val="00673322"/>
    <w:rsid w:val="00674B0F"/>
    <w:rsid w:val="00676886"/>
    <w:rsid w:val="00676AF1"/>
    <w:rsid w:val="0068405B"/>
    <w:rsid w:val="00684068"/>
    <w:rsid w:val="0068461A"/>
    <w:rsid w:val="00684D84"/>
    <w:rsid w:val="0068505A"/>
    <w:rsid w:val="006855B8"/>
    <w:rsid w:val="00687C93"/>
    <w:rsid w:val="006918A5"/>
    <w:rsid w:val="006954A9"/>
    <w:rsid w:val="00696503"/>
    <w:rsid w:val="00697A89"/>
    <w:rsid w:val="006A0844"/>
    <w:rsid w:val="006A1927"/>
    <w:rsid w:val="006A2150"/>
    <w:rsid w:val="006A396C"/>
    <w:rsid w:val="006A3D55"/>
    <w:rsid w:val="006A52D7"/>
    <w:rsid w:val="006A6923"/>
    <w:rsid w:val="006A73FB"/>
    <w:rsid w:val="006A7E5E"/>
    <w:rsid w:val="006B13C5"/>
    <w:rsid w:val="006B365A"/>
    <w:rsid w:val="006B65BA"/>
    <w:rsid w:val="006C7E5D"/>
    <w:rsid w:val="006D0500"/>
    <w:rsid w:val="006D0618"/>
    <w:rsid w:val="006D4699"/>
    <w:rsid w:val="006D5383"/>
    <w:rsid w:val="006D5720"/>
    <w:rsid w:val="006D6BBA"/>
    <w:rsid w:val="006E2846"/>
    <w:rsid w:val="006E2881"/>
    <w:rsid w:val="006E4433"/>
    <w:rsid w:val="006E71E4"/>
    <w:rsid w:val="006F5948"/>
    <w:rsid w:val="006F7B92"/>
    <w:rsid w:val="00704033"/>
    <w:rsid w:val="00704C45"/>
    <w:rsid w:val="00705C79"/>
    <w:rsid w:val="007075F0"/>
    <w:rsid w:val="00710392"/>
    <w:rsid w:val="00710464"/>
    <w:rsid w:val="00710822"/>
    <w:rsid w:val="00710D21"/>
    <w:rsid w:val="00711865"/>
    <w:rsid w:val="00713EFC"/>
    <w:rsid w:val="00715028"/>
    <w:rsid w:val="00715504"/>
    <w:rsid w:val="007159F4"/>
    <w:rsid w:val="0072301F"/>
    <w:rsid w:val="00724E2F"/>
    <w:rsid w:val="00727466"/>
    <w:rsid w:val="007406C1"/>
    <w:rsid w:val="00741257"/>
    <w:rsid w:val="00742399"/>
    <w:rsid w:val="00744885"/>
    <w:rsid w:val="00747CFE"/>
    <w:rsid w:val="007523A3"/>
    <w:rsid w:val="00765AD7"/>
    <w:rsid w:val="00771527"/>
    <w:rsid w:val="00772C0F"/>
    <w:rsid w:val="00782ECD"/>
    <w:rsid w:val="00784935"/>
    <w:rsid w:val="00784BC7"/>
    <w:rsid w:val="0078530E"/>
    <w:rsid w:val="0078683C"/>
    <w:rsid w:val="00786F48"/>
    <w:rsid w:val="00786FD2"/>
    <w:rsid w:val="00791B74"/>
    <w:rsid w:val="007928AB"/>
    <w:rsid w:val="007929C5"/>
    <w:rsid w:val="007956D6"/>
    <w:rsid w:val="0079592D"/>
    <w:rsid w:val="007A19A8"/>
    <w:rsid w:val="007A57C3"/>
    <w:rsid w:val="007B2AB9"/>
    <w:rsid w:val="007B3A3D"/>
    <w:rsid w:val="007B6F00"/>
    <w:rsid w:val="007C04F1"/>
    <w:rsid w:val="007D2805"/>
    <w:rsid w:val="007D776C"/>
    <w:rsid w:val="007D7ADB"/>
    <w:rsid w:val="007E0237"/>
    <w:rsid w:val="007E1E14"/>
    <w:rsid w:val="007E44B8"/>
    <w:rsid w:val="007E5A8E"/>
    <w:rsid w:val="007E6C2F"/>
    <w:rsid w:val="007F43F0"/>
    <w:rsid w:val="007F7BF3"/>
    <w:rsid w:val="00800523"/>
    <w:rsid w:val="00800DE9"/>
    <w:rsid w:val="00803440"/>
    <w:rsid w:val="0080359A"/>
    <w:rsid w:val="00803AE6"/>
    <w:rsid w:val="00806D54"/>
    <w:rsid w:val="00812A70"/>
    <w:rsid w:val="0081688E"/>
    <w:rsid w:val="008312A0"/>
    <w:rsid w:val="0083142E"/>
    <w:rsid w:val="00834D17"/>
    <w:rsid w:val="00837076"/>
    <w:rsid w:val="008400C5"/>
    <w:rsid w:val="00842AD8"/>
    <w:rsid w:val="008443DF"/>
    <w:rsid w:val="008463BE"/>
    <w:rsid w:val="00850DC3"/>
    <w:rsid w:val="00854542"/>
    <w:rsid w:val="008545CE"/>
    <w:rsid w:val="00856EBF"/>
    <w:rsid w:val="0086006A"/>
    <w:rsid w:val="008602E8"/>
    <w:rsid w:val="00860506"/>
    <w:rsid w:val="00860D31"/>
    <w:rsid w:val="00867E8C"/>
    <w:rsid w:val="00871DFD"/>
    <w:rsid w:val="00872CCD"/>
    <w:rsid w:val="0087346D"/>
    <w:rsid w:val="00873C5C"/>
    <w:rsid w:val="008757D6"/>
    <w:rsid w:val="00877DF7"/>
    <w:rsid w:val="0088050F"/>
    <w:rsid w:val="00881A63"/>
    <w:rsid w:val="00881B92"/>
    <w:rsid w:val="00882789"/>
    <w:rsid w:val="00883536"/>
    <w:rsid w:val="00883D71"/>
    <w:rsid w:val="00884B38"/>
    <w:rsid w:val="00887A66"/>
    <w:rsid w:val="0089082A"/>
    <w:rsid w:val="0089488E"/>
    <w:rsid w:val="00894DD1"/>
    <w:rsid w:val="00896B98"/>
    <w:rsid w:val="008A445D"/>
    <w:rsid w:val="008A7CB3"/>
    <w:rsid w:val="008B0923"/>
    <w:rsid w:val="008B0948"/>
    <w:rsid w:val="008B0ADA"/>
    <w:rsid w:val="008B5B03"/>
    <w:rsid w:val="008C17BD"/>
    <w:rsid w:val="008C2E73"/>
    <w:rsid w:val="008C5FC3"/>
    <w:rsid w:val="008C7F5C"/>
    <w:rsid w:val="008D2543"/>
    <w:rsid w:val="008D4152"/>
    <w:rsid w:val="008D6801"/>
    <w:rsid w:val="008D6BD5"/>
    <w:rsid w:val="008D7EF2"/>
    <w:rsid w:val="008E062D"/>
    <w:rsid w:val="008E0904"/>
    <w:rsid w:val="008E26E8"/>
    <w:rsid w:val="008E3610"/>
    <w:rsid w:val="008E4A91"/>
    <w:rsid w:val="008E5F98"/>
    <w:rsid w:val="008E64CE"/>
    <w:rsid w:val="008E7490"/>
    <w:rsid w:val="008F056C"/>
    <w:rsid w:val="008F11A0"/>
    <w:rsid w:val="008F2B50"/>
    <w:rsid w:val="008F473E"/>
    <w:rsid w:val="008F627B"/>
    <w:rsid w:val="009015BB"/>
    <w:rsid w:val="00901FCA"/>
    <w:rsid w:val="00903E22"/>
    <w:rsid w:val="00905539"/>
    <w:rsid w:val="00906BC0"/>
    <w:rsid w:val="00906E78"/>
    <w:rsid w:val="00907E9D"/>
    <w:rsid w:val="00915F55"/>
    <w:rsid w:val="009225DD"/>
    <w:rsid w:val="00923318"/>
    <w:rsid w:val="0092650F"/>
    <w:rsid w:val="009267FC"/>
    <w:rsid w:val="00932A47"/>
    <w:rsid w:val="0093324D"/>
    <w:rsid w:val="0093331D"/>
    <w:rsid w:val="00935B93"/>
    <w:rsid w:val="00937352"/>
    <w:rsid w:val="0093744F"/>
    <w:rsid w:val="00957BE7"/>
    <w:rsid w:val="00960E2B"/>
    <w:rsid w:val="00963C69"/>
    <w:rsid w:val="00964A73"/>
    <w:rsid w:val="009659E5"/>
    <w:rsid w:val="0097123D"/>
    <w:rsid w:val="0098308B"/>
    <w:rsid w:val="00984443"/>
    <w:rsid w:val="0098684A"/>
    <w:rsid w:val="009876AB"/>
    <w:rsid w:val="00990C08"/>
    <w:rsid w:val="00991310"/>
    <w:rsid w:val="00991B6F"/>
    <w:rsid w:val="00996888"/>
    <w:rsid w:val="009A02B4"/>
    <w:rsid w:val="009A269C"/>
    <w:rsid w:val="009A6B41"/>
    <w:rsid w:val="009B26E6"/>
    <w:rsid w:val="009B2722"/>
    <w:rsid w:val="009B408A"/>
    <w:rsid w:val="009B7525"/>
    <w:rsid w:val="009C1848"/>
    <w:rsid w:val="009C3822"/>
    <w:rsid w:val="009C61C3"/>
    <w:rsid w:val="009C62AD"/>
    <w:rsid w:val="009C70A3"/>
    <w:rsid w:val="009D284E"/>
    <w:rsid w:val="009D2858"/>
    <w:rsid w:val="009D2B91"/>
    <w:rsid w:val="009D2ED6"/>
    <w:rsid w:val="009D46AF"/>
    <w:rsid w:val="009D4F65"/>
    <w:rsid w:val="009D7A8D"/>
    <w:rsid w:val="009E2CD7"/>
    <w:rsid w:val="009E3569"/>
    <w:rsid w:val="009E49E4"/>
    <w:rsid w:val="009E5596"/>
    <w:rsid w:val="009F2B6E"/>
    <w:rsid w:val="009F4793"/>
    <w:rsid w:val="009F4A30"/>
    <w:rsid w:val="009F6892"/>
    <w:rsid w:val="00A00AFB"/>
    <w:rsid w:val="00A04824"/>
    <w:rsid w:val="00A14BDA"/>
    <w:rsid w:val="00A235BF"/>
    <w:rsid w:val="00A25667"/>
    <w:rsid w:val="00A263B2"/>
    <w:rsid w:val="00A276BB"/>
    <w:rsid w:val="00A30340"/>
    <w:rsid w:val="00A318B8"/>
    <w:rsid w:val="00A33B24"/>
    <w:rsid w:val="00A33EB0"/>
    <w:rsid w:val="00A41143"/>
    <w:rsid w:val="00A42C1D"/>
    <w:rsid w:val="00A5089C"/>
    <w:rsid w:val="00A50F01"/>
    <w:rsid w:val="00A522AE"/>
    <w:rsid w:val="00A5429E"/>
    <w:rsid w:val="00A54908"/>
    <w:rsid w:val="00A54A21"/>
    <w:rsid w:val="00A552CD"/>
    <w:rsid w:val="00A5687E"/>
    <w:rsid w:val="00A6145F"/>
    <w:rsid w:val="00A67C1D"/>
    <w:rsid w:val="00A704CA"/>
    <w:rsid w:val="00A70C9C"/>
    <w:rsid w:val="00A743F1"/>
    <w:rsid w:val="00A74C34"/>
    <w:rsid w:val="00A766CC"/>
    <w:rsid w:val="00A77A07"/>
    <w:rsid w:val="00A77AD1"/>
    <w:rsid w:val="00A800D8"/>
    <w:rsid w:val="00A81664"/>
    <w:rsid w:val="00A81846"/>
    <w:rsid w:val="00A838BF"/>
    <w:rsid w:val="00A840A6"/>
    <w:rsid w:val="00A8410B"/>
    <w:rsid w:val="00A8593F"/>
    <w:rsid w:val="00A8597B"/>
    <w:rsid w:val="00A94394"/>
    <w:rsid w:val="00A95C07"/>
    <w:rsid w:val="00A95DB6"/>
    <w:rsid w:val="00AA1321"/>
    <w:rsid w:val="00AA1D3B"/>
    <w:rsid w:val="00AA2148"/>
    <w:rsid w:val="00AA27CE"/>
    <w:rsid w:val="00AA45BF"/>
    <w:rsid w:val="00AB3386"/>
    <w:rsid w:val="00AB4860"/>
    <w:rsid w:val="00AB6CDF"/>
    <w:rsid w:val="00AC2985"/>
    <w:rsid w:val="00AC34BB"/>
    <w:rsid w:val="00AC46DB"/>
    <w:rsid w:val="00AC68C9"/>
    <w:rsid w:val="00AC7315"/>
    <w:rsid w:val="00AD0A8C"/>
    <w:rsid w:val="00AD5605"/>
    <w:rsid w:val="00AD5B7A"/>
    <w:rsid w:val="00AE0642"/>
    <w:rsid w:val="00AE2B1B"/>
    <w:rsid w:val="00AE2E34"/>
    <w:rsid w:val="00AE372C"/>
    <w:rsid w:val="00AE790A"/>
    <w:rsid w:val="00AF1330"/>
    <w:rsid w:val="00AF1D6F"/>
    <w:rsid w:val="00AF62B7"/>
    <w:rsid w:val="00AF6A41"/>
    <w:rsid w:val="00B017BD"/>
    <w:rsid w:val="00B01903"/>
    <w:rsid w:val="00B04F1B"/>
    <w:rsid w:val="00B11042"/>
    <w:rsid w:val="00B14E27"/>
    <w:rsid w:val="00B15DB9"/>
    <w:rsid w:val="00B16767"/>
    <w:rsid w:val="00B16C94"/>
    <w:rsid w:val="00B16F75"/>
    <w:rsid w:val="00B17142"/>
    <w:rsid w:val="00B244AD"/>
    <w:rsid w:val="00B24D82"/>
    <w:rsid w:val="00B26CA4"/>
    <w:rsid w:val="00B3597D"/>
    <w:rsid w:val="00B36141"/>
    <w:rsid w:val="00B36981"/>
    <w:rsid w:val="00B43426"/>
    <w:rsid w:val="00B47B71"/>
    <w:rsid w:val="00B51AFF"/>
    <w:rsid w:val="00B53524"/>
    <w:rsid w:val="00B54387"/>
    <w:rsid w:val="00B56635"/>
    <w:rsid w:val="00B61682"/>
    <w:rsid w:val="00B62184"/>
    <w:rsid w:val="00B642A9"/>
    <w:rsid w:val="00B64AE5"/>
    <w:rsid w:val="00B71055"/>
    <w:rsid w:val="00B715FF"/>
    <w:rsid w:val="00B71C6D"/>
    <w:rsid w:val="00B73547"/>
    <w:rsid w:val="00B738DF"/>
    <w:rsid w:val="00B73D5F"/>
    <w:rsid w:val="00B750A7"/>
    <w:rsid w:val="00B7588F"/>
    <w:rsid w:val="00B75D79"/>
    <w:rsid w:val="00B75F02"/>
    <w:rsid w:val="00B76F0F"/>
    <w:rsid w:val="00B80FC4"/>
    <w:rsid w:val="00B83545"/>
    <w:rsid w:val="00B91AE7"/>
    <w:rsid w:val="00B92C82"/>
    <w:rsid w:val="00B93A74"/>
    <w:rsid w:val="00B93F44"/>
    <w:rsid w:val="00BA136A"/>
    <w:rsid w:val="00BA485C"/>
    <w:rsid w:val="00BB158D"/>
    <w:rsid w:val="00BB1A84"/>
    <w:rsid w:val="00BB2ABF"/>
    <w:rsid w:val="00BB4CCC"/>
    <w:rsid w:val="00BB5D25"/>
    <w:rsid w:val="00BC4901"/>
    <w:rsid w:val="00BC4A20"/>
    <w:rsid w:val="00BC58FC"/>
    <w:rsid w:val="00BC7835"/>
    <w:rsid w:val="00BC784D"/>
    <w:rsid w:val="00BC79C1"/>
    <w:rsid w:val="00BD0A99"/>
    <w:rsid w:val="00BD0CC1"/>
    <w:rsid w:val="00BD4225"/>
    <w:rsid w:val="00BD6CEF"/>
    <w:rsid w:val="00BE0B29"/>
    <w:rsid w:val="00BE373C"/>
    <w:rsid w:val="00BE3DE6"/>
    <w:rsid w:val="00BE4B6F"/>
    <w:rsid w:val="00BE7A09"/>
    <w:rsid w:val="00BF2D48"/>
    <w:rsid w:val="00BF2FF8"/>
    <w:rsid w:val="00BF4B21"/>
    <w:rsid w:val="00BF5B6C"/>
    <w:rsid w:val="00BF6D8B"/>
    <w:rsid w:val="00C02077"/>
    <w:rsid w:val="00C05ECD"/>
    <w:rsid w:val="00C076E5"/>
    <w:rsid w:val="00C138F5"/>
    <w:rsid w:val="00C152AF"/>
    <w:rsid w:val="00C1568B"/>
    <w:rsid w:val="00C15B67"/>
    <w:rsid w:val="00C161E7"/>
    <w:rsid w:val="00C17395"/>
    <w:rsid w:val="00C20B35"/>
    <w:rsid w:val="00C21320"/>
    <w:rsid w:val="00C21FDB"/>
    <w:rsid w:val="00C23335"/>
    <w:rsid w:val="00C2459D"/>
    <w:rsid w:val="00C26729"/>
    <w:rsid w:val="00C26F86"/>
    <w:rsid w:val="00C27F8B"/>
    <w:rsid w:val="00C31E4D"/>
    <w:rsid w:val="00C324A2"/>
    <w:rsid w:val="00C33C1F"/>
    <w:rsid w:val="00C34119"/>
    <w:rsid w:val="00C3412A"/>
    <w:rsid w:val="00C354FD"/>
    <w:rsid w:val="00C35667"/>
    <w:rsid w:val="00C372C0"/>
    <w:rsid w:val="00C37BF1"/>
    <w:rsid w:val="00C40905"/>
    <w:rsid w:val="00C41AB9"/>
    <w:rsid w:val="00C43C6E"/>
    <w:rsid w:val="00C47100"/>
    <w:rsid w:val="00C511BE"/>
    <w:rsid w:val="00C5678B"/>
    <w:rsid w:val="00C60709"/>
    <w:rsid w:val="00C6231C"/>
    <w:rsid w:val="00C63DFB"/>
    <w:rsid w:val="00C6438E"/>
    <w:rsid w:val="00C66264"/>
    <w:rsid w:val="00C6765A"/>
    <w:rsid w:val="00C72708"/>
    <w:rsid w:val="00C80920"/>
    <w:rsid w:val="00C843D7"/>
    <w:rsid w:val="00C8454C"/>
    <w:rsid w:val="00C84D06"/>
    <w:rsid w:val="00C84DF8"/>
    <w:rsid w:val="00C91326"/>
    <w:rsid w:val="00C91356"/>
    <w:rsid w:val="00C9178E"/>
    <w:rsid w:val="00C94023"/>
    <w:rsid w:val="00C9417F"/>
    <w:rsid w:val="00C957AB"/>
    <w:rsid w:val="00C960CC"/>
    <w:rsid w:val="00CA0326"/>
    <w:rsid w:val="00CA167A"/>
    <w:rsid w:val="00CA218F"/>
    <w:rsid w:val="00CA3EFE"/>
    <w:rsid w:val="00CA5E92"/>
    <w:rsid w:val="00CA6BA0"/>
    <w:rsid w:val="00CA7ED3"/>
    <w:rsid w:val="00CB13BF"/>
    <w:rsid w:val="00CB21A0"/>
    <w:rsid w:val="00CB2CE0"/>
    <w:rsid w:val="00CB4609"/>
    <w:rsid w:val="00CB578C"/>
    <w:rsid w:val="00CB751D"/>
    <w:rsid w:val="00CC12B5"/>
    <w:rsid w:val="00CD00D5"/>
    <w:rsid w:val="00CD197E"/>
    <w:rsid w:val="00CD68BF"/>
    <w:rsid w:val="00CE1FD3"/>
    <w:rsid w:val="00CE2C42"/>
    <w:rsid w:val="00CE62E2"/>
    <w:rsid w:val="00CE63A5"/>
    <w:rsid w:val="00CF18DC"/>
    <w:rsid w:val="00CF3D40"/>
    <w:rsid w:val="00CF456D"/>
    <w:rsid w:val="00D018EB"/>
    <w:rsid w:val="00D04BBD"/>
    <w:rsid w:val="00D06E4F"/>
    <w:rsid w:val="00D070BE"/>
    <w:rsid w:val="00D10130"/>
    <w:rsid w:val="00D10499"/>
    <w:rsid w:val="00D13FE3"/>
    <w:rsid w:val="00D14AF5"/>
    <w:rsid w:val="00D204A7"/>
    <w:rsid w:val="00D20D49"/>
    <w:rsid w:val="00D212EA"/>
    <w:rsid w:val="00D21BE6"/>
    <w:rsid w:val="00D30397"/>
    <w:rsid w:val="00D312BF"/>
    <w:rsid w:val="00D31922"/>
    <w:rsid w:val="00D31BFA"/>
    <w:rsid w:val="00D325D5"/>
    <w:rsid w:val="00D35460"/>
    <w:rsid w:val="00D35DB8"/>
    <w:rsid w:val="00D40301"/>
    <w:rsid w:val="00D40A18"/>
    <w:rsid w:val="00D41F87"/>
    <w:rsid w:val="00D42933"/>
    <w:rsid w:val="00D42B03"/>
    <w:rsid w:val="00D46836"/>
    <w:rsid w:val="00D53E3C"/>
    <w:rsid w:val="00D55862"/>
    <w:rsid w:val="00D573BA"/>
    <w:rsid w:val="00D57510"/>
    <w:rsid w:val="00D63C8F"/>
    <w:rsid w:val="00D6429E"/>
    <w:rsid w:val="00D652D3"/>
    <w:rsid w:val="00D657DC"/>
    <w:rsid w:val="00D6626A"/>
    <w:rsid w:val="00D73803"/>
    <w:rsid w:val="00D746FE"/>
    <w:rsid w:val="00D7509E"/>
    <w:rsid w:val="00D75109"/>
    <w:rsid w:val="00D762B7"/>
    <w:rsid w:val="00D80A9F"/>
    <w:rsid w:val="00D81F58"/>
    <w:rsid w:val="00D82D90"/>
    <w:rsid w:val="00D84658"/>
    <w:rsid w:val="00D84FE9"/>
    <w:rsid w:val="00D90200"/>
    <w:rsid w:val="00D92DB1"/>
    <w:rsid w:val="00D92E42"/>
    <w:rsid w:val="00D934D9"/>
    <w:rsid w:val="00D93F95"/>
    <w:rsid w:val="00D951BA"/>
    <w:rsid w:val="00DA5582"/>
    <w:rsid w:val="00DA5DB1"/>
    <w:rsid w:val="00DA5FF0"/>
    <w:rsid w:val="00DA67B2"/>
    <w:rsid w:val="00DB1175"/>
    <w:rsid w:val="00DB18C0"/>
    <w:rsid w:val="00DB2560"/>
    <w:rsid w:val="00DB26D1"/>
    <w:rsid w:val="00DB3D19"/>
    <w:rsid w:val="00DB3FD6"/>
    <w:rsid w:val="00DC1EF1"/>
    <w:rsid w:val="00DC36B7"/>
    <w:rsid w:val="00DC50BF"/>
    <w:rsid w:val="00DD0509"/>
    <w:rsid w:val="00DD1D91"/>
    <w:rsid w:val="00DD282A"/>
    <w:rsid w:val="00DD601F"/>
    <w:rsid w:val="00DE0BCE"/>
    <w:rsid w:val="00DE1F42"/>
    <w:rsid w:val="00DE27F6"/>
    <w:rsid w:val="00DE3E24"/>
    <w:rsid w:val="00DE6DD5"/>
    <w:rsid w:val="00DE6FCE"/>
    <w:rsid w:val="00DF03FA"/>
    <w:rsid w:val="00DF0547"/>
    <w:rsid w:val="00DF079A"/>
    <w:rsid w:val="00DF2950"/>
    <w:rsid w:val="00DF590A"/>
    <w:rsid w:val="00DF5E27"/>
    <w:rsid w:val="00E000A6"/>
    <w:rsid w:val="00E02BDE"/>
    <w:rsid w:val="00E02C48"/>
    <w:rsid w:val="00E03DE0"/>
    <w:rsid w:val="00E0699F"/>
    <w:rsid w:val="00E10E3C"/>
    <w:rsid w:val="00E124FC"/>
    <w:rsid w:val="00E125B6"/>
    <w:rsid w:val="00E133BA"/>
    <w:rsid w:val="00E13A11"/>
    <w:rsid w:val="00E161E7"/>
    <w:rsid w:val="00E1725C"/>
    <w:rsid w:val="00E17931"/>
    <w:rsid w:val="00E20130"/>
    <w:rsid w:val="00E20C7F"/>
    <w:rsid w:val="00E233CD"/>
    <w:rsid w:val="00E253D0"/>
    <w:rsid w:val="00E25A30"/>
    <w:rsid w:val="00E25C35"/>
    <w:rsid w:val="00E27519"/>
    <w:rsid w:val="00E30159"/>
    <w:rsid w:val="00E311F8"/>
    <w:rsid w:val="00E3276E"/>
    <w:rsid w:val="00E327B5"/>
    <w:rsid w:val="00E33F20"/>
    <w:rsid w:val="00E34245"/>
    <w:rsid w:val="00E342E5"/>
    <w:rsid w:val="00E347A8"/>
    <w:rsid w:val="00E3553E"/>
    <w:rsid w:val="00E36434"/>
    <w:rsid w:val="00E37158"/>
    <w:rsid w:val="00E379C5"/>
    <w:rsid w:val="00E41E85"/>
    <w:rsid w:val="00E43294"/>
    <w:rsid w:val="00E46B19"/>
    <w:rsid w:val="00E47682"/>
    <w:rsid w:val="00E51528"/>
    <w:rsid w:val="00E51BE7"/>
    <w:rsid w:val="00E55A0D"/>
    <w:rsid w:val="00E570FC"/>
    <w:rsid w:val="00E618C1"/>
    <w:rsid w:val="00E63431"/>
    <w:rsid w:val="00E6379F"/>
    <w:rsid w:val="00E640A8"/>
    <w:rsid w:val="00E641B8"/>
    <w:rsid w:val="00E673A1"/>
    <w:rsid w:val="00E7148C"/>
    <w:rsid w:val="00E71BC2"/>
    <w:rsid w:val="00E80661"/>
    <w:rsid w:val="00E824BA"/>
    <w:rsid w:val="00E82ADE"/>
    <w:rsid w:val="00E839ED"/>
    <w:rsid w:val="00E858BF"/>
    <w:rsid w:val="00E87175"/>
    <w:rsid w:val="00E90FEA"/>
    <w:rsid w:val="00E9299F"/>
    <w:rsid w:val="00E92E67"/>
    <w:rsid w:val="00E9349C"/>
    <w:rsid w:val="00EA1A81"/>
    <w:rsid w:val="00EA222D"/>
    <w:rsid w:val="00EA4061"/>
    <w:rsid w:val="00EA540C"/>
    <w:rsid w:val="00EA57F5"/>
    <w:rsid w:val="00EA6465"/>
    <w:rsid w:val="00EB3322"/>
    <w:rsid w:val="00EB4833"/>
    <w:rsid w:val="00EB6829"/>
    <w:rsid w:val="00EB6DE2"/>
    <w:rsid w:val="00EB7A7A"/>
    <w:rsid w:val="00EC0B1B"/>
    <w:rsid w:val="00EC1C01"/>
    <w:rsid w:val="00EC1CA5"/>
    <w:rsid w:val="00EC270C"/>
    <w:rsid w:val="00EC2DBA"/>
    <w:rsid w:val="00EC4D61"/>
    <w:rsid w:val="00EC7921"/>
    <w:rsid w:val="00ED1FBF"/>
    <w:rsid w:val="00ED2FFE"/>
    <w:rsid w:val="00ED58D7"/>
    <w:rsid w:val="00ED5B5E"/>
    <w:rsid w:val="00EE2A91"/>
    <w:rsid w:val="00EE2B90"/>
    <w:rsid w:val="00EF2057"/>
    <w:rsid w:val="00EF252E"/>
    <w:rsid w:val="00EF350B"/>
    <w:rsid w:val="00EF38D1"/>
    <w:rsid w:val="00F01870"/>
    <w:rsid w:val="00F02642"/>
    <w:rsid w:val="00F02E1C"/>
    <w:rsid w:val="00F03EF1"/>
    <w:rsid w:val="00F05615"/>
    <w:rsid w:val="00F06A36"/>
    <w:rsid w:val="00F06B87"/>
    <w:rsid w:val="00F07255"/>
    <w:rsid w:val="00F11234"/>
    <w:rsid w:val="00F118F3"/>
    <w:rsid w:val="00F121D8"/>
    <w:rsid w:val="00F14591"/>
    <w:rsid w:val="00F2157E"/>
    <w:rsid w:val="00F22D93"/>
    <w:rsid w:val="00F232EF"/>
    <w:rsid w:val="00F23EA3"/>
    <w:rsid w:val="00F331F8"/>
    <w:rsid w:val="00F33F39"/>
    <w:rsid w:val="00F35B78"/>
    <w:rsid w:val="00F35D50"/>
    <w:rsid w:val="00F36D96"/>
    <w:rsid w:val="00F4401C"/>
    <w:rsid w:val="00F46F2F"/>
    <w:rsid w:val="00F523D7"/>
    <w:rsid w:val="00F5298D"/>
    <w:rsid w:val="00F55425"/>
    <w:rsid w:val="00F55D0F"/>
    <w:rsid w:val="00F62ABF"/>
    <w:rsid w:val="00F62E73"/>
    <w:rsid w:val="00F66387"/>
    <w:rsid w:val="00F73671"/>
    <w:rsid w:val="00F737B8"/>
    <w:rsid w:val="00F749BC"/>
    <w:rsid w:val="00F756D3"/>
    <w:rsid w:val="00F7641B"/>
    <w:rsid w:val="00F80F51"/>
    <w:rsid w:val="00F85B99"/>
    <w:rsid w:val="00F9048A"/>
    <w:rsid w:val="00F90CF9"/>
    <w:rsid w:val="00F90F03"/>
    <w:rsid w:val="00F966DC"/>
    <w:rsid w:val="00F970AE"/>
    <w:rsid w:val="00F97114"/>
    <w:rsid w:val="00FA00D6"/>
    <w:rsid w:val="00FA12DB"/>
    <w:rsid w:val="00FA4CBD"/>
    <w:rsid w:val="00FA7569"/>
    <w:rsid w:val="00FB053E"/>
    <w:rsid w:val="00FB3468"/>
    <w:rsid w:val="00FB34CC"/>
    <w:rsid w:val="00FB3E8E"/>
    <w:rsid w:val="00FB542C"/>
    <w:rsid w:val="00FB5497"/>
    <w:rsid w:val="00FC2BCD"/>
    <w:rsid w:val="00FC490C"/>
    <w:rsid w:val="00FC5BC5"/>
    <w:rsid w:val="00FC6118"/>
    <w:rsid w:val="00FD10F4"/>
    <w:rsid w:val="00FD430B"/>
    <w:rsid w:val="00FD4AA1"/>
    <w:rsid w:val="00FD7EC7"/>
    <w:rsid w:val="00FE0677"/>
    <w:rsid w:val="00FE2204"/>
    <w:rsid w:val="00FE54AB"/>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rdn.bc.ca/cms/wpattachments/wpID2040atID3338.pd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svg"/><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6.jpeg"/><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www.homedepot.com/p/Husky-9-in-Stainless-Steel-Bulb-Planter-GD210314/317436441" TargetMode="External"/><Relationship Id="rId28" Type="http://schemas.openxmlformats.org/officeDocument/2006/relationships/image" Target="media/image12.sv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customXml/itemProps2.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9692EB1-2D57-4C59-84CC-E143DC81464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3225</TotalTime>
  <Pages>22</Pages>
  <Words>20491</Words>
  <Characters>116802</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278</cp:revision>
  <dcterms:created xsi:type="dcterms:W3CDTF">2023-04-08T20:14:00Z</dcterms:created>
  <dcterms:modified xsi:type="dcterms:W3CDTF">2023-04-15T17:53:00Z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zotero-version="6.0.23"&gt;&lt;session id="gJIfka7j"/&gt;&lt;style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