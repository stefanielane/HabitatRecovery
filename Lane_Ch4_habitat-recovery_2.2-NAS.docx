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3AB72" w14:textId="5C8CBC6F" w:rsidR="001730B9" w:rsidRPr="001C0EEC" w:rsidRDefault="001273D4" w:rsidP="001273D4">
      <w:pPr>
        <w:pStyle w:val="Heading1"/>
        <w:rPr>
          <w:rFonts w:asciiTheme="minorHAnsi" w:hAnsiTheme="minorHAnsi" w:cstheme="minorHAnsi"/>
          <w:b/>
          <w:bCs/>
          <w:sz w:val="24"/>
          <w:szCs w:val="24"/>
        </w:rPr>
      </w:pPr>
      <w:r w:rsidRPr="001C0EEC">
        <w:rPr>
          <w:rFonts w:asciiTheme="minorHAnsi" w:hAnsiTheme="minorHAnsi" w:cstheme="minorHAnsi"/>
          <w:b/>
          <w:bCs/>
          <w:sz w:val="24"/>
          <w:szCs w:val="24"/>
        </w:rPr>
        <w:t>Introduction</w:t>
      </w:r>
    </w:p>
    <w:p w14:paraId="0EC94596" w14:textId="1181DB3A" w:rsidR="00D10130" w:rsidRPr="001C0EEC" w:rsidRDefault="00B24D82" w:rsidP="001C0EEC">
      <w:pPr>
        <w:pStyle w:val="ListParagraph"/>
        <w:ind w:left="0" w:firstLine="720"/>
        <w:rPr>
          <w:rFonts w:cstheme="minorHAnsi"/>
          <w:sz w:val="24"/>
          <w:szCs w:val="24"/>
        </w:rPr>
      </w:pPr>
      <w:r w:rsidRPr="001C0EEC">
        <w:rPr>
          <w:rFonts w:cstheme="minorHAnsi"/>
          <w:sz w:val="24"/>
          <w:szCs w:val="24"/>
        </w:rPr>
        <w:t>Estuaries</w:t>
      </w:r>
      <w:r w:rsidR="00CA218F" w:rsidRPr="001C0EEC">
        <w:rPr>
          <w:rFonts w:cstheme="minorHAnsi"/>
          <w:sz w:val="24"/>
          <w:szCs w:val="24"/>
        </w:rPr>
        <w:t xml:space="preserve"> around the world</w:t>
      </w:r>
      <w:r w:rsidRPr="001C0EEC">
        <w:rPr>
          <w:rFonts w:cstheme="minorHAnsi"/>
          <w:sz w:val="24"/>
          <w:szCs w:val="24"/>
        </w:rPr>
        <w:t xml:space="preserve"> are under cumulative stress</w:t>
      </w:r>
      <w:r w:rsidR="00CA218F" w:rsidRPr="001C0EEC">
        <w:rPr>
          <w:rFonts w:cstheme="minorHAnsi"/>
          <w:sz w:val="24"/>
          <w:szCs w:val="24"/>
        </w:rPr>
        <w:t xml:space="preserve"> from a variety of natural and anthropogenic </w:t>
      </w:r>
      <w:r w:rsidR="00094EEB">
        <w:rPr>
          <w:rFonts w:cstheme="minorHAnsi"/>
          <w:sz w:val="24"/>
          <w:szCs w:val="24"/>
        </w:rPr>
        <w:t>disturbance</w:t>
      </w:r>
      <w:r w:rsidR="00A94394">
        <w:rPr>
          <w:rFonts w:cstheme="minorHAnsi"/>
          <w:sz w:val="24"/>
          <w:szCs w:val="24"/>
        </w:rPr>
        <w:t>s, which may occur</w:t>
      </w:r>
      <w:r w:rsidR="00A8597B" w:rsidRPr="001C0EEC">
        <w:rPr>
          <w:rFonts w:cstheme="minorHAnsi"/>
          <w:sz w:val="24"/>
          <w:szCs w:val="24"/>
        </w:rPr>
        <w:t xml:space="preserve"> </w:t>
      </w:r>
      <w:r w:rsidR="006559D5" w:rsidRPr="001C0EEC">
        <w:rPr>
          <w:rFonts w:cstheme="minorHAnsi"/>
          <w:sz w:val="24"/>
          <w:szCs w:val="24"/>
        </w:rPr>
        <w:t>over</w:t>
      </w:r>
      <w:r w:rsidR="00A8597B" w:rsidRPr="001C0EEC">
        <w:rPr>
          <w:rFonts w:cstheme="minorHAnsi"/>
          <w:sz w:val="24"/>
          <w:szCs w:val="24"/>
        </w:rPr>
        <w:t xml:space="preserve"> short or sustained periods</w:t>
      </w:r>
      <w:r w:rsidR="006559D5" w:rsidRPr="001C0EEC">
        <w:rPr>
          <w:rFonts w:cstheme="minorHAnsi"/>
          <w:sz w:val="24"/>
          <w:szCs w:val="24"/>
        </w:rPr>
        <w:t xml:space="preserve"> of time</w:t>
      </w:r>
      <w:r w:rsidR="0038499B">
        <w:rPr>
          <w:rFonts w:cstheme="minorHAnsi"/>
          <w:sz w:val="24"/>
          <w:szCs w:val="24"/>
        </w:rPr>
        <w:t xml:space="preserve">. </w:t>
      </w:r>
      <w:r w:rsidR="008F2B50">
        <w:rPr>
          <w:rFonts w:cstheme="minorHAnsi"/>
          <w:sz w:val="24"/>
          <w:szCs w:val="24"/>
        </w:rPr>
        <w:t xml:space="preserve">Sources of </w:t>
      </w:r>
      <w:r w:rsidR="00710D21">
        <w:rPr>
          <w:rFonts w:cstheme="minorHAnsi"/>
          <w:sz w:val="24"/>
          <w:szCs w:val="24"/>
        </w:rPr>
        <w:t xml:space="preserve">these </w:t>
      </w:r>
      <w:r w:rsidR="008F2B50">
        <w:rPr>
          <w:rFonts w:cstheme="minorHAnsi"/>
          <w:sz w:val="24"/>
          <w:szCs w:val="24"/>
        </w:rPr>
        <w:t xml:space="preserve">stressors may </w:t>
      </w:r>
      <w:r w:rsidR="00D312BF">
        <w:rPr>
          <w:rFonts w:cstheme="minorHAnsi"/>
          <w:sz w:val="24"/>
          <w:szCs w:val="24"/>
        </w:rPr>
        <w:t>occur on</w:t>
      </w:r>
      <w:r w:rsidR="0038499B">
        <w:rPr>
          <w:rFonts w:cstheme="minorHAnsi"/>
          <w:sz w:val="24"/>
          <w:szCs w:val="24"/>
        </w:rPr>
        <w:t xml:space="preserve"> a variety of</w:t>
      </w:r>
      <w:r w:rsidR="008F2B50">
        <w:rPr>
          <w:rFonts w:cstheme="minorHAnsi"/>
          <w:sz w:val="24"/>
          <w:szCs w:val="24"/>
        </w:rPr>
        <w:t xml:space="preserve"> </w:t>
      </w:r>
      <w:r w:rsidR="0038499B">
        <w:rPr>
          <w:rFonts w:cstheme="minorHAnsi"/>
          <w:sz w:val="24"/>
          <w:szCs w:val="24"/>
        </w:rPr>
        <w:t xml:space="preserve">spatial and temporal </w:t>
      </w:r>
      <w:r w:rsidR="00E87175" w:rsidRPr="001C0EEC">
        <w:rPr>
          <w:rFonts w:cstheme="minorHAnsi"/>
          <w:sz w:val="24"/>
          <w:szCs w:val="24"/>
        </w:rPr>
        <w:t xml:space="preserve">scales, </w:t>
      </w:r>
      <w:r w:rsidR="0038499B">
        <w:rPr>
          <w:rFonts w:cstheme="minorHAnsi"/>
          <w:sz w:val="24"/>
          <w:szCs w:val="24"/>
        </w:rPr>
        <w:t>from</w:t>
      </w:r>
      <w:r w:rsidR="00013F5A" w:rsidRPr="001C0EEC">
        <w:rPr>
          <w:rFonts w:cstheme="minorHAnsi"/>
          <w:sz w:val="24"/>
          <w:szCs w:val="24"/>
        </w:rPr>
        <w:t xml:space="preserve"> extensive conversion of estuarine floodplain </w:t>
      </w:r>
      <w:r w:rsidR="0038499B">
        <w:rPr>
          <w:rFonts w:cstheme="minorHAnsi"/>
          <w:sz w:val="24"/>
          <w:szCs w:val="24"/>
        </w:rPr>
        <w:t>for</w:t>
      </w:r>
      <w:r w:rsidR="0038499B" w:rsidRPr="001C0EEC">
        <w:rPr>
          <w:rFonts w:cstheme="minorHAnsi"/>
          <w:sz w:val="24"/>
          <w:szCs w:val="24"/>
        </w:rPr>
        <w:t xml:space="preserve"> </w:t>
      </w:r>
      <w:r w:rsidR="00013F5A" w:rsidRPr="001C0EEC">
        <w:rPr>
          <w:rFonts w:cstheme="minorHAnsi"/>
          <w:sz w:val="24"/>
          <w:szCs w:val="24"/>
        </w:rPr>
        <w:t xml:space="preserve">municipal and industrial use </w:t>
      </w:r>
      <w:r w:rsidR="00013F5A" w:rsidRPr="001C0EEC">
        <w:rPr>
          <w:rFonts w:cstheme="minorHAnsi"/>
          <w:sz w:val="24"/>
          <w:szCs w:val="24"/>
        </w:rPr>
        <w:fldChar w:fldCharType="begin"/>
      </w:r>
      <w:r w:rsidR="00013F5A" w:rsidRPr="001C0EEC">
        <w:rPr>
          <w:rFonts w:cstheme="minorHAnsi"/>
          <w:sz w:val="24"/>
          <w:szCs w:val="24"/>
        </w:rPr>
        <w:instrText xml:space="preserve"> ADDIN ZOTERO_ITEM CSL_CITATION {"citationID":"0m9bp5JH","properties":{"formattedCitation":"(Finn et al., 2021)","plainCitation":"(Finn et al., 2021)","noteIndex":0},"citationItems":[{"id":2606,"uris":["http://zotero.org/users/6092945/items/WDJBGYMR"],"itemData":{"id":2606,"type":"article-journal","abstract":"Loss of connectivity caused by anthropogenic barriers is a key threat for migratory freshwater species. The anadromous life history of salmonids means that barriers on streams can decrease the amount of habitat available for spawning and rearing. To set appropriate targets for restoration, it is important to know how different populations have been impacted in terms of the location and extent of historically available habitat that has been lost or has become inaccessible. Using mapped and predicted barriers to fish passage in streams and diking infrastructure, the amount of both floodplain and linear stream habitat that remains accessible today was estimated for 14 populations of salmon in the Lower Fraser River, British Columbia, Canada’s most productive salmon river. To place these estimates within a historical context, the floodplain area was estimated using vegetation records from the 1850s, and lost streams were estimated using a digital elevation model-derived stream network. To bolster areas where little mapping has been done, current barrier data were used to predict locations likely to have barriers. Accessibility to floodplain was poor across the entire region with only 15% of the historical floodplain remaining accessible. Linear stream habitat ranged in accessibility from 28% to 99% across populations based on mapped barriers. Inclusion of predicted barriers revealed an additional 33 km of potentially inaccessible stream habitat and the modeled stream network located approximately 1700 km of stream length that has been completely lost. Comparing habitat accessibility and barrier density against the assessed status of populations revealed insights useful for understanding the impact of barriers on spawning and rearing and guiding the allocation of restoration effort. Applying methods for addressing missing data, such as lost streams and unmapped barriers, was essential for estimating the accessibility of habitat within a historical context. While much emphasis has been placed on the role of marine conditions in wild Pacific salmon recovery, the magnitude of habitat loss in the Fraser cannot be ignored and suggests it is a major driver of observed salmon declines.","container-title":"Ecosphere","DOI":"10.1002/ecs2.3646","ISSN":"2150-8925","issue":"7","language":"en","note":"_eprint: https://onlinelibrary.wiley.com/doi/pdf/10.1002/ecs2.3646","page":"e03646","source":"Wiley Online Library","title":"Quantifying lost and inaccessible habitat for Pacific salmon in Canada’s Lower Fraser River","volume":"12","author":[{"family":"Finn","given":"Riley J. R."},{"family":"Chalifour","given":"Lia"},{"family":"Gergel","given":"Sarah E."},{"family":"Hinch","given":"Scott G."},{"family":"Scott","given":"David C."},{"family":"Martin","given":"Tara G."}],"issued":{"date-parts":[["2021"]]}}}],"schema":"https://github.com/citation-style-language/schema/raw/master/csl-citation.json"} </w:instrText>
      </w:r>
      <w:r w:rsidR="00013F5A" w:rsidRPr="001C0EEC">
        <w:rPr>
          <w:rFonts w:cstheme="minorHAnsi"/>
          <w:sz w:val="24"/>
          <w:szCs w:val="24"/>
        </w:rPr>
        <w:fldChar w:fldCharType="separate"/>
      </w:r>
      <w:r w:rsidR="00013F5A" w:rsidRPr="001C0EEC">
        <w:rPr>
          <w:rFonts w:ascii="Calibri" w:hAnsi="Calibri" w:cs="Calibri"/>
          <w:sz w:val="24"/>
        </w:rPr>
        <w:t>(Finn et al., 2021)</w:t>
      </w:r>
      <w:r w:rsidR="00013F5A" w:rsidRPr="001C0EEC">
        <w:rPr>
          <w:rFonts w:cstheme="minorHAnsi"/>
          <w:sz w:val="24"/>
          <w:szCs w:val="24"/>
        </w:rPr>
        <w:fldChar w:fldCharType="end"/>
      </w:r>
      <w:r w:rsidR="008F2B50">
        <w:rPr>
          <w:rFonts w:cstheme="minorHAnsi"/>
          <w:sz w:val="24"/>
          <w:szCs w:val="24"/>
        </w:rPr>
        <w:t xml:space="preserve">, </w:t>
      </w:r>
      <w:r w:rsidR="0038499B">
        <w:rPr>
          <w:rFonts w:cstheme="minorHAnsi"/>
          <w:sz w:val="24"/>
          <w:szCs w:val="24"/>
        </w:rPr>
        <w:t>to</w:t>
      </w:r>
      <w:r w:rsidR="008F2B50">
        <w:rPr>
          <w:rFonts w:cstheme="minorHAnsi"/>
          <w:sz w:val="24"/>
          <w:szCs w:val="24"/>
        </w:rPr>
        <w:t xml:space="preserve"> local disturbances such as </w:t>
      </w:r>
      <w:r w:rsidR="00306915">
        <w:rPr>
          <w:rFonts w:cstheme="minorHAnsi"/>
          <w:sz w:val="24"/>
          <w:szCs w:val="24"/>
        </w:rPr>
        <w:t xml:space="preserve">scouring events during storms or tidal </w:t>
      </w:r>
      <w:r w:rsidR="00306915" w:rsidRPr="00CD00D5">
        <w:rPr>
          <w:rFonts w:cstheme="minorHAnsi"/>
          <w:sz w:val="24"/>
          <w:szCs w:val="24"/>
        </w:rPr>
        <w:t xml:space="preserve">surges </w:t>
      </w:r>
      <w:r w:rsidR="00C31E4D" w:rsidRPr="007831B0">
        <w:rPr>
          <w:rFonts w:cstheme="minorHAnsi"/>
          <w:sz w:val="24"/>
          <w:szCs w:val="24"/>
        </w:rPr>
        <w:fldChar w:fldCharType="begin"/>
      </w:r>
      <w:r w:rsidR="00C31E4D" w:rsidRPr="007831B0">
        <w:rPr>
          <w:rFonts w:cstheme="minorHAnsi"/>
          <w:sz w:val="24"/>
          <w:szCs w:val="24"/>
        </w:rPr>
        <w:instrText xml:space="preserve"> ADDIN ZOTERO_ITEM CSL_CITATION {"citationID":"I6dZpupR","properties":{"formattedCitation":"(Pasternack, 2009)","plainCitation":"(Pasternack, 2009)","noteIndex":0},"citationItems":[{"id":396,"uris":["http://zotero.org/users/6092945/items/S2AD5CNH"],"itemData":{"id":396,"type":"chapter","abstract":"Tidal freshwater wetlands are relatively young landforms on the Earth’s surface that can change\ndramatically over a few years to decades in response to natural events and societal impacts on watershed\nand estuaries. Landscape position and the time scale of interest are the critical factors that may be used to understand the physical dynamics of these systems. According to landscape position, there exist deltaic and\nfringing wetland varieties with associated characteristic regimes. Based on sediment coring studies, deltaic systems tend to be less than 300 years old, while fringing ones are less than 5000 years old. According to time scale, watershed and estuarine processes influence tidal freshwater wetlands at different frequencies. Detailed process studies over hourly to millennial time scales have revealed how these landforms change. Whereas tides and wind-driven waves in an estuary may have the strength to change a wetland at a higher frequency, they are held in check by the lower frequency of sediment delivery from the uplands under natural conditions. However, historic land clearance, intensive agriculture, and modern urbanization common to coastal regions around the world have fundamentally altered the relative sediment supply for\ntidal freshwater wetlands in ways that do not match natural biological rhythms. Therefore, wetland\nmanagers should be prepared for their systems to change abruptly and frequently.","container-title":"Tidal Freshwater Wetlands","event-place":"Leiden, The Netherlands","language":"en","page":"31-40","publisher":"Backhuys Publishers","publisher-place":"Leiden, The Netherlands","source":"Zotero","title":"Chapter 3. Hydrogeomorphology and sedimentation in tidal freshwater wetlands","author":[{"family":"Pasternack","given":"Gregory B"}],"editor":[{"family":"Barendregt","given":"A."},{"family":"Whigham","given":"D.F."},{"family":"Baldwin","given":"A.H."}],"issued":{"date-parts":[["2009"]]}}}],"schema":"https://github.com/citation-style-language/schema/raw/master/csl-citation.json"} </w:instrText>
      </w:r>
      <w:r w:rsidR="00C31E4D" w:rsidRPr="007831B0">
        <w:rPr>
          <w:rFonts w:cstheme="minorHAnsi"/>
          <w:sz w:val="24"/>
          <w:szCs w:val="24"/>
        </w:rPr>
        <w:fldChar w:fldCharType="separate"/>
      </w:r>
      <w:r w:rsidR="00C31E4D" w:rsidRPr="007831B0">
        <w:rPr>
          <w:rFonts w:ascii="Calibri" w:hAnsi="Calibri" w:cs="Calibri"/>
          <w:sz w:val="24"/>
        </w:rPr>
        <w:t>(Pasternack, 2009)</w:t>
      </w:r>
      <w:r w:rsidR="00C31E4D" w:rsidRPr="007831B0">
        <w:rPr>
          <w:rFonts w:cstheme="minorHAnsi"/>
          <w:sz w:val="24"/>
          <w:szCs w:val="24"/>
        </w:rPr>
        <w:fldChar w:fldCharType="end"/>
      </w:r>
      <w:r w:rsidR="001422C8" w:rsidRPr="00CD00D5">
        <w:rPr>
          <w:rFonts w:cstheme="minorHAnsi"/>
          <w:sz w:val="24"/>
          <w:szCs w:val="24"/>
        </w:rPr>
        <w:t>.</w:t>
      </w:r>
      <w:r w:rsidR="00D10130" w:rsidRPr="00CD00D5">
        <w:rPr>
          <w:rFonts w:cstheme="minorHAnsi"/>
          <w:sz w:val="24"/>
          <w:szCs w:val="24"/>
        </w:rPr>
        <w:t>These</w:t>
      </w:r>
      <w:r w:rsidR="00D10130">
        <w:rPr>
          <w:rFonts w:cstheme="minorHAnsi"/>
          <w:sz w:val="24"/>
          <w:szCs w:val="24"/>
        </w:rPr>
        <w:t xml:space="preserve"> cumulative impacts </w:t>
      </w:r>
      <w:r w:rsidR="009F4A30">
        <w:rPr>
          <w:rFonts w:cstheme="minorHAnsi"/>
          <w:sz w:val="24"/>
          <w:szCs w:val="24"/>
        </w:rPr>
        <w:t>can have</w:t>
      </w:r>
      <w:r w:rsidR="006423F3">
        <w:rPr>
          <w:rFonts w:cstheme="minorHAnsi"/>
          <w:sz w:val="24"/>
          <w:szCs w:val="24"/>
        </w:rPr>
        <w:t xml:space="preserve"> negative</w:t>
      </w:r>
      <w:r w:rsidR="009F4A30">
        <w:rPr>
          <w:rFonts w:cstheme="minorHAnsi"/>
          <w:sz w:val="24"/>
          <w:szCs w:val="24"/>
        </w:rPr>
        <w:t xml:space="preserve"> consequences </w:t>
      </w:r>
      <w:r w:rsidR="00E87175">
        <w:rPr>
          <w:rFonts w:cstheme="minorHAnsi"/>
          <w:sz w:val="24"/>
          <w:szCs w:val="24"/>
        </w:rPr>
        <w:t xml:space="preserve">on plant communities comprising estuarine habitat, </w:t>
      </w:r>
      <w:r w:rsidR="009F4A30">
        <w:rPr>
          <w:rFonts w:cstheme="minorHAnsi"/>
          <w:sz w:val="24"/>
          <w:szCs w:val="24"/>
        </w:rPr>
        <w:t>such as</w:t>
      </w:r>
      <w:r w:rsidR="00481225" w:rsidRPr="001C0EEC">
        <w:rPr>
          <w:rFonts w:cstheme="minorHAnsi"/>
          <w:sz w:val="24"/>
          <w:szCs w:val="24"/>
        </w:rPr>
        <w:t xml:space="preserve"> </w:t>
      </w:r>
      <w:r w:rsidR="001E25F1">
        <w:rPr>
          <w:rFonts w:cstheme="minorHAnsi"/>
          <w:sz w:val="24"/>
          <w:szCs w:val="24"/>
        </w:rPr>
        <w:t xml:space="preserve">native species </w:t>
      </w:r>
      <w:r w:rsidR="00481225" w:rsidRPr="001C0EEC">
        <w:rPr>
          <w:rFonts w:cstheme="minorHAnsi"/>
          <w:sz w:val="24"/>
          <w:szCs w:val="24"/>
        </w:rPr>
        <w:t>b</w:t>
      </w:r>
      <w:r w:rsidR="00A70C9C" w:rsidRPr="001C0EEC">
        <w:rPr>
          <w:rFonts w:cstheme="minorHAnsi"/>
          <w:sz w:val="24"/>
          <w:szCs w:val="24"/>
        </w:rPr>
        <w:t>io</w:t>
      </w:r>
      <w:r w:rsidR="00E17931">
        <w:rPr>
          <w:rFonts w:cstheme="minorHAnsi"/>
          <w:sz w:val="24"/>
          <w:szCs w:val="24"/>
        </w:rPr>
        <w:t>diversity</w:t>
      </w:r>
      <w:r w:rsidR="00A70C9C" w:rsidRPr="001C0EEC">
        <w:rPr>
          <w:rFonts w:cstheme="minorHAnsi"/>
          <w:sz w:val="24"/>
          <w:szCs w:val="24"/>
        </w:rPr>
        <w:t xml:space="preserve"> loss</w:t>
      </w:r>
      <w:r w:rsidR="0008623A">
        <w:rPr>
          <w:rFonts w:cstheme="minorHAnsi"/>
          <w:sz w:val="24"/>
          <w:szCs w:val="24"/>
        </w:rPr>
        <w:t xml:space="preserve"> or</w:t>
      </w:r>
      <w:r w:rsidR="00AA27CE" w:rsidRPr="001C0EEC">
        <w:rPr>
          <w:rFonts w:cstheme="minorHAnsi"/>
          <w:sz w:val="24"/>
          <w:szCs w:val="24"/>
        </w:rPr>
        <w:t xml:space="preserve"> species</w:t>
      </w:r>
      <w:r w:rsidR="00A70C9C" w:rsidRPr="001C0EEC">
        <w:rPr>
          <w:rFonts w:cstheme="minorHAnsi"/>
          <w:sz w:val="24"/>
          <w:szCs w:val="24"/>
        </w:rPr>
        <w:t xml:space="preserve"> homogenization</w:t>
      </w:r>
      <w:r w:rsidR="00AA27CE" w:rsidRPr="001C0EEC">
        <w:rPr>
          <w:rFonts w:cstheme="minorHAnsi"/>
          <w:sz w:val="24"/>
          <w:szCs w:val="24"/>
        </w:rPr>
        <w:t>,</w:t>
      </w:r>
      <w:r w:rsidR="009F4A30">
        <w:rPr>
          <w:rFonts w:cstheme="minorHAnsi"/>
          <w:sz w:val="24"/>
          <w:szCs w:val="24"/>
        </w:rPr>
        <w:t xml:space="preserve"> </w:t>
      </w:r>
      <w:r w:rsidR="0008623A">
        <w:rPr>
          <w:rFonts w:cstheme="minorHAnsi"/>
          <w:sz w:val="24"/>
          <w:szCs w:val="24"/>
        </w:rPr>
        <w:t>leading to altered community structure and functional processes</w:t>
      </w:r>
      <w:r w:rsidR="00EC270C">
        <w:rPr>
          <w:rFonts w:cstheme="minorHAnsi"/>
          <w:sz w:val="24"/>
          <w:szCs w:val="24"/>
        </w:rPr>
        <w:t xml:space="preserve"> </w:t>
      </w:r>
      <w:r w:rsidR="00EC270C">
        <w:rPr>
          <w:rFonts w:cstheme="minorHAnsi"/>
          <w:sz w:val="24"/>
          <w:szCs w:val="24"/>
        </w:rPr>
        <w:fldChar w:fldCharType="begin"/>
      </w:r>
      <w:r w:rsidR="00F22D93">
        <w:rPr>
          <w:rFonts w:cstheme="minorHAnsi"/>
          <w:sz w:val="24"/>
          <w:szCs w:val="24"/>
        </w:rPr>
        <w:instrText xml:space="preserve"> ADDIN ZOTERO_ITEM CSL_CITATION {"citationID":"sV5ThICr","properties":{"formattedCitation":"(Price et al., 2020; Simberloff et al., 2013)","plainCitation":"(Price et al., 2020; Simberloff et al., 2013)","noteIndex":0},"citationItems":[{"id":2373,"uris":["http://zotero.org/users/6092945/items/8VUGR5K6"],"itemData":{"id":2373,"type":"article-journal","abstract":"Biotic homogenization (BH), the process by which β-diversity erodes, is suspected to be severe among plant communities due to widespread anthropogenic disturbances. However, few studies have directly linked anthropogenic disturbance with patterns of BH. The US National Wetlands Condition Assessment (NWCA) provides an opportunity to investigate patterns of β-diversity related to anthropogenic disturbances.","container-title":"Landscape Ecology","DOI":"10.1007/s10980-020-00978-x","ISSN":"1572-9761","issue":"3","journalAbbreviation":"Landscape Ecol","language":"en","page":"779-792","source":"Springer Link","title":"Biotic homogenization of wetland vegetation in the conterminous United States driven by Phalaris arundinacea and anthropogenic disturbance","volume":"35","author":[{"family":"Price","given":"Edward P. F."},{"family":"Spyreas","given":"Greg"},{"family":"Matthews","given":"Jeffrey W."}],"issued":{"date-parts":[["2020",3,1]]}}},{"id":134,"uris":["http://zotero.org/users/6092945/items/RI7HTIUM"],"itemData":{"id":134,"type":"article-journal","abstract":"Study of the impacts of biological invasions, a pervasive component of global change, has generated remarkable understanding of the mechanisms and consequences of the spread of introduced populations. The growing field of invasion science, poised at a crossroads where ecology, social sciences, resource management, and public perception meet, is increasingly exposed to critical scrutiny from several perspectives. Although the rate of biological invasions, elucidation of their consequences, and knowledge about mitigation are growing rapidly, the very need for invasion science is disputed. Here, we highlight recent progress in understanding invasion impacts and management, and discuss the challenges that the discipline faces in its science and interactions with society.","container-title":"Trends in Ecology &amp; Evolution","DOI":"10.1016/j.tree.2012.07.013","ISSN":"0169-5347","issue":"1","journalAbbreviation":"Trends in Ecology &amp; Evolution","language":"en","page":"58-66","source":"ScienceDirect","title":"Impacts of biological invasions: what's what and the way forward","title-short":"Impacts of biological invasions","volume":"28","author":[{"family":"Simberloff","given":"Daniel"},{"family":"Martin","given":"Jean-Louis"},{"family":"Genovesi","given":"Piero"},{"family":"Maris","given":"Virginie"},{"family":"Wardle","given":"David A."},{"family":"Aronson","given":"James"},{"family":"Courchamp","given":"Franck"},{"family":"Galil","given":"Bella"},{"family":"García-Berthou","given":"Emili"},{"family":"Pascal","given":"Michel"},{"family":"Pyšek","given":"Petr"},{"family":"Sousa","given":"Ronaldo"},{"family":"Tabacchi","given":"Eric"},{"family":"Vilà","given":"Montserrat"}],"issued":{"date-parts":[["2013",1,1]]}}}],"schema":"https://github.com/citation-style-language/schema/raw/master/csl-citation.json"} </w:instrText>
      </w:r>
      <w:r w:rsidR="00EC270C">
        <w:rPr>
          <w:rFonts w:cstheme="minorHAnsi"/>
          <w:sz w:val="24"/>
          <w:szCs w:val="24"/>
        </w:rPr>
        <w:fldChar w:fldCharType="separate"/>
      </w:r>
      <w:r w:rsidR="00F22D93" w:rsidRPr="00F22D93">
        <w:rPr>
          <w:rFonts w:ascii="Calibri" w:hAnsi="Calibri" w:cs="Calibri"/>
          <w:sz w:val="24"/>
        </w:rPr>
        <w:t>(Price et al., 2020; Simberloff et al., 2013)</w:t>
      </w:r>
      <w:r w:rsidR="00EC270C">
        <w:rPr>
          <w:rFonts w:cstheme="minorHAnsi"/>
          <w:sz w:val="24"/>
          <w:szCs w:val="24"/>
        </w:rPr>
        <w:fldChar w:fldCharType="end"/>
      </w:r>
      <w:r w:rsidR="000C63EC">
        <w:rPr>
          <w:rFonts w:cstheme="minorHAnsi"/>
          <w:sz w:val="24"/>
          <w:szCs w:val="24"/>
        </w:rPr>
        <w:t>.</w:t>
      </w:r>
      <w:r w:rsidR="002B2491">
        <w:rPr>
          <w:rFonts w:cstheme="minorHAnsi"/>
          <w:sz w:val="24"/>
          <w:szCs w:val="24"/>
        </w:rPr>
        <w:t xml:space="preserve"> </w:t>
      </w:r>
      <w:r w:rsidR="00710D21">
        <w:rPr>
          <w:rFonts w:cstheme="minorHAnsi"/>
          <w:sz w:val="24"/>
          <w:szCs w:val="24"/>
        </w:rPr>
        <w:t xml:space="preserve">Not only does this directly impact the biodiversity and function of an estuary, but it can erode resistance to subsequent disturbance through </w:t>
      </w:r>
      <w:r w:rsidR="008D2543" w:rsidRPr="001C0EEC">
        <w:rPr>
          <w:rFonts w:cstheme="minorHAnsi"/>
          <w:sz w:val="24"/>
          <w:szCs w:val="24"/>
        </w:rPr>
        <w:t xml:space="preserve"> </w:t>
      </w:r>
      <w:r w:rsidR="003741EF">
        <w:rPr>
          <w:rFonts w:cstheme="minorHAnsi"/>
          <w:sz w:val="24"/>
          <w:szCs w:val="24"/>
        </w:rPr>
        <w:t xml:space="preserve">ecological “memory loss” </w:t>
      </w:r>
      <w:r w:rsidR="002B2491">
        <w:rPr>
          <w:rFonts w:cstheme="minorHAnsi"/>
          <w:sz w:val="24"/>
          <w:szCs w:val="24"/>
        </w:rPr>
        <w:t xml:space="preserve">as </w:t>
      </w:r>
      <w:r w:rsidR="00602B52">
        <w:rPr>
          <w:rFonts w:cstheme="minorHAnsi"/>
          <w:sz w:val="24"/>
          <w:szCs w:val="24"/>
        </w:rPr>
        <w:t xml:space="preserve">historically abundant species become </w:t>
      </w:r>
      <w:ins w:id="0" w:author="n" w:date="2023-04-29T10:22:00Z">
        <w:r w:rsidR="00F408E9">
          <w:rPr>
            <w:rFonts w:cstheme="minorHAnsi"/>
            <w:sz w:val="24"/>
            <w:szCs w:val="24"/>
          </w:rPr>
          <w:t xml:space="preserve">locally </w:t>
        </w:r>
      </w:ins>
      <w:r w:rsidR="00602B52">
        <w:rPr>
          <w:rFonts w:cstheme="minorHAnsi"/>
          <w:sz w:val="24"/>
          <w:szCs w:val="24"/>
        </w:rPr>
        <w:t>extirpated</w:t>
      </w:r>
      <w:r w:rsidR="00710D21">
        <w:rPr>
          <w:rFonts w:cstheme="minorHAnsi"/>
          <w:sz w:val="24"/>
          <w:szCs w:val="24"/>
        </w:rPr>
        <w:t xml:space="preserve"> </w:t>
      </w:r>
      <w:r w:rsidR="00710D21">
        <w:rPr>
          <w:rFonts w:cstheme="minorHAnsi"/>
          <w:sz w:val="24"/>
          <w:szCs w:val="24"/>
        </w:rPr>
        <w:fldChar w:fldCharType="begin"/>
      </w:r>
      <w:r w:rsidR="00CE63A5">
        <w:rPr>
          <w:rFonts w:cstheme="minorHAnsi"/>
          <w:sz w:val="24"/>
          <w:szCs w:val="24"/>
        </w:rPr>
        <w:instrText xml:space="preserve"> ADDIN ZOTERO_ITEM CSL_CITATION {"citationID":"Av9IVhH3","properties":{"formattedCitation":"(Diefenderfer et al., 2021)","plainCitation":"(Diefenderfer et al., 2021)","noteIndex":0},"citationItems":[{"id":1889,"uris":["http://zotero.org/users/6092945/items/DUR3QWGC"],"itemData":{"id":1889,"type":"article-journal","abstract":"International efforts to restore degraded ecosystems will continue to expand over the coming decades, yet the factors contributing to the effectiveness of long-term restoration across large areas remain largely unexplored. At large scales, outcomes are more complex and synergistic than the additive impacts of individual restoration projects. Here, we propose a cumulative-effects conceptual framework to inform restoration design and implementation and to comprehensively measure ecological outcomes. To evaluate and illustrate this approach, we reviewed long-term restoration in several large coastal and riverine areas across the US: the greater Florida Everglades; Gulf of Mexico coast; lower Columbia River and estuary; Puget Sound; San Francisco Bay and Sacramento–San Joaquin Delta; Missouri River; and northeastern coastal states. Evidence supported eight modes of cumulative effects of interacting restoration projects, which improved outcomes for species and ecosystems at landscape and regional scales. We conclude that cumulative effects, usually measured for ecosystem degradation, are also measurable for ecosystem restoration. The consideration of evidence-based cumulative effects will help managers of large-scale restoration capitalize on positive feedback and reduce countervailing effects.","container-title":"Frontiers in Ecology and the Environment","DOI":"10.1002/fee.2274","ISSN":"1540-9309","issue":"2","language":"en","note":"_eprint: https://onlinelibrary.wiley.com/doi/pdf/10.1002/fee.2274","page":"108-117","source":"Wiley Online Library","title":"Applying cumulative effects to strategically advance large-scale ecosystem restoration","volume":"19","author":[{"family":"Diefenderfer","given":"Heida L"},{"family":"Steyer","given":"Gregory D"},{"family":"Harwell","given":"Matthew C"},{"family":"LoSchiavo","given":"Andrew J"},{"family":"Neckles","given":"Hilary A"},{"family":"Burdick","given":"David M"},{"family":"Johnson","given":"Gary E"},{"family":"Buenau","given":"Kate E"},{"family":"Trujillo","given":"Elene"},{"family":"Callaway","given":"John C"},{"family":"Thom","given":"Ronald M"},{"family":"Ganju","given":"Neil K"},{"family":"Twilley","given":"Robert R"}],"issued":{"date-parts":[["2021"]]}}}],"schema":"https://github.com/citation-style-language/schema/raw/master/csl-citation.json"} </w:instrText>
      </w:r>
      <w:r w:rsidR="00710D21">
        <w:rPr>
          <w:rFonts w:cstheme="minorHAnsi"/>
          <w:sz w:val="24"/>
          <w:szCs w:val="24"/>
        </w:rPr>
        <w:fldChar w:fldCharType="separate"/>
      </w:r>
      <w:r w:rsidR="00CE63A5" w:rsidRPr="00CE63A5">
        <w:rPr>
          <w:rFonts w:ascii="Calibri" w:hAnsi="Calibri" w:cs="Calibri"/>
          <w:sz w:val="24"/>
        </w:rPr>
        <w:t>(Diefenderfer et al., 2021)</w:t>
      </w:r>
      <w:r w:rsidR="00710D21">
        <w:rPr>
          <w:rFonts w:cstheme="minorHAnsi"/>
          <w:sz w:val="24"/>
          <w:szCs w:val="24"/>
        </w:rPr>
        <w:fldChar w:fldCharType="end"/>
      </w:r>
      <w:r w:rsidR="00602B52">
        <w:rPr>
          <w:rFonts w:cstheme="minorHAnsi"/>
          <w:sz w:val="24"/>
          <w:szCs w:val="24"/>
        </w:rPr>
        <w:t xml:space="preserve">, </w:t>
      </w:r>
      <w:r w:rsidR="00F03EF1">
        <w:rPr>
          <w:rFonts w:cstheme="minorHAnsi"/>
          <w:sz w:val="24"/>
          <w:szCs w:val="24"/>
        </w:rPr>
        <w:t xml:space="preserve">which </w:t>
      </w:r>
      <w:r w:rsidR="004338E0">
        <w:rPr>
          <w:rFonts w:cstheme="minorHAnsi"/>
          <w:sz w:val="24"/>
          <w:szCs w:val="24"/>
        </w:rPr>
        <w:t>may lead to alternative</w:t>
      </w:r>
      <w:r w:rsidR="00D312BF">
        <w:rPr>
          <w:rFonts w:cstheme="minorHAnsi"/>
          <w:sz w:val="24"/>
          <w:szCs w:val="24"/>
        </w:rPr>
        <w:t xml:space="preserve"> </w:t>
      </w:r>
      <w:r w:rsidR="00602B52">
        <w:rPr>
          <w:rFonts w:cstheme="minorHAnsi"/>
          <w:sz w:val="24"/>
          <w:szCs w:val="24"/>
        </w:rPr>
        <w:t xml:space="preserve">successional </w:t>
      </w:r>
      <w:r w:rsidR="004338E0">
        <w:rPr>
          <w:rFonts w:cstheme="minorHAnsi"/>
          <w:sz w:val="24"/>
          <w:szCs w:val="24"/>
        </w:rPr>
        <w:t>trajectories</w:t>
      </w:r>
      <w:r w:rsidR="00D312BF">
        <w:rPr>
          <w:rFonts w:cstheme="minorHAnsi"/>
          <w:sz w:val="24"/>
          <w:szCs w:val="24"/>
        </w:rPr>
        <w:t xml:space="preserve"> </w:t>
      </w:r>
      <w:r w:rsidR="00602B52">
        <w:rPr>
          <w:rFonts w:cstheme="minorHAnsi"/>
          <w:sz w:val="24"/>
          <w:szCs w:val="24"/>
        </w:rPr>
        <w:fldChar w:fldCharType="begin"/>
      </w:r>
      <w:r w:rsidR="00927C26">
        <w:rPr>
          <w:rFonts w:cstheme="minorHAnsi"/>
          <w:sz w:val="24"/>
          <w:szCs w:val="24"/>
        </w:rPr>
        <w:instrText xml:space="preserve"> ADDIN ZOTERO_ITEM CSL_CITATION {"citationID":"FW0rFl8V","properties":{"formattedCitation":"(Johnstone et al., 2016; Schaefer, 2011)","plainCitation":"(Johnstone et al., 2016; Schaefer, 2011)","noteIndex":0},"citationItems":[{"id":2947,"uris":["http://zotero.org/users/6092945/items/C5XXHF86"],"itemData":{"id":2947,"type":"article-journal","abstract":"Ecological memory is central to how ecosystems respond to disturbance and is maintained by two types of legacies – information and material. Species life-history traits represent an adaptive response to disturbance and are an information legacy; in contrast, the abiotic and biotic structures (such as seeds or nutrients) produced by single disturbance events are material legacies. Disturbance characteristics that support or maintain these legacies enhance ecological resilience and maintain a “safe operating space” for ecosystem recovery. However, legacies can be lost or diminished as disturbance regimes and environmental conditions change, generating a “resilience debt” that manifests only after the system is disturbed. Strong effects of ecological memory on post-disturbance dynamics imply that contingencies (effects that cannot be predicted with certainty) of individual disturbances, interactions among disturbances, and climate variability combine to affect ecosystem resilience. We illustrate these concepts and introduce a novel ecosystem resilience framework with examples of forest disturbances, primarily from North America. Identifying legacies that support resilience in a particular ecosystem can help scientists and resource managers anticipate when disturbances may trigger abrupt shifts in forest ecosystems, and when forests are likely to be resilient.","container-title":"Frontiers in Ecology and the Environment","DOI":"10.1002/fee.1311","ISSN":"1540-9309","issue":"7","language":"en","note":"_eprint: https://onlinelibrary.wiley.com/doi/pdf/10.1002/fee.1311","page":"369-378","source":"Wiley Online Library","title":"Changing disturbance regimes, ecological memory, and forest resilience","volume":"14","author":[{"family":"Johnstone","given":"Jill F"},{"family":"Allen","given":"Craig D"},{"family":"Franklin","given":"Jerry F"},{"family":"Frelich","given":"Lee E"},{"family":"Harvey","given":"Brian J"},{"family":"Higuera","given":"Philip E"},{"family":"Mack","given":"Michelle C"},{"family":"Meentemeyer","given":"Ross K"},{"family":"Metz","given":"Margaret R"},{"family":"Perry","given":"George LW"},{"family":"Schoennagel","given":"Tania"},{"family":"Turner","given":"Monica G"}],"issued":{"date-parts":[["2016"]]}}},{"id":2950,"uris":["http://zotero.org/users/6092945/items/VXQSYN7P"],"itemData":{"id":2950,"type":"article-journal","abstract":"When a community or ecosystem is lost, some of its properties may remain, leaving behind an ecological memory. The soil properties, spores, seeds, stem fragments, mycorrhizae, species, populations and other remnants of the previous inhabitants contribute to shaping the replacement community and building a new ecosystem. The loss of ecological memory for the natural stability domain of a site reduces ecosystem resilience and enables alien invasive species to become established more easily. These invasives may eventually create a new ecosystem with its own ecological memory and resilience. These new ecosystems are described here as novel ecosystems and are placed in the context of adaptive cycles. Ecological restoration of urban ecosystems requires removing the ecological legacy of invasive alien species. To be successful, invasive species control must address both internal within patch memory of invasives and external between patch memory. The restoration of Garry oak ecosystems (Quercus garryana), by students of the Restoration of Natural Systems Program at the University of Victoria, British Columbia, and a number of other examples are presented here that highlight why ecological memory is especially important in urban ecosystems.","container-title":"Urban Ecosystems","DOI":"10.1007/s11252-010-0138-3","ISSN":"1573-1642","issue":"1","journalAbbreviation":"Urban Ecosyst","language":"en","page":"35-44","source":"Springer Link","title":"Remembering our roots: A possible connection between loss of ecological memory, alien invasions and ecological restoration","title-short":"Remembering our roots","volume":"14","author":[{"family":"Schaefer","given":"Valentin Henry"}],"issued":{"date-parts":[["2011",3,1]]}}}],"schema":"https://github.com/citation-style-language/schema/raw/master/csl-citation.json"} </w:instrText>
      </w:r>
      <w:r w:rsidR="00602B52">
        <w:rPr>
          <w:rFonts w:cstheme="minorHAnsi"/>
          <w:sz w:val="24"/>
          <w:szCs w:val="24"/>
        </w:rPr>
        <w:fldChar w:fldCharType="separate"/>
      </w:r>
      <w:r w:rsidR="00927C26" w:rsidRPr="00927C26">
        <w:rPr>
          <w:rFonts w:ascii="Calibri" w:hAnsi="Calibri" w:cs="Calibri"/>
          <w:sz w:val="24"/>
        </w:rPr>
        <w:t>(Johnstone et al., 2016; Schaefer, 2011)</w:t>
      </w:r>
      <w:r w:rsidR="00602B52">
        <w:rPr>
          <w:rFonts w:cstheme="minorHAnsi"/>
          <w:sz w:val="24"/>
          <w:szCs w:val="24"/>
        </w:rPr>
        <w:fldChar w:fldCharType="end"/>
      </w:r>
      <w:r w:rsidR="00602B52">
        <w:rPr>
          <w:rFonts w:cstheme="minorHAnsi"/>
          <w:sz w:val="24"/>
          <w:szCs w:val="24"/>
        </w:rPr>
        <w:t>.</w:t>
      </w:r>
    </w:p>
    <w:p w14:paraId="683BF96A" w14:textId="77777777" w:rsidR="00F86DB8" w:rsidRDefault="00543BEE" w:rsidP="00326415">
      <w:pPr>
        <w:ind w:firstLine="720"/>
        <w:rPr>
          <w:rFonts w:cstheme="minorHAnsi"/>
          <w:sz w:val="24"/>
          <w:szCs w:val="24"/>
        </w:rPr>
      </w:pPr>
      <w:r>
        <w:rPr>
          <w:rFonts w:cstheme="minorHAnsi"/>
          <w:sz w:val="24"/>
          <w:szCs w:val="24"/>
        </w:rPr>
        <w:t xml:space="preserve">Ecological memory is maintained through propagule </w:t>
      </w:r>
      <w:r w:rsidR="00DB1175">
        <w:rPr>
          <w:rFonts w:cstheme="minorHAnsi"/>
          <w:sz w:val="24"/>
          <w:szCs w:val="24"/>
        </w:rPr>
        <w:t>availability</w:t>
      </w:r>
      <w:r>
        <w:rPr>
          <w:rFonts w:cstheme="minorHAnsi"/>
          <w:sz w:val="24"/>
          <w:szCs w:val="24"/>
        </w:rPr>
        <w:t>, which may be</w:t>
      </w:r>
      <w:r w:rsidR="00A81846">
        <w:rPr>
          <w:rFonts w:cstheme="minorHAnsi"/>
          <w:sz w:val="24"/>
          <w:szCs w:val="24"/>
        </w:rPr>
        <w:t xml:space="preserve"> present in the form of</w:t>
      </w:r>
      <w:r>
        <w:rPr>
          <w:rFonts w:cstheme="minorHAnsi"/>
          <w:sz w:val="24"/>
          <w:szCs w:val="24"/>
        </w:rPr>
        <w:t xml:space="preserve"> </w:t>
      </w:r>
      <w:r w:rsidR="00303C13">
        <w:rPr>
          <w:rFonts w:cstheme="minorHAnsi"/>
          <w:sz w:val="24"/>
          <w:szCs w:val="24"/>
        </w:rPr>
        <w:t xml:space="preserve">seeds deposited into the sediment surface (“surface seed bank”), or </w:t>
      </w:r>
      <w:r w:rsidR="00DB1175">
        <w:rPr>
          <w:rFonts w:cstheme="minorHAnsi"/>
          <w:sz w:val="24"/>
          <w:szCs w:val="24"/>
        </w:rPr>
        <w:t>vegetative clonal fragments</w:t>
      </w:r>
      <w:r w:rsidR="00A81846">
        <w:rPr>
          <w:rFonts w:cstheme="minorHAnsi"/>
          <w:sz w:val="24"/>
          <w:szCs w:val="24"/>
        </w:rPr>
        <w:t xml:space="preserve"> retained at or dispersed into the </w:t>
      </w:r>
      <w:commentRangeStart w:id="1"/>
      <w:r w:rsidR="00A81846">
        <w:rPr>
          <w:rFonts w:cstheme="minorHAnsi"/>
          <w:sz w:val="24"/>
          <w:szCs w:val="24"/>
        </w:rPr>
        <w:t>site</w:t>
      </w:r>
      <w:commentRangeEnd w:id="1"/>
      <w:r w:rsidR="00C43D5B">
        <w:rPr>
          <w:rStyle w:val="CommentReference"/>
        </w:rPr>
        <w:commentReference w:id="1"/>
      </w:r>
      <w:r w:rsidR="00DB1175">
        <w:rPr>
          <w:rFonts w:cstheme="minorHAnsi"/>
          <w:sz w:val="24"/>
          <w:szCs w:val="24"/>
        </w:rPr>
        <w:t>.</w:t>
      </w:r>
      <w:r w:rsidR="00E000A6">
        <w:rPr>
          <w:rFonts w:cstheme="minorHAnsi"/>
          <w:sz w:val="24"/>
          <w:szCs w:val="24"/>
        </w:rPr>
        <w:t xml:space="preserve"> </w:t>
      </w:r>
      <w:del w:id="2" w:author="n" w:date="2023-04-29T10:27:00Z">
        <w:r w:rsidR="00051A4C" w:rsidDel="00F408E9">
          <w:rPr>
            <w:rFonts w:cstheme="minorHAnsi"/>
            <w:sz w:val="24"/>
            <w:szCs w:val="24"/>
          </w:rPr>
          <w:delText>Propagule a</w:delText>
        </w:r>
        <w:r w:rsidR="00810775" w:rsidRPr="000839D4" w:rsidDel="00F408E9">
          <w:rPr>
            <w:rFonts w:cstheme="minorHAnsi"/>
            <w:sz w:val="24"/>
            <w:szCs w:val="24"/>
          </w:rPr>
          <w:delText>vailability</w:delText>
        </w:r>
        <w:r w:rsidR="00640BDD" w:rsidDel="00F408E9">
          <w:rPr>
            <w:rFonts w:cstheme="minorHAnsi"/>
            <w:sz w:val="24"/>
            <w:szCs w:val="24"/>
          </w:rPr>
          <w:delText xml:space="preserve"> and </w:delText>
        </w:r>
        <w:r w:rsidR="00051A4C" w:rsidDel="00F408E9">
          <w:rPr>
            <w:rFonts w:cstheme="minorHAnsi"/>
            <w:sz w:val="24"/>
            <w:szCs w:val="24"/>
          </w:rPr>
          <w:delText xml:space="preserve">their </w:delText>
        </w:r>
        <w:r w:rsidR="00640BDD" w:rsidDel="00F408E9">
          <w:rPr>
            <w:rFonts w:cstheme="minorHAnsi"/>
            <w:sz w:val="24"/>
            <w:szCs w:val="24"/>
          </w:rPr>
          <w:delText>competitive traits</w:delText>
        </w:r>
        <w:r w:rsidR="00810775" w:rsidRPr="000839D4" w:rsidDel="00F408E9">
          <w:rPr>
            <w:rFonts w:cstheme="minorHAnsi"/>
            <w:sz w:val="24"/>
            <w:szCs w:val="24"/>
          </w:rPr>
          <w:delText xml:space="preserve"> </w:delText>
        </w:r>
        <w:r w:rsidR="007B7B7D" w:rsidDel="00F408E9">
          <w:rPr>
            <w:rFonts w:cstheme="minorHAnsi"/>
            <w:sz w:val="24"/>
            <w:szCs w:val="24"/>
          </w:rPr>
          <w:delText>are</w:delText>
        </w:r>
        <w:r w:rsidR="00810775" w:rsidRPr="000839D4" w:rsidDel="00F408E9">
          <w:rPr>
            <w:rFonts w:cstheme="minorHAnsi"/>
            <w:sz w:val="24"/>
            <w:szCs w:val="24"/>
          </w:rPr>
          <w:delText xml:space="preserve"> species-specific, </w:delText>
        </w:r>
        <w:r w:rsidR="007B7B7D" w:rsidDel="00F408E9">
          <w:rPr>
            <w:rFonts w:cstheme="minorHAnsi"/>
            <w:sz w:val="24"/>
            <w:szCs w:val="24"/>
          </w:rPr>
          <w:delText>however</w:delText>
        </w:r>
        <w:r w:rsidR="00810775" w:rsidRPr="000839D4" w:rsidDel="00F408E9">
          <w:rPr>
            <w:rFonts w:cstheme="minorHAnsi"/>
            <w:sz w:val="24"/>
            <w:szCs w:val="24"/>
          </w:rPr>
          <w:delText xml:space="preserve"> competitive </w:delText>
        </w:r>
        <w:r w:rsidR="00640BDD" w:rsidDel="00F408E9">
          <w:rPr>
            <w:rFonts w:cstheme="minorHAnsi"/>
            <w:sz w:val="24"/>
            <w:szCs w:val="24"/>
          </w:rPr>
          <w:delText>advantages</w:delText>
        </w:r>
        <w:r w:rsidR="00810775" w:rsidRPr="000839D4" w:rsidDel="00F408E9">
          <w:rPr>
            <w:rFonts w:cstheme="minorHAnsi"/>
            <w:sz w:val="24"/>
            <w:szCs w:val="24"/>
          </w:rPr>
          <w:delText xml:space="preserve"> of historically dominant species may be overshadowed by novel propagule pressure following disturbance </w:delText>
        </w:r>
        <w:r w:rsidR="00810775" w:rsidRPr="000839D4" w:rsidDel="00F408E9">
          <w:rPr>
            <w:rFonts w:cstheme="minorHAnsi"/>
            <w:sz w:val="24"/>
            <w:szCs w:val="24"/>
          </w:rPr>
          <w:fldChar w:fldCharType="begin"/>
        </w:r>
        <w:r w:rsidR="00810775" w:rsidRPr="000839D4" w:rsidDel="00F408E9">
          <w:rPr>
            <w:rFonts w:cstheme="minorHAnsi"/>
            <w:sz w:val="24"/>
            <w:szCs w:val="24"/>
          </w:rPr>
          <w:delInstrText xml:space="preserve"> ADDIN ZOTERO_ITEM CSL_CITATION {"citationID":"mZzxRBvK","properties":{"formattedCitation":"(Lavorel &amp; Lebreton, 1992)","plainCitation":"(Lavorel &amp; Lebreton, 1992)","noteIndex":0},"citationItems":[{"id":2940,"uris":["http://zotero.org/users/6092945/items/UQ8TZPVB"],"itemData":{"id":2940,"type":"article-journal","abstract":"Abstract.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delInstrText>
        </w:r>
        <w:r w:rsidR="00810775" w:rsidRPr="000839D4" w:rsidDel="00F408E9">
          <w:rPr>
            <w:rFonts w:cstheme="minorHAnsi"/>
            <w:sz w:val="24"/>
            <w:szCs w:val="24"/>
          </w:rPr>
          <w:fldChar w:fldCharType="separate"/>
        </w:r>
        <w:r w:rsidR="00810775" w:rsidRPr="000839D4" w:rsidDel="00F408E9">
          <w:rPr>
            <w:rFonts w:cstheme="minorHAnsi"/>
            <w:sz w:val="24"/>
            <w:szCs w:val="24"/>
          </w:rPr>
          <w:delText>(Lavorel &amp; Lebreton, 1992)</w:delText>
        </w:r>
        <w:r w:rsidR="00810775" w:rsidRPr="000839D4" w:rsidDel="00F408E9">
          <w:rPr>
            <w:rFonts w:cstheme="minorHAnsi"/>
            <w:sz w:val="24"/>
            <w:szCs w:val="24"/>
          </w:rPr>
          <w:fldChar w:fldCharType="end"/>
        </w:r>
        <w:r w:rsidR="00810775" w:rsidRPr="000839D4" w:rsidDel="00F408E9">
          <w:rPr>
            <w:rFonts w:cstheme="minorHAnsi"/>
            <w:sz w:val="24"/>
            <w:szCs w:val="24"/>
          </w:rPr>
          <w:delText>.</w:delText>
        </w:r>
        <w:r w:rsidR="00F15952" w:rsidDel="00F408E9">
          <w:rPr>
            <w:rFonts w:cstheme="minorHAnsi"/>
            <w:sz w:val="24"/>
            <w:szCs w:val="24"/>
          </w:rPr>
          <w:delText xml:space="preserve"> </w:delText>
        </w:r>
      </w:del>
      <w:del w:id="3" w:author="n" w:date="2023-04-29T10:31:00Z">
        <w:r w:rsidR="00111CCC" w:rsidDel="00C43D5B">
          <w:rPr>
            <w:rFonts w:cstheme="minorHAnsi"/>
            <w:sz w:val="24"/>
            <w:szCs w:val="24"/>
          </w:rPr>
          <w:delText>The s</w:delText>
        </w:r>
        <w:r w:rsidR="00340277" w:rsidRPr="00D84FE9" w:rsidDel="00C43D5B">
          <w:rPr>
            <w:rFonts w:cstheme="minorHAnsi"/>
            <w:sz w:val="24"/>
            <w:szCs w:val="24"/>
          </w:rPr>
          <w:delText xml:space="preserve">uccessful </w:delText>
        </w:r>
        <w:r w:rsidR="008443DF" w:rsidRPr="00D84FE9" w:rsidDel="00C43D5B">
          <w:rPr>
            <w:rFonts w:cstheme="minorHAnsi"/>
            <w:sz w:val="24"/>
            <w:szCs w:val="24"/>
          </w:rPr>
          <w:delText>recruitment</w:delText>
        </w:r>
        <w:r w:rsidR="00CC5FE8" w:rsidDel="00C43D5B">
          <w:rPr>
            <w:rFonts w:cstheme="minorHAnsi"/>
            <w:sz w:val="24"/>
            <w:szCs w:val="24"/>
          </w:rPr>
          <w:delText xml:space="preserve"> and establishment</w:delText>
        </w:r>
        <w:r w:rsidR="00340277" w:rsidRPr="00D84FE9" w:rsidDel="00C43D5B">
          <w:rPr>
            <w:rFonts w:cstheme="minorHAnsi"/>
            <w:sz w:val="24"/>
            <w:szCs w:val="24"/>
          </w:rPr>
          <w:delText xml:space="preserve"> </w:delText>
        </w:r>
        <w:r w:rsidR="00F15952" w:rsidDel="00C43D5B">
          <w:rPr>
            <w:rFonts w:cstheme="minorHAnsi"/>
            <w:sz w:val="24"/>
            <w:szCs w:val="24"/>
          </w:rPr>
          <w:delText>of</w:delText>
        </w:r>
        <w:r w:rsidR="00111CCC" w:rsidDel="00C43D5B">
          <w:rPr>
            <w:rFonts w:cstheme="minorHAnsi"/>
            <w:sz w:val="24"/>
            <w:szCs w:val="24"/>
          </w:rPr>
          <w:delText xml:space="preserve"> </w:delText>
        </w:r>
        <w:r w:rsidR="00F15952" w:rsidDel="00C43D5B">
          <w:rPr>
            <w:rFonts w:cstheme="minorHAnsi"/>
            <w:sz w:val="24"/>
            <w:szCs w:val="24"/>
          </w:rPr>
          <w:delText>plant propagules</w:delText>
        </w:r>
        <w:r w:rsidR="002963E1" w:rsidDel="00C43D5B">
          <w:rPr>
            <w:rFonts w:cstheme="minorHAnsi"/>
            <w:sz w:val="24"/>
            <w:szCs w:val="24"/>
          </w:rPr>
          <w:delText xml:space="preserve"> </w:delText>
        </w:r>
        <w:r w:rsidR="009A35C7" w:rsidDel="00C43D5B">
          <w:rPr>
            <w:rFonts w:cstheme="minorHAnsi"/>
            <w:sz w:val="24"/>
            <w:szCs w:val="24"/>
          </w:rPr>
          <w:delText xml:space="preserve">in tidally-influenced wetlands </w:delText>
        </w:r>
        <w:r w:rsidR="002963E1" w:rsidDel="00C43D5B">
          <w:rPr>
            <w:rFonts w:cstheme="minorHAnsi"/>
            <w:sz w:val="24"/>
            <w:szCs w:val="24"/>
          </w:rPr>
          <w:delText xml:space="preserve">is </w:delText>
        </w:r>
        <w:r w:rsidR="00B67C56" w:rsidDel="00C43D5B">
          <w:rPr>
            <w:rFonts w:cstheme="minorHAnsi"/>
            <w:sz w:val="24"/>
            <w:szCs w:val="24"/>
          </w:rPr>
          <w:delText>constrained by environmental filters such as salinity</w:delText>
        </w:r>
        <w:r w:rsidR="007E003F" w:rsidDel="00C43D5B">
          <w:rPr>
            <w:rFonts w:cstheme="minorHAnsi"/>
            <w:sz w:val="24"/>
            <w:szCs w:val="24"/>
          </w:rPr>
          <w:delText xml:space="preserve">, or biotic interactions such as </w:delText>
        </w:r>
        <w:r w:rsidR="007E003F" w:rsidRPr="00D84FE9" w:rsidDel="00C43D5B">
          <w:rPr>
            <w:rFonts w:cstheme="minorHAnsi"/>
            <w:sz w:val="24"/>
            <w:szCs w:val="24"/>
          </w:rPr>
          <w:delText xml:space="preserve">competition </w:delText>
        </w:r>
        <w:r w:rsidR="007E003F" w:rsidRPr="000839D4" w:rsidDel="00C43D5B">
          <w:rPr>
            <w:rFonts w:cstheme="minorHAnsi"/>
            <w:sz w:val="24"/>
            <w:szCs w:val="24"/>
          </w:rPr>
          <w:fldChar w:fldCharType="begin"/>
        </w:r>
        <w:r w:rsidR="007E003F" w:rsidRPr="000839D4" w:rsidDel="00C43D5B">
          <w:rPr>
            <w:rFonts w:cstheme="minorHAnsi"/>
            <w:sz w:val="24"/>
            <w:szCs w:val="24"/>
          </w:rPr>
          <w:delInstrText xml:space="preserve"> ADDIN ZOTERO_ITEM CSL_CITATION {"citationID":"anIfFjd7","properties":{"formattedCitation":"(Bertness, 1991; Bruno, 2000)","plainCitation":"(Bertness, 1991; Bruno, 2000)","noteIndex":0},"citationItems":[{"id":58,"uris":["http://zotero.org/users/6092945/items/YGFE5RXR"],"itemData":{"id":58,"type":"article-journal","abstract":"[High marsh habitats in New England exhibit conspicuous zonation of vascular plants. Spartina patens and Juncus gerardi dominate the seaward and terrestrial borders of the high marsh, respectively, whereas Distichlis spicata is common in disturbed habitats. In this paper I examine the role of interspecific interactions among these marsh perennials in maintaining marsh plant zonation. Removal and transplant experiments were performed to examine species interactions in dense stands. In both types of experiments J. gerardi competitively dominated S. patens and D. spicata, while S. patens competitively dominated D. spicata. Each of these perennials showed maximum growth when transplanted into the J. gerardi zone without neighbors. J. gerardi appears to dominate the terrestrial border of the marsh by competitively excluding S. patens to lower marsh levels, while D. spicata is competitively restricted to disturbed habitats by boty J. gerardi and S. patens. Species interactions during the colonization of bare patches were strikingly different than those found in dense vegetation. Colonization of bare patches by boty S. patens and D. spicata facilitated the colonization of J. gerardi, the competitive dominant in dense vegetation. Bare patches in the high marsh are typically hypersaline due to increased surface evaporation in the absence of plant cover. Patch colonization by competitive subordinates, which are relatively salt tolerant, appears to reduce substrate salinity by passively shading the substrate and, as a by-product, facilitate the invasion of a superior competitor. With interspecific competition in dense vegetation dictates the zonation of New England perennials in the high marsh, secondary succession in this assemblage may commonly be driven by facilitations. This scenario may not be uncommon among assemblages in harsh physical environments where plants or sessile animals ameliorate their physical environment.]","archive":"JSTOR","container-title":"Ecology","DOI":"10.2307/1938908","ISSN":"0012-9658","issue":"1","page":"125-137","source":"JSTOR","title":"Interspecific Interactions among High Marsh Perennials in a New England Salt Marsh","volume":"72","author":[{"family":"Bertness","given":"Mark D."}],"issued":{"date-parts":[["1991"]]}}},{"id":13,"uris":["http://zotero.org/users/6092945/items/4QGX7QDE"],"itemData":{"id":13,"type":"article-journal","abstract":"Single species can have large effects on entire communities through habitat modification and facilitation. I tested the general hypothesis that the intertidal grass Spartina alterniflora facilitates the establishment and persistence of New England cobble beach plant communities by modifying the shoreline environment. This community is dominated by halophytic forbs and is restricted to estuarine cobble beaches bordered by Spartina. Beds of Spartina can reduce mean water velocity by 50% and maximum velocity by nearly an order of magnitude, and they can substantially stabilize the cobble substrate. Specifically, I determined the importance of five life history stages (seed supply, seed germination, seedling emergence, seedling establishment, and adult survival) and four factors (water velocity, substrate stability, herbivory, and soil quality) in limiting lateral plant distribution. A seed addition experiment demonstrated that seedlings could only emerge behind Spartina, suggesting that seedling emergence is the proximate life history stage limiting adult distribution. Seed germination and adult survival do not appear to be limiting stages, at least in an absolute sense. Although seed supply was much greater (</w:delInstrText>
        </w:r>
        <w:r w:rsidR="007E003F" w:rsidRPr="000839D4" w:rsidDel="00C43D5B">
          <w:rPr>
            <w:rFonts w:ascii="Cambria Math" w:hAnsi="Cambria Math" w:cs="Cambria Math"/>
            <w:sz w:val="24"/>
            <w:szCs w:val="24"/>
          </w:rPr>
          <w:delInstrText>∼</w:delInstrText>
        </w:r>
        <w:r w:rsidR="007E003F" w:rsidRPr="000839D4" w:rsidDel="00C43D5B">
          <w:rPr>
            <w:rFonts w:cstheme="minorHAnsi"/>
            <w:sz w:val="24"/>
            <w:szCs w:val="24"/>
          </w:rPr>
          <w:delInstrText xml:space="preserve">10–100×) behind Spartina, a substantial number of seeds were caught in seed traps placed between beds, suggesting that seed supply also does not limit absolute plant distribution. These results are supported by the presence of seedlings buried below the substrate surface between beds at the time when seedlings are naturally emerging behind beds. A manipulative field experiment was performed to test the effects of substrate instability, soil quality, and herbivory on seedling emergence between beds. Seeds of two annual cobble beach species (Suaeda linearis and Salicornia europaea) were added to plots behind Spartina and also between beds with and without substrate stabilization manipulations. This treatment was designed to stabilize the substrate in a manner that would not affect water velocity and soil characteristics or prevent access by potential herbivores. When not buffered by Spartina, seedlings of both species were only able to emerge and survive when the substrate was artificially stabilized. These results indicate that Spartina alterniflora facilitates the establishment and persistence of cobble beach plant communities by stabilizing the substrate and enabling seedlings to emerge and survive.","container-title":"Ecology","DOI":"10.1890/0012-9658(2000)081[1179:FOCBPC]2.0.CO;2","ISSN":"1939-9170","issue":"5","language":"en","license":"© 2000 by the Ecological Society of America","page":"1179-1192","source":"Wiley Online Library","title":"Facilitation of Cobble Beach Plant Communities Through Habitat Modification by Spartina Alterniflora","volume":"81","author":[{"family":"Bruno","given":"John F."}],"issued":{"date-parts":[["2000"]]}}}],"schema":"https://github.com/citation-style-language/schema/raw/master/csl-citation.json"} </w:delInstrText>
        </w:r>
        <w:r w:rsidR="007E003F" w:rsidRPr="000839D4" w:rsidDel="00C43D5B">
          <w:rPr>
            <w:rFonts w:cstheme="minorHAnsi"/>
            <w:sz w:val="24"/>
            <w:szCs w:val="24"/>
          </w:rPr>
          <w:fldChar w:fldCharType="separate"/>
        </w:r>
        <w:r w:rsidR="007E003F" w:rsidRPr="000839D4" w:rsidDel="00C43D5B">
          <w:rPr>
            <w:rFonts w:cstheme="minorHAnsi"/>
            <w:sz w:val="24"/>
            <w:szCs w:val="24"/>
          </w:rPr>
          <w:delText>(Bertness, 1991; Bruno, 2000)</w:delText>
        </w:r>
        <w:r w:rsidR="007E003F" w:rsidRPr="000839D4" w:rsidDel="00C43D5B">
          <w:rPr>
            <w:rFonts w:cstheme="minorHAnsi"/>
            <w:sz w:val="24"/>
            <w:szCs w:val="24"/>
          </w:rPr>
          <w:fldChar w:fldCharType="end"/>
        </w:r>
        <w:r w:rsidR="007E003F" w:rsidDel="00C43D5B">
          <w:rPr>
            <w:rFonts w:cstheme="minorHAnsi"/>
            <w:sz w:val="24"/>
            <w:szCs w:val="24"/>
          </w:rPr>
          <w:delText xml:space="preserve">. </w:delText>
        </w:r>
        <w:r w:rsidR="00881C91" w:rsidDel="00C43D5B">
          <w:rPr>
            <w:rFonts w:cstheme="minorHAnsi"/>
            <w:sz w:val="24"/>
            <w:szCs w:val="24"/>
          </w:rPr>
          <w:delText>In addition to</w:delText>
        </w:r>
        <w:r w:rsidR="00F15952" w:rsidDel="00C43D5B">
          <w:rPr>
            <w:rFonts w:cstheme="minorHAnsi"/>
            <w:sz w:val="24"/>
            <w:szCs w:val="24"/>
          </w:rPr>
          <w:delText xml:space="preserve"> these </w:delText>
        </w:r>
        <w:r w:rsidR="00881C91" w:rsidDel="00C43D5B">
          <w:rPr>
            <w:rFonts w:cstheme="minorHAnsi"/>
            <w:sz w:val="24"/>
            <w:szCs w:val="24"/>
          </w:rPr>
          <w:delText>constraints, p</w:delText>
        </w:r>
      </w:del>
    </w:p>
    <w:p w14:paraId="6099596F" w14:textId="4FC9F074" w:rsidR="00C43D5B" w:rsidRDefault="00C43D5B" w:rsidP="00326415">
      <w:pPr>
        <w:ind w:firstLine="720"/>
        <w:rPr>
          <w:ins w:id="4" w:author="n" w:date="2023-04-29T10:38:00Z"/>
          <w:rFonts w:cstheme="minorHAnsi"/>
          <w:sz w:val="24"/>
          <w:szCs w:val="24"/>
        </w:rPr>
      </w:pPr>
      <w:ins w:id="5" w:author="n" w:date="2023-04-29T10:31:00Z">
        <w:r>
          <w:rPr>
            <w:rFonts w:cstheme="minorHAnsi"/>
            <w:sz w:val="24"/>
            <w:szCs w:val="24"/>
          </w:rPr>
          <w:t>P</w:t>
        </w:r>
      </w:ins>
      <w:r w:rsidR="00881C91">
        <w:rPr>
          <w:rFonts w:cstheme="minorHAnsi"/>
          <w:sz w:val="24"/>
          <w:szCs w:val="24"/>
        </w:rPr>
        <w:t>ropagules</w:t>
      </w:r>
      <w:ins w:id="6" w:author="n" w:date="2023-04-29T10:31:00Z">
        <w:r>
          <w:rPr>
            <w:rFonts w:cstheme="minorHAnsi"/>
            <w:sz w:val="24"/>
            <w:szCs w:val="24"/>
          </w:rPr>
          <w:t xml:space="preserve"> present or arriving post-disturbance</w:t>
        </w:r>
      </w:ins>
      <w:r w:rsidR="00881C91">
        <w:rPr>
          <w:rFonts w:cstheme="minorHAnsi"/>
          <w:sz w:val="24"/>
          <w:szCs w:val="24"/>
        </w:rPr>
        <w:t xml:space="preserve"> </w:t>
      </w:r>
      <w:r w:rsidR="00060EAA" w:rsidRPr="007831B0">
        <w:rPr>
          <w:rFonts w:cstheme="minorHAnsi"/>
          <w:sz w:val="24"/>
          <w:szCs w:val="24"/>
        </w:rPr>
        <w:t>are</w:t>
      </w:r>
      <w:ins w:id="7" w:author="n" w:date="2023-04-29T10:31:00Z">
        <w:r>
          <w:rPr>
            <w:rFonts w:cstheme="minorHAnsi"/>
            <w:sz w:val="24"/>
            <w:szCs w:val="24"/>
          </w:rPr>
          <w:t xml:space="preserve"> then</w:t>
        </w:r>
      </w:ins>
      <w:r w:rsidR="00060EAA" w:rsidRPr="007831B0">
        <w:rPr>
          <w:rFonts w:cstheme="minorHAnsi"/>
          <w:sz w:val="24"/>
          <w:szCs w:val="24"/>
        </w:rPr>
        <w:t xml:space="preserve"> dependent upon </w:t>
      </w:r>
      <w:del w:id="8" w:author="n" w:date="2023-04-29T10:47:00Z">
        <w:r w:rsidR="007C629D" w:rsidDel="00F86DB8">
          <w:rPr>
            <w:rFonts w:cstheme="minorHAnsi"/>
            <w:sz w:val="24"/>
            <w:szCs w:val="24"/>
          </w:rPr>
          <w:delText xml:space="preserve">of </w:delText>
        </w:r>
      </w:del>
      <w:del w:id="9" w:author="n" w:date="2023-04-29T10:28:00Z">
        <w:r w:rsidR="007C629D" w:rsidDel="00F408E9">
          <w:rPr>
            <w:rFonts w:cstheme="minorHAnsi"/>
            <w:sz w:val="24"/>
            <w:szCs w:val="24"/>
          </w:rPr>
          <w:delText xml:space="preserve">disturbance-free </w:delText>
        </w:r>
      </w:del>
      <w:r w:rsidR="007C629D" w:rsidRPr="000839D4">
        <w:rPr>
          <w:rFonts w:cstheme="minorHAnsi"/>
          <w:sz w:val="24"/>
          <w:szCs w:val="24"/>
        </w:rPr>
        <w:t>“windows of opportunity” to establish</w:t>
      </w:r>
      <w:r w:rsidR="007C629D">
        <w:rPr>
          <w:rFonts w:cstheme="minorHAnsi"/>
          <w:sz w:val="24"/>
          <w:szCs w:val="24"/>
        </w:rPr>
        <w:t xml:space="preserve"> </w:t>
      </w:r>
      <w:r w:rsidR="007C629D">
        <w:rPr>
          <w:rFonts w:cstheme="minorHAnsi"/>
          <w:sz w:val="24"/>
          <w:szCs w:val="24"/>
        </w:rPr>
        <w:fldChar w:fldCharType="begin"/>
      </w:r>
      <w:r w:rsidR="007C629D">
        <w:rPr>
          <w:rFonts w:cstheme="minorHAnsi"/>
          <w:sz w:val="24"/>
          <w:szCs w:val="24"/>
        </w:rPr>
        <w:instrText xml:space="preserve"> ADDIN ZOTERO_ITEM CSL_CITATION {"citationID":"FTN4zFf3","properties":{"formattedCitation":"(Balke et al., 2014)","plainCitation":"(Balke et al., 2014)","noteIndex":0},"citationItems":[{"id":174,"uris":["http://zotero.org/users/6092945/items/DNT6GFBB"],"itemData":{"id":174,"type":"article-journal","abstract":"Vegetation recovery in disturbance-driven ecosystems is difficult to predict. We demonstrate a concept to analyse time series for short-term variability in external forcing that can identify potential events for sudden vegetation recovery in biogeomorphic ecosystems such as saltmarshes, mangroves, dunes or floodplains. Time series of external forcing (i.e. water level and wind speed) were analysed for ‘Windows of Opportunity’ (WoO), defined as disturbance-free periods of a critical minimal duration directly following potential diaspore dispersal, which allow seedling establishment and can induce a sudden shift to a new persistent vegetation cover. Across different ecosystems, the minimal required WoO duration determines how many WoO events are available for seedling establishment. The distribution of WoO along an elevation gradient on riverbanks and in tidal systems, for example, is defined by the combination of the overall disturbance regime (e.g. seasonal vs. tidal flooding cycles) and the stochastic deviations from that regime (e.g. changes in weather conditions). Standardizing the WoO for the frequency of the regular disturbance regime shows that tidal and river systems have a similar relation between the required WoO length and the elevation suitable for establishment. WoO analysis correctly predicted a sudden vegetation recovery event in a saltmarsh case study. Synthesis. Time-series analysis for ‘WoO’ offers an important tool towards predicting the establishment of vegetation cover in disturbance-driven ecosystems and may have broader implications for understanding critical transitions in general. Quantifying the effects of stochastic external forcing on critical transitions in ecosystems is crucial for restoration efforts and to assess the effects of anthropogenic and global change.","container-title":"Journal of Ecology","DOI":"10.1111/1365-2745.12241","ISSN":"1365-2745","issue":"3","language":"en","license":"© 2014 The Authors. Journal of Ecology © 2014 British Ecological Society","page":"700-708","source":"Wiley Online Library","title":"Critical transitions in disturbance-driven ecosystems: identifying Windows of Opportunity for recovery","title-short":"Critical transitions in disturbance-driven ecosystems","volume":"102","author":[{"family":"Balke","given":"Thorsten"},{"family":"Herman","given":"Peter M. J."},{"family":"Bouma","given":"Tjeerd J."}],"issued":{"date-parts":[["2014"]]}}}],"schema":"https://github.com/citation-style-language/schema/raw/master/csl-citation.json"} </w:instrText>
      </w:r>
      <w:r w:rsidR="007C629D">
        <w:rPr>
          <w:rFonts w:cstheme="minorHAnsi"/>
          <w:sz w:val="24"/>
          <w:szCs w:val="24"/>
        </w:rPr>
        <w:fldChar w:fldCharType="separate"/>
      </w:r>
      <w:r w:rsidR="007C629D" w:rsidRPr="00FE3A08">
        <w:rPr>
          <w:rFonts w:ascii="Calibri" w:hAnsi="Calibri" w:cs="Calibri"/>
          <w:sz w:val="24"/>
        </w:rPr>
        <w:t>(Balke et al., 2014)</w:t>
      </w:r>
      <w:r w:rsidR="007C629D">
        <w:rPr>
          <w:rFonts w:cstheme="minorHAnsi"/>
          <w:sz w:val="24"/>
          <w:szCs w:val="24"/>
        </w:rPr>
        <w:fldChar w:fldCharType="end"/>
      </w:r>
      <w:r w:rsidR="007C629D">
        <w:rPr>
          <w:rFonts w:cstheme="minorHAnsi"/>
          <w:sz w:val="24"/>
          <w:szCs w:val="24"/>
        </w:rPr>
        <w:t>,</w:t>
      </w:r>
      <w:r w:rsidR="00060EAA" w:rsidRPr="007831B0">
        <w:rPr>
          <w:rFonts w:cstheme="minorHAnsi"/>
          <w:sz w:val="24"/>
          <w:szCs w:val="24"/>
        </w:rPr>
        <w:t xml:space="preserve"> </w:t>
      </w:r>
      <w:del w:id="10" w:author="n" w:date="2023-04-29T10:28:00Z">
        <w:r w:rsidR="00060EAA" w:rsidRPr="007831B0" w:rsidDel="00F408E9">
          <w:rPr>
            <w:rFonts w:cstheme="minorHAnsi"/>
            <w:sz w:val="24"/>
            <w:szCs w:val="24"/>
          </w:rPr>
          <w:delText>where</w:delText>
        </w:r>
      </w:del>
      <w:ins w:id="11" w:author="n" w:date="2023-04-29T10:28:00Z">
        <w:r w:rsidR="00F408E9">
          <w:rPr>
            <w:rFonts w:cstheme="minorHAnsi"/>
            <w:sz w:val="24"/>
            <w:szCs w:val="24"/>
          </w:rPr>
          <w:t xml:space="preserve">during which </w:t>
        </w:r>
      </w:ins>
      <w:ins w:id="12" w:author="n" w:date="2023-04-29T10:27:00Z">
        <w:r w:rsidR="00F408E9">
          <w:rPr>
            <w:rFonts w:cstheme="minorHAnsi"/>
            <w:sz w:val="24"/>
            <w:szCs w:val="24"/>
          </w:rPr>
          <w:t>prop</w:t>
        </w:r>
      </w:ins>
      <w:ins w:id="13" w:author="n" w:date="2023-04-29T10:28:00Z">
        <w:r w:rsidR="00F408E9">
          <w:rPr>
            <w:rFonts w:cstheme="minorHAnsi"/>
            <w:sz w:val="24"/>
            <w:szCs w:val="24"/>
          </w:rPr>
          <w:t xml:space="preserve">agules are either tolerant to </w:t>
        </w:r>
      </w:ins>
      <w:ins w:id="14" w:author="n" w:date="2023-04-29T10:40:00Z">
        <w:r w:rsidR="00F86DB8">
          <w:rPr>
            <w:rFonts w:cstheme="minorHAnsi"/>
            <w:sz w:val="24"/>
            <w:szCs w:val="24"/>
          </w:rPr>
          <w:t>subsequent</w:t>
        </w:r>
      </w:ins>
      <w:ins w:id="15" w:author="n" w:date="2023-04-29T10:28:00Z">
        <w:r w:rsidR="00F408E9">
          <w:rPr>
            <w:rFonts w:cstheme="minorHAnsi"/>
            <w:sz w:val="24"/>
            <w:szCs w:val="24"/>
          </w:rPr>
          <w:t xml:space="preserve"> disturbance events, or disturbance is absent in the establishment </w:t>
        </w:r>
      </w:ins>
      <w:ins w:id="16" w:author="n" w:date="2023-04-29T10:30:00Z">
        <w:r>
          <w:rPr>
            <w:rFonts w:cstheme="minorHAnsi"/>
            <w:sz w:val="24"/>
            <w:szCs w:val="24"/>
          </w:rPr>
          <w:t>window</w:t>
        </w:r>
      </w:ins>
      <w:ins w:id="17" w:author="n" w:date="2023-04-29T10:28:00Z">
        <w:r w:rsidR="00F408E9">
          <w:rPr>
            <w:rFonts w:cstheme="minorHAnsi"/>
            <w:sz w:val="24"/>
            <w:szCs w:val="24"/>
          </w:rPr>
          <w:t xml:space="preserve">. This is particularly key in highly </w:t>
        </w:r>
      </w:ins>
      <w:ins w:id="18" w:author="n" w:date="2023-04-29T10:29:00Z">
        <w:r w:rsidR="00F408E9">
          <w:rPr>
            <w:rFonts w:cstheme="minorHAnsi"/>
            <w:sz w:val="24"/>
            <w:szCs w:val="24"/>
          </w:rPr>
          <w:t xml:space="preserve">dynamic estuaries </w:t>
        </w:r>
      </w:ins>
      <w:ins w:id="19" w:author="n" w:date="2023-04-29T10:30:00Z">
        <w:r>
          <w:rPr>
            <w:rFonts w:cstheme="minorHAnsi"/>
            <w:sz w:val="24"/>
            <w:szCs w:val="24"/>
          </w:rPr>
          <w:t>such as tidally-influenced wetlands</w:t>
        </w:r>
      </w:ins>
      <w:ins w:id="20" w:author="n" w:date="2023-04-29T10:47:00Z">
        <w:r w:rsidR="00F86DB8">
          <w:rPr>
            <w:rFonts w:cstheme="minorHAnsi"/>
            <w:sz w:val="24"/>
            <w:szCs w:val="24"/>
          </w:rPr>
          <w:t xml:space="preserve"> where</w:t>
        </w:r>
      </w:ins>
      <w:ins w:id="21" w:author="n" w:date="2023-04-29T10:53:00Z">
        <w:r w:rsidR="006627BE">
          <w:rPr>
            <w:rFonts w:cstheme="minorHAnsi"/>
            <w:sz w:val="24"/>
            <w:szCs w:val="24"/>
          </w:rPr>
          <w:t>, for example,</w:t>
        </w:r>
      </w:ins>
      <w:ins w:id="22" w:author="n" w:date="2023-04-29T10:46:00Z">
        <w:r w:rsidR="00F86DB8">
          <w:rPr>
            <w:rFonts w:cstheme="minorHAnsi"/>
            <w:sz w:val="24"/>
            <w:szCs w:val="24"/>
          </w:rPr>
          <w:t xml:space="preserve"> recurring inundation favors successful establishment by</w:t>
        </w:r>
      </w:ins>
      <w:r w:rsidR="00060EAA" w:rsidRPr="007831B0">
        <w:rPr>
          <w:rFonts w:cstheme="minorHAnsi"/>
          <w:sz w:val="24"/>
          <w:szCs w:val="24"/>
        </w:rPr>
        <w:t xml:space="preserve"> clonal fragments </w:t>
      </w:r>
      <w:del w:id="23" w:author="n" w:date="2023-04-29T10:46:00Z">
        <w:r w:rsidR="00060EAA" w:rsidRPr="007831B0" w:rsidDel="00F86DB8">
          <w:rPr>
            <w:rFonts w:cstheme="minorHAnsi"/>
            <w:sz w:val="24"/>
            <w:szCs w:val="24"/>
          </w:rPr>
          <w:delText>have a greater tolerance for natural environmental disturbance such as recurring tidal inundation than</w:delText>
        </w:r>
      </w:del>
      <w:ins w:id="24" w:author="n" w:date="2023-04-29T10:46:00Z">
        <w:r w:rsidR="00F86DB8">
          <w:rPr>
            <w:rFonts w:cstheme="minorHAnsi"/>
            <w:sz w:val="24"/>
            <w:szCs w:val="24"/>
          </w:rPr>
          <w:t>over</w:t>
        </w:r>
      </w:ins>
      <w:r w:rsidR="00060EAA" w:rsidRPr="007831B0">
        <w:rPr>
          <w:rFonts w:cstheme="minorHAnsi"/>
          <w:sz w:val="24"/>
          <w:szCs w:val="24"/>
        </w:rPr>
        <w:t xml:space="preserve"> seed</w:t>
      </w:r>
      <w:ins w:id="25" w:author="n" w:date="2023-04-29T10:46:00Z">
        <w:r w:rsidR="00F86DB8">
          <w:rPr>
            <w:rFonts w:cstheme="minorHAnsi"/>
            <w:sz w:val="24"/>
            <w:szCs w:val="24"/>
          </w:rPr>
          <w:t>-based establishment</w:t>
        </w:r>
      </w:ins>
      <w:del w:id="26" w:author="n" w:date="2023-04-29T10:46:00Z">
        <w:r w:rsidR="00060EAA" w:rsidRPr="007831B0" w:rsidDel="00F86DB8">
          <w:rPr>
            <w:rFonts w:cstheme="minorHAnsi"/>
            <w:sz w:val="24"/>
            <w:szCs w:val="24"/>
          </w:rPr>
          <w:delText>s</w:delText>
        </w:r>
      </w:del>
      <w:r w:rsidR="00060EAA" w:rsidRPr="007831B0">
        <w:rPr>
          <w:rFonts w:cstheme="minorHAnsi"/>
          <w:sz w:val="24"/>
          <w:szCs w:val="24"/>
        </w:rPr>
        <w:t xml:space="preserve"> </w:t>
      </w:r>
      <w:r w:rsidR="00060EAA" w:rsidRPr="007831B0">
        <w:rPr>
          <w:rFonts w:cstheme="minorHAnsi"/>
          <w:sz w:val="24"/>
          <w:szCs w:val="24"/>
        </w:rPr>
        <w:fldChar w:fldCharType="begin"/>
      </w:r>
      <w:r w:rsidR="00060EAA" w:rsidRPr="007831B0">
        <w:rPr>
          <w:rFonts w:cstheme="minorHAnsi"/>
          <w:sz w:val="24"/>
          <w:szCs w:val="24"/>
        </w:rPr>
        <w:instrText xml:space="preserve"> ADDIN ZOTERO_ITEM CSL_CITATION {"citationID":"HKB4jNIA","properties":{"formattedCitation":"(Silinski et al., 2016)","plainCitation":"(Silinski et al., 2016)","noteIndex":0},"citationItems":[{"id":61,"uris":["http://zotero.org/users/6092945/items/MLVNL3BQ"],"itemData":{"id":61,"type":"article-journal","abstract":"The alternative stable states theory is increasingly applied to tidal marsh shorelines, where the two opposing stable states – a dense vegetated state on the one hand and a bare tidal flat on the other hand – can coexist in time but differ in space. The shift from the bare to vegetated state by the establishment of individual plants (seedlings, rhizome-grown shoots) on the bare tidal flat is known to be triggered by the occurrence of windows of opportunity. These are periods when species- and life stage-dependent thresholds, such as sediment dynamics or wave impact, are not exceeded. One controlling environmental parameter in intertidal wetlands is elevation as many important stressors for plants – such as hydroperiod, sediment dynamics and wave properties (wave period and wave height) – are typically correlated to it. Disentangling the respective impact of these correlated stressors remains challenging. In this paper, we present the results of a transplantation experiment where the establishment of three different life stages (seedlings, rhizome-grown shoots and patches) of the brackish pioneer Scirpus maritimus was tested over an elevation gradient at two locations of contrasting wave exposure. This gradient reached from the bare tidal flat into the marsh and covered an elevation range at which continuous S. maritimus-dominated pioneer marsh is known to occur. We found that erosion stress influences seedling survival on tidal flats while drought stress seems to limit long-term establishment of individual shoots and seedlings in the marsh. Furthermore, survival of transplants was more successful on the tidal flat of the sheltered site compared to the tidal flat of the exposed site whereas survival time within the marsh did not differ between sites. This highlights the attenuation of waves and currents in exposed marshes. However, no long-term establishment occurred on the tidal flat, emphasizing the importance of clonal integration for tidal flat colonization.","container-title":"Estuarine, Coastal and Shelf Science","DOI":"10.1016/j.ecss.2015.12.012","ISSN":"0272-7714","journalAbbreviation":"Estuarine, Coastal and Shelf Science","page":"227-237","source":"ScienceDirect","title":"Quantifying critical conditions for seaward expansion of tidal marshes: A transplantation experiment","title-short":"Quantifying critical conditions for seaward expansion of tidal marshes","volume":"169","author":[{"family":"Silinski","given":"Alexandra"},{"family":"Belzen","given":"Jim","non-dropping-particle":"van"},{"family":"Fransen","given":"Erik"},{"family":"Bouma","given":"Tjeerd J."},{"family":"Troch","given":"Peter"},{"family":"Meire","given":"Patrick"},{"family":"Temmerman","given":"Stijn"}],"issued":{"date-parts":[["2016",2,5]]}}}],"schema":"https://github.com/citation-style-language/schema/raw/master/csl-citation.json"} </w:instrText>
      </w:r>
      <w:r w:rsidR="00060EAA" w:rsidRPr="007831B0">
        <w:rPr>
          <w:rFonts w:cstheme="minorHAnsi"/>
          <w:sz w:val="24"/>
          <w:szCs w:val="24"/>
        </w:rPr>
        <w:fldChar w:fldCharType="separate"/>
      </w:r>
      <w:r w:rsidR="00060EAA" w:rsidRPr="007831B0">
        <w:rPr>
          <w:rFonts w:cstheme="minorHAnsi"/>
          <w:sz w:val="24"/>
          <w:szCs w:val="24"/>
        </w:rPr>
        <w:t>(Silinski et al., 2016)</w:t>
      </w:r>
      <w:r w:rsidR="00060EAA" w:rsidRPr="007831B0">
        <w:rPr>
          <w:rFonts w:cstheme="minorHAnsi"/>
          <w:sz w:val="24"/>
          <w:szCs w:val="24"/>
        </w:rPr>
        <w:fldChar w:fldCharType="end"/>
      </w:r>
      <w:r w:rsidR="00060EAA" w:rsidRPr="007831B0">
        <w:rPr>
          <w:rFonts w:cstheme="minorHAnsi"/>
          <w:sz w:val="24"/>
          <w:szCs w:val="24"/>
        </w:rPr>
        <w:t>.</w:t>
      </w:r>
      <w:ins w:id="27" w:author="n" w:date="2023-04-29T10:41:00Z">
        <w:r w:rsidR="00F86DB8">
          <w:rPr>
            <w:rFonts w:cstheme="minorHAnsi"/>
            <w:sz w:val="24"/>
            <w:szCs w:val="24"/>
          </w:rPr>
          <w:t xml:space="preserve"> Increases in the frequency o</w:t>
        </w:r>
      </w:ins>
      <w:ins w:id="28" w:author="n" w:date="2023-04-29T10:42:00Z">
        <w:r w:rsidR="00F86DB8">
          <w:rPr>
            <w:rFonts w:cstheme="minorHAnsi"/>
            <w:sz w:val="24"/>
            <w:szCs w:val="24"/>
          </w:rPr>
          <w:t xml:space="preserve">r duration of disturbances locally can impact the available recruitment window for </w:t>
        </w:r>
      </w:ins>
      <w:ins w:id="29" w:author="n" w:date="2023-04-29T10:43:00Z">
        <w:r w:rsidR="00F86DB8">
          <w:rPr>
            <w:rFonts w:cstheme="minorHAnsi"/>
            <w:sz w:val="24"/>
            <w:szCs w:val="24"/>
          </w:rPr>
          <w:t>historically successful propagules</w:t>
        </w:r>
      </w:ins>
      <w:ins w:id="30" w:author="n" w:date="2023-04-29T10:42:00Z">
        <w:r w:rsidR="00F86DB8">
          <w:rPr>
            <w:rFonts w:cstheme="minorHAnsi"/>
            <w:sz w:val="24"/>
            <w:szCs w:val="24"/>
          </w:rPr>
          <w:t xml:space="preserve"> (ref).</w:t>
        </w:r>
      </w:ins>
      <w:ins w:id="31" w:author="n" w:date="2023-04-29T10:47:00Z">
        <w:r w:rsidR="00F86DB8">
          <w:rPr>
            <w:rFonts w:cstheme="minorHAnsi"/>
            <w:sz w:val="24"/>
            <w:szCs w:val="24"/>
          </w:rPr>
          <w:t xml:space="preserve"> This can become a compounding feedback loop between reduced propagule ava</w:t>
        </w:r>
      </w:ins>
      <w:ins w:id="32" w:author="n" w:date="2023-04-29T10:48:00Z">
        <w:r w:rsidR="00F86DB8">
          <w:rPr>
            <w:rFonts w:cstheme="minorHAnsi"/>
            <w:sz w:val="24"/>
            <w:szCs w:val="24"/>
          </w:rPr>
          <w:t xml:space="preserve">ilability and increased propagule failure. Example not directly related to </w:t>
        </w:r>
      </w:ins>
      <w:ins w:id="33" w:author="n" w:date="2023-04-29T10:49:00Z">
        <w:r w:rsidR="00F86DB8">
          <w:rPr>
            <w:rFonts w:cstheme="minorHAnsi"/>
            <w:sz w:val="24"/>
            <w:szCs w:val="24"/>
          </w:rPr>
          <w:t>grazing</w:t>
        </w:r>
      </w:ins>
      <w:ins w:id="34" w:author="n" w:date="2023-04-29T10:48:00Z">
        <w:r w:rsidR="00F86DB8">
          <w:rPr>
            <w:rFonts w:cstheme="minorHAnsi"/>
            <w:sz w:val="24"/>
            <w:szCs w:val="24"/>
          </w:rPr>
          <w:t>?</w:t>
        </w:r>
      </w:ins>
      <w:r w:rsidR="00060EAA" w:rsidRPr="007831B0">
        <w:rPr>
          <w:rFonts w:cstheme="minorHAnsi"/>
          <w:sz w:val="24"/>
          <w:szCs w:val="24"/>
        </w:rPr>
        <w:t xml:space="preserve"> </w:t>
      </w:r>
      <w:del w:id="35" w:author="n" w:date="2023-04-29T10:36:00Z">
        <w:r w:rsidR="006404D0" w:rsidDel="00C43D5B">
          <w:rPr>
            <w:rFonts w:cstheme="minorHAnsi"/>
            <w:sz w:val="24"/>
            <w:szCs w:val="24"/>
          </w:rPr>
          <w:delText xml:space="preserve">Windows of opportunity for </w:delText>
        </w:r>
        <w:r w:rsidR="00184321" w:rsidDel="00C43D5B">
          <w:rPr>
            <w:rFonts w:cstheme="minorHAnsi"/>
            <w:sz w:val="24"/>
            <w:szCs w:val="24"/>
          </w:rPr>
          <w:delText xml:space="preserve">recruitment </w:delText>
        </w:r>
        <w:r w:rsidR="00E640A8" w:rsidDel="00C43D5B">
          <w:rPr>
            <w:rFonts w:cstheme="minorHAnsi"/>
            <w:sz w:val="24"/>
            <w:szCs w:val="24"/>
          </w:rPr>
          <w:delText xml:space="preserve">and subsequent habitat recovery </w:delText>
        </w:r>
        <w:r w:rsidR="00184321" w:rsidDel="00C43D5B">
          <w:rPr>
            <w:rFonts w:cstheme="minorHAnsi"/>
            <w:sz w:val="24"/>
            <w:szCs w:val="24"/>
          </w:rPr>
          <w:delText xml:space="preserve">are dependent </w:delText>
        </w:r>
        <w:r w:rsidR="006E71E4" w:rsidDel="00C43D5B">
          <w:rPr>
            <w:rFonts w:cstheme="minorHAnsi"/>
            <w:sz w:val="24"/>
            <w:szCs w:val="24"/>
          </w:rPr>
          <w:delText xml:space="preserve">not only </w:delText>
        </w:r>
        <w:r w:rsidR="00184321" w:rsidDel="00C43D5B">
          <w:rPr>
            <w:rFonts w:cstheme="minorHAnsi"/>
            <w:sz w:val="24"/>
            <w:szCs w:val="24"/>
          </w:rPr>
          <w:delText xml:space="preserve">on the propagule tolerance for </w:delText>
        </w:r>
        <w:r w:rsidR="00CA6BA0" w:rsidDel="00C43D5B">
          <w:rPr>
            <w:rFonts w:cstheme="minorHAnsi"/>
            <w:sz w:val="24"/>
            <w:szCs w:val="24"/>
          </w:rPr>
          <w:delText>stress</w:delText>
        </w:r>
        <w:r w:rsidR="006E71E4" w:rsidDel="00C43D5B">
          <w:rPr>
            <w:rFonts w:cstheme="minorHAnsi"/>
            <w:sz w:val="24"/>
            <w:szCs w:val="24"/>
          </w:rPr>
          <w:delText>,</w:delText>
        </w:r>
        <w:r w:rsidR="00CA6BA0" w:rsidDel="00C43D5B">
          <w:rPr>
            <w:rFonts w:cstheme="minorHAnsi"/>
            <w:sz w:val="24"/>
            <w:szCs w:val="24"/>
          </w:rPr>
          <w:delText xml:space="preserve"> but</w:delText>
        </w:r>
        <w:r w:rsidR="00184321" w:rsidDel="00C43D5B">
          <w:rPr>
            <w:rFonts w:cstheme="minorHAnsi"/>
            <w:sz w:val="24"/>
            <w:szCs w:val="24"/>
          </w:rPr>
          <w:delText xml:space="preserve"> </w:delText>
        </w:r>
        <w:r w:rsidR="006E71E4" w:rsidDel="00C43D5B">
          <w:rPr>
            <w:rFonts w:cstheme="minorHAnsi"/>
            <w:sz w:val="24"/>
            <w:szCs w:val="24"/>
          </w:rPr>
          <w:delText>also</w:delText>
        </w:r>
        <w:r w:rsidR="00C35667" w:rsidDel="00C43D5B">
          <w:rPr>
            <w:rFonts w:cstheme="minorHAnsi"/>
            <w:sz w:val="24"/>
            <w:szCs w:val="24"/>
          </w:rPr>
          <w:delText xml:space="preserve"> by the degree of disturbance</w:delText>
        </w:r>
        <w:r w:rsidR="00CA6BA0" w:rsidDel="00C43D5B">
          <w:rPr>
            <w:rFonts w:cstheme="minorHAnsi"/>
            <w:sz w:val="24"/>
            <w:szCs w:val="24"/>
          </w:rPr>
          <w:delText>, with</w:delText>
        </w:r>
        <w:r w:rsidR="00E640A8" w:rsidDel="00C43D5B">
          <w:rPr>
            <w:rFonts w:cstheme="minorHAnsi"/>
            <w:sz w:val="24"/>
            <w:szCs w:val="24"/>
          </w:rPr>
          <w:delText xml:space="preserve"> higher-intensity </w:delText>
        </w:r>
        <w:r w:rsidR="00E43294" w:rsidDel="00C43D5B">
          <w:rPr>
            <w:rFonts w:cstheme="minorHAnsi"/>
            <w:sz w:val="24"/>
            <w:szCs w:val="24"/>
          </w:rPr>
          <w:delText xml:space="preserve">or persistent </w:delText>
        </w:r>
        <w:r w:rsidR="00133593" w:rsidDel="00C43D5B">
          <w:rPr>
            <w:rFonts w:cstheme="minorHAnsi"/>
            <w:sz w:val="24"/>
            <w:szCs w:val="24"/>
          </w:rPr>
          <w:delText>pressures requiring</w:delText>
        </w:r>
        <w:r w:rsidR="00CA6BA0" w:rsidDel="00C43D5B">
          <w:rPr>
            <w:rFonts w:cstheme="minorHAnsi"/>
            <w:sz w:val="24"/>
            <w:szCs w:val="24"/>
          </w:rPr>
          <w:delText xml:space="preserve"> longer </w:delText>
        </w:r>
        <w:r w:rsidR="00133593" w:rsidDel="00C43D5B">
          <w:rPr>
            <w:rFonts w:cstheme="minorHAnsi"/>
            <w:sz w:val="24"/>
            <w:szCs w:val="24"/>
          </w:rPr>
          <w:delText>disturbance-free w</w:delText>
        </w:r>
        <w:r w:rsidR="00CA6BA0" w:rsidDel="00C43D5B">
          <w:rPr>
            <w:rFonts w:cstheme="minorHAnsi"/>
            <w:sz w:val="24"/>
            <w:szCs w:val="24"/>
          </w:rPr>
          <w:delText xml:space="preserve">indows to recover. </w:delText>
        </w:r>
      </w:del>
    </w:p>
    <w:p w14:paraId="4F7D4FE0" w14:textId="564022F1" w:rsidR="007B3A3D" w:rsidRDefault="00E43294" w:rsidP="00326415">
      <w:pPr>
        <w:ind w:firstLine="720"/>
        <w:rPr>
          <w:rFonts w:cstheme="minorHAnsi"/>
          <w:sz w:val="24"/>
          <w:szCs w:val="24"/>
        </w:rPr>
      </w:pPr>
      <w:r>
        <w:rPr>
          <w:rFonts w:cstheme="minorHAnsi"/>
          <w:sz w:val="24"/>
          <w:szCs w:val="24"/>
        </w:rPr>
        <w:t>S</w:t>
      </w:r>
      <w:r w:rsidR="000610DB">
        <w:rPr>
          <w:rFonts w:cstheme="minorHAnsi"/>
          <w:sz w:val="24"/>
          <w:szCs w:val="24"/>
        </w:rPr>
        <w:t>ome</w:t>
      </w:r>
      <w:r w:rsidR="00CB10CD">
        <w:rPr>
          <w:rFonts w:cstheme="minorHAnsi"/>
          <w:sz w:val="24"/>
          <w:szCs w:val="24"/>
        </w:rPr>
        <w:t xml:space="preserve"> </w:t>
      </w:r>
      <w:r w:rsidR="005B7D05">
        <w:rPr>
          <w:rFonts w:cstheme="minorHAnsi"/>
          <w:sz w:val="24"/>
          <w:szCs w:val="24"/>
        </w:rPr>
        <w:t>natural</w:t>
      </w:r>
      <w:r w:rsidR="000610DB">
        <w:rPr>
          <w:rFonts w:cstheme="minorHAnsi"/>
          <w:sz w:val="24"/>
          <w:szCs w:val="24"/>
        </w:rPr>
        <w:t xml:space="preserve"> disturbance</w:t>
      </w:r>
      <w:r w:rsidR="005B7D05">
        <w:rPr>
          <w:rFonts w:cstheme="minorHAnsi"/>
          <w:sz w:val="24"/>
          <w:szCs w:val="24"/>
        </w:rPr>
        <w:t xml:space="preserve"> events</w:t>
      </w:r>
      <w:r w:rsidR="000610DB">
        <w:rPr>
          <w:rFonts w:cstheme="minorHAnsi"/>
          <w:sz w:val="24"/>
          <w:szCs w:val="24"/>
        </w:rPr>
        <w:t xml:space="preserve">, like grazing, </w:t>
      </w:r>
      <w:r>
        <w:rPr>
          <w:rFonts w:cstheme="minorHAnsi"/>
          <w:sz w:val="24"/>
          <w:szCs w:val="24"/>
        </w:rPr>
        <w:t>may</w:t>
      </w:r>
      <w:r w:rsidR="000610DB">
        <w:rPr>
          <w:rFonts w:cstheme="minorHAnsi"/>
          <w:sz w:val="24"/>
          <w:szCs w:val="24"/>
        </w:rPr>
        <w:t xml:space="preserve"> occur as either discrete, short-term events, or as long-term </w:t>
      </w:r>
      <w:r w:rsidR="005E659C">
        <w:rPr>
          <w:rFonts w:cstheme="minorHAnsi"/>
          <w:sz w:val="24"/>
          <w:szCs w:val="24"/>
        </w:rPr>
        <w:t>disturbance agents in an</w:t>
      </w:r>
      <w:r w:rsidR="000610DB">
        <w:rPr>
          <w:rFonts w:cstheme="minorHAnsi"/>
          <w:sz w:val="24"/>
          <w:szCs w:val="24"/>
        </w:rPr>
        <w:t xml:space="preserve"> ecosystem. </w:t>
      </w:r>
      <w:ins w:id="36" w:author="n" w:date="2023-04-29T10:49:00Z">
        <w:r w:rsidR="00F86DB8">
          <w:rPr>
            <w:rFonts w:cstheme="minorHAnsi"/>
            <w:sz w:val="24"/>
            <w:szCs w:val="24"/>
          </w:rPr>
          <w:t xml:space="preserve">In many estuaries historically, </w:t>
        </w:r>
        <w:r w:rsidR="00F86DB8">
          <w:rPr>
            <w:rFonts w:cstheme="minorHAnsi"/>
            <w:sz w:val="24"/>
            <w:szCs w:val="24"/>
          </w:rPr>
          <w:lastRenderedPageBreak/>
          <w:t>grazing would have been</w:t>
        </w:r>
      </w:ins>
      <w:del w:id="37" w:author="n" w:date="2023-04-29T10:49:00Z">
        <w:r w:rsidR="00D312BF" w:rsidDel="00F86DB8">
          <w:rPr>
            <w:rFonts w:cstheme="minorHAnsi"/>
            <w:sz w:val="24"/>
            <w:szCs w:val="24"/>
          </w:rPr>
          <w:delText>In cases where disturbance</w:delText>
        </w:r>
        <w:r w:rsidR="00353C3D" w:rsidDel="00F86DB8">
          <w:rPr>
            <w:rFonts w:cstheme="minorHAnsi"/>
            <w:sz w:val="24"/>
            <w:szCs w:val="24"/>
          </w:rPr>
          <w:delText xml:space="preserve"> is</w:delText>
        </w:r>
      </w:del>
      <w:r w:rsidR="00353C3D">
        <w:rPr>
          <w:rFonts w:cstheme="minorHAnsi"/>
          <w:sz w:val="24"/>
          <w:szCs w:val="24"/>
        </w:rPr>
        <w:t xml:space="preserve"> minimal and </w:t>
      </w:r>
      <w:r w:rsidR="0038178D">
        <w:rPr>
          <w:rFonts w:cstheme="minorHAnsi"/>
          <w:sz w:val="24"/>
          <w:szCs w:val="24"/>
        </w:rPr>
        <w:t>quickly</w:t>
      </w:r>
      <w:r w:rsidR="009E660E">
        <w:rPr>
          <w:rFonts w:cstheme="minorHAnsi"/>
          <w:sz w:val="24"/>
          <w:szCs w:val="24"/>
        </w:rPr>
        <w:t xml:space="preserve"> </w:t>
      </w:r>
      <w:r w:rsidR="00D312BF">
        <w:rPr>
          <w:rFonts w:cstheme="minorHAnsi"/>
          <w:sz w:val="24"/>
          <w:szCs w:val="24"/>
        </w:rPr>
        <w:t>removed,</w:t>
      </w:r>
      <w:ins w:id="38" w:author="n" w:date="2023-04-29T10:49:00Z">
        <w:r w:rsidR="00F86DB8">
          <w:rPr>
            <w:rFonts w:cstheme="minorHAnsi"/>
            <w:sz w:val="24"/>
            <w:szCs w:val="24"/>
          </w:rPr>
          <w:t xml:space="preserve"> </w:t>
        </w:r>
        <w:proofErr w:type="spellStart"/>
        <w:r w:rsidR="00F86DB8">
          <w:rPr>
            <w:rFonts w:cstheme="minorHAnsi"/>
            <w:i/>
            <w:iCs/>
            <w:sz w:val="24"/>
            <w:szCs w:val="24"/>
          </w:rPr>
          <w:t>e.g</w:t>
        </w:r>
        <w:proofErr w:type="spellEnd"/>
        <w:r w:rsidR="00F86DB8">
          <w:rPr>
            <w:rFonts w:cstheme="minorHAnsi"/>
            <w:i/>
            <w:iCs/>
            <w:sz w:val="24"/>
            <w:szCs w:val="24"/>
          </w:rPr>
          <w:t>…</w:t>
        </w:r>
        <w:r w:rsidR="00F86DB8">
          <w:rPr>
            <w:rFonts w:cstheme="minorHAnsi"/>
            <w:sz w:val="24"/>
            <w:szCs w:val="24"/>
          </w:rPr>
          <w:t>… In these conditions,</w:t>
        </w:r>
      </w:ins>
      <w:r w:rsidR="00D312BF">
        <w:rPr>
          <w:rFonts w:cstheme="minorHAnsi"/>
          <w:sz w:val="24"/>
          <w:szCs w:val="24"/>
        </w:rPr>
        <w:t xml:space="preserve"> plant communities </w:t>
      </w:r>
      <w:del w:id="39" w:author="n" w:date="2023-04-29T10:49:00Z">
        <w:r w:rsidR="00D312BF" w:rsidDel="00F86DB8">
          <w:rPr>
            <w:rFonts w:cstheme="minorHAnsi"/>
            <w:sz w:val="24"/>
            <w:szCs w:val="24"/>
          </w:rPr>
          <w:delText xml:space="preserve">may </w:delText>
        </w:r>
      </w:del>
      <w:ins w:id="40" w:author="n" w:date="2023-04-29T10:49:00Z">
        <w:r w:rsidR="00F86DB8">
          <w:rPr>
            <w:rFonts w:cstheme="minorHAnsi"/>
            <w:sz w:val="24"/>
            <w:szCs w:val="24"/>
          </w:rPr>
          <w:t>were able to</w:t>
        </w:r>
      </w:ins>
      <w:del w:id="41" w:author="n" w:date="2023-04-29T10:49:00Z">
        <w:r w:rsidR="00D312BF" w:rsidDel="00F86DB8">
          <w:rPr>
            <w:rFonts w:cstheme="minorHAnsi"/>
            <w:sz w:val="24"/>
            <w:szCs w:val="24"/>
          </w:rPr>
          <w:delText>be expected to</w:delText>
        </w:r>
      </w:del>
      <w:r w:rsidR="00D312BF">
        <w:rPr>
          <w:rFonts w:cstheme="minorHAnsi"/>
          <w:sz w:val="24"/>
          <w:szCs w:val="24"/>
        </w:rPr>
        <w:t xml:space="preserve"> passively recover through natural recruitment and succession </w:t>
      </w:r>
      <w:r w:rsidR="009E660E">
        <w:rPr>
          <w:rFonts w:cstheme="minorHAnsi"/>
          <w:sz w:val="24"/>
          <w:szCs w:val="24"/>
        </w:rPr>
        <w:fldChar w:fldCharType="begin"/>
      </w:r>
      <w:r w:rsidR="009E660E">
        <w:rPr>
          <w:rFonts w:cstheme="minorHAnsi"/>
          <w:sz w:val="24"/>
          <w:szCs w:val="24"/>
        </w:rPr>
        <w:instrText xml:space="preserve"> ADDIN ZOTERO_ITEM CSL_CITATION {"citationID":"sbd4QdZp","properties":{"formattedCitation":"(Meli et al., 2017)","plainCitation":"(Meli et al., 2017)","noteIndex":0},"citationItems":[{"id":2889,"uris":["http://zotero.org/users/6092945/items/WGQA2GEU"],"itemData":{"id":2889,"type":"article-journal","abstract":"Global forest restoration targets have been set, yet policy makers and land managers lack guiding principles on how to invest limited resources to achieve them. We conducted a meta-analysis of 166 studies in naturally regenerating and actively restored forests worldwide to answer: (1) To what extent do floral and faunal abundance and diversity and biogeochemical functions recover? (2) Does recovery vary as a function of past land use, time since restoration, forest region, or precipitation? (3) Does active restoration result in more complete or faster recovery than passive restoration? Overall, forests showed a high level of recovery, but the time to recovery depended on the metric type measured, past land use, and region. Abundance recovered quickly and completely, whereas diversity recovered slower in tropical than in temperate forests. Biogeochemical functions recovered more slowly after agriculture than after logging or mining. Formerly logged sites were mostly passively restored and generally recovered quickly. Mined sites were nearly always actively restored using a combination of planting and either soil amendments or recontouring topography, which resulted in rapid recovery of the metrics evaluated. Actively restoring former agricultural land, primarily by planting trees, did not result in consistently faster or more complete recovery than passively restored sites. Our results suggest that simply ending the land use is sufficient for forests to recover in many cases, but more studies are needed that directly compare the value added of active versus passive restoration strategies in the same system. Investments in active restoration should be evaluated relative to the past land use, the natural resilience of the system, and the specific objectives of each project.","container-title":"PLOS ONE","DOI":"10.1371/journal.pone.0171368","ISSN":"1932-6203","issue":"2","journalAbbreviation":"PLOS ONE","language":"en","note":"publisher: Public Library of Science","page":"e0171368","source":"PLoS Journals","title":"A global review of past land use, climate, and active vs. passive restoration effects on forest recovery","volume":"12","author":[{"family":"Meli","given":"Paula"},{"family":"Holl","given":"Karen D."},{"family":"Benayas","given":"José María Rey"},{"family":"Jones","given":"Holly P."},{"family":"Jones","given":"Peter C."},{"family":"Montoya","given":"Daniel"},{"family":"Mateos","given":"David Moreno"}],"issued":{"date-parts":[["2017",2,3]]}}}],"schema":"https://github.com/citation-style-language/schema/raw/master/csl-citation.json"} </w:instrText>
      </w:r>
      <w:r w:rsidR="009E660E">
        <w:rPr>
          <w:rFonts w:cstheme="minorHAnsi"/>
          <w:sz w:val="24"/>
          <w:szCs w:val="24"/>
        </w:rPr>
        <w:fldChar w:fldCharType="separate"/>
      </w:r>
      <w:r w:rsidR="009E660E" w:rsidRPr="009E660E">
        <w:rPr>
          <w:rFonts w:ascii="Calibri" w:hAnsi="Calibri" w:cs="Calibri"/>
          <w:sz w:val="24"/>
        </w:rPr>
        <w:t>(Meli et al., 2017)</w:t>
      </w:r>
      <w:r w:rsidR="009E660E">
        <w:rPr>
          <w:rFonts w:cstheme="minorHAnsi"/>
          <w:sz w:val="24"/>
          <w:szCs w:val="24"/>
        </w:rPr>
        <w:fldChar w:fldCharType="end"/>
      </w:r>
      <w:r w:rsidR="00D312BF">
        <w:rPr>
          <w:rFonts w:cstheme="minorHAnsi"/>
          <w:sz w:val="24"/>
          <w:szCs w:val="24"/>
        </w:rPr>
        <w:t xml:space="preserve">. However, intensive or persistent grazing </w:t>
      </w:r>
      <w:ins w:id="42" w:author="n" w:date="2023-04-29T10:50:00Z">
        <w:r w:rsidR="00F86DB8">
          <w:rPr>
            <w:rFonts w:cstheme="minorHAnsi"/>
            <w:sz w:val="24"/>
            <w:szCs w:val="24"/>
          </w:rPr>
          <w:t xml:space="preserve">is becoming more common with the introduction of novel grazers (ref), and the loss of productive grazing </w:t>
        </w:r>
        <w:r w:rsidR="006627BE">
          <w:rPr>
            <w:rFonts w:cstheme="minorHAnsi"/>
            <w:sz w:val="24"/>
            <w:szCs w:val="24"/>
          </w:rPr>
          <w:t xml:space="preserve">areas due to landscape change (ref). </w:t>
        </w:r>
      </w:ins>
      <w:ins w:id="43" w:author="n" w:date="2023-04-29T10:51:00Z">
        <w:r w:rsidR="006627BE">
          <w:rPr>
            <w:rFonts w:cstheme="minorHAnsi"/>
            <w:sz w:val="24"/>
            <w:szCs w:val="24"/>
          </w:rPr>
          <w:t xml:space="preserve">These new grazing pressures </w:t>
        </w:r>
      </w:ins>
      <w:r w:rsidR="00D312BF">
        <w:rPr>
          <w:rFonts w:cstheme="minorHAnsi"/>
          <w:sz w:val="24"/>
          <w:szCs w:val="24"/>
        </w:rPr>
        <w:t>can effectively reset successional processes through total removal of propagative materials, and potentially set the plant community on a recovery trajectory towards an alternative stable state</w:t>
      </w:r>
      <w:r w:rsidR="00FF6E50">
        <w:rPr>
          <w:rFonts w:cstheme="minorHAnsi"/>
          <w:sz w:val="24"/>
          <w:szCs w:val="24"/>
        </w:rPr>
        <w:t xml:space="preserve"> via novel propagules introduced into the disturbed site</w:t>
      </w:r>
      <w:r w:rsidR="00D312BF">
        <w:rPr>
          <w:rFonts w:cstheme="minorHAnsi"/>
          <w:sz w:val="24"/>
          <w:szCs w:val="24"/>
        </w:rPr>
        <w:t xml:space="preserve"> </w:t>
      </w:r>
      <w:r w:rsidR="00927C26">
        <w:rPr>
          <w:rFonts w:cstheme="minorHAnsi"/>
          <w:sz w:val="24"/>
          <w:szCs w:val="24"/>
        </w:rPr>
        <w:fldChar w:fldCharType="begin"/>
      </w:r>
      <w:r w:rsidR="00DF7815">
        <w:rPr>
          <w:rFonts w:cstheme="minorHAnsi"/>
          <w:sz w:val="24"/>
          <w:szCs w:val="24"/>
        </w:rPr>
        <w:instrText xml:space="preserve"> ADDIN ZOTERO_ITEM CSL_CITATION {"citationID":"HHcpbZeG","properties":{"formattedCitation":"(Abernethy &amp; Willby, 1999; Srivastava &amp; Jefferies, 1996)","plainCitation":"(Abernethy &amp; Willby, 1999; Srivastava &amp; Jefferies, 1996)","noteIndex":0},"citationItems":[{"id":462,"uris":["http://zotero.org/users/6092945/items/T3678SCK"],"itemData":{"id":462,"type":"article-journal","abstract":"This study used germination methods to examine the density, species composition and functional composition of propagule banks in a series of riverine wetland aquatic habitats subject to varying degrees of hydrological and management-related disturbance. Under permanent inundation (the conditions prevailing at most sites during the growing season) propagule germination and species richness was low, with floodplain perennials and helophytes particularly affected. Densities of floodplain annuals were largely maintained through continued germination of a few flooding tolerant species. On damp mud (conditions associated with hydrological instability) total seedling number and species richness increased significantly, but species richness of germinating hydrophytes declined. Mean seedling density at 0–0.1m depth was 15450 ± 4400 m−2, reaching a maximum (162 050 m−2) in temporary backwaters. Annual (e.g., Lindernia dubia, Cyperus fuscus) and facultative ruderal species (e.g., Lythrum salicaria and Alisma plantago-aquatica) predominated. Vertical zonation of the propagule bank was weakly developed. The numbers of individuals and species germinating varied significantly between sites. The seasonal, most intensely disturbed sites (temporary backwaters) supported a numerically large, species-rich propagule bank based on floodplain annuals, while the permanent, less disturbed sites (ditches and an oxbow pond) had a small, species-poor propagule bank composed of hydrophytes and helophytes supplemented by allochthonous seed inputs. Sites intermediate on the gradient had a propagule bank dominated by facultative amphibious, ruderal hydrophytes. The composition of the seed bank and the established vegetation was most similar at the heavily disturbed sites where the seed bank was maintained by vigorously fruiting annuals and supplemented by inputs from temporary habitats upstream. At permanent sites much of the propagule bank composition could be accounted for by inputs of floodborne seed from the immediately adjacent floodplain. The established vegetation at such sites appeared to be maintained mainly by vegetative propagation with recruitment from the propagule bank likely only after severe disturbance. The potential contribution of functionally diverse propagule banks to sucessional processes within fluvially dynamic floodplain aquatic habitats is emphasised.","container-title":"Plant Ecology","DOI":"10.1023/A:1009779411686","ISSN":"1573-5052","issue":"2","journalAbbreviation":"Plant Ecology","language":"en","page":"177-190","source":"Springer Link","title":"Changes along a disturbance gradient in the density and composition of propagule banks in floodplain aquatic habitats","volume":"140","author":[{"family":"Abernethy","given":"V.J."},{"family":"Willby","given":"N.J."}],"issued":{"date-parts":[["1999",2,1]]}}},{"id":43,"uris":["http://zotero.org/users/6092945/items/XZMBYB2L"],"itemData":{"id":43,"type":"article-journal","abstract":"[1 A 2-year study is described which suggests that a positive feedback process results in the destruction of salt-marsh swards and the exposure of bare sediments at La Perouse Bay, Manitoba, Canada. Lesser snow geese initiate the process by grubbing for roots and rhizomes of salt-marsh graminoids (Puccinellia phryganodes and Carex subspathacea) in spring. The increased rates of evaporation from sediments beneath disturbed or destroyed swards in summer result in high soil salinities that adversely affect the growth of the remaining grazed plants. 2 Above-ground biomass and soil salinity differed between sites in the salt marsh. Soil salinity was inversely related to above-ground biomass and shoot density of Puccinellia phryganodes. Increased biomass led to reduced soil salinity at sites where exclosures were erected. 3 Plant growth, measured as the rate of leaf births on Puccinellia shoots, was reduced by high soil salinities at sites where exclosures were erected. 4 Leaf demography of transplanted experimental plants of Puccinellia differed in 1992, but not 1991, between plants transplanted into sites with different amounts of above-ground biomass. Leaf births and deaths were highest for plants grown in sites where above-ground biomass was high and lowest for plants transplanted into bare sites. Grazing had no effect on leaf demography in 1991 and only marginally increased the rate of leaf deaths in 1992. 5 Growth of transplanted individuals of Carex subspathacea was similarly highest at sites where the standing crop of Puccinellia and Carex was high and was lowest in bare sites. 6 Algal crusts, which formed on bare or poorly vegetated sites, also reduced the growth of Puccinellia plants. 7 The effects of this deleterious positive feedback on plant growth are discussed in relation to changes occurring in the lesser snow goose colonies at La Perouse Bay and elsewhere.]","archive":"JSTOR","container-title":"Journal of Ecology","DOI":"10.2307/2261697","ISSN":"0022-0477","issue":"1","page":"31-42","source":"JSTOR","title":"A Positive Feedback: Herbivory, Plant Growth, Salinity, and the Desertification of an Arctic Salt-Marsh","title-short":"A Positive Feedback","volume":"84","author":[{"family":"Srivastava","given":"Diane S."},{"family":"Jefferies","given":"R. L."}],"issued":{"date-parts":[["1996"]]}}}],"schema":"https://github.com/citation-style-language/schema/raw/master/csl-citation.json"} </w:instrText>
      </w:r>
      <w:r w:rsidR="00927C26">
        <w:rPr>
          <w:rFonts w:cstheme="minorHAnsi"/>
          <w:sz w:val="24"/>
          <w:szCs w:val="24"/>
        </w:rPr>
        <w:fldChar w:fldCharType="separate"/>
      </w:r>
      <w:r w:rsidR="00DF7815" w:rsidRPr="00DF7815">
        <w:rPr>
          <w:rFonts w:ascii="Calibri" w:hAnsi="Calibri" w:cs="Calibri"/>
          <w:sz w:val="24"/>
        </w:rPr>
        <w:t>(Abernethy &amp; Willby, 1999; Srivastava &amp; Jefferies, 1996)</w:t>
      </w:r>
      <w:r w:rsidR="00927C26">
        <w:rPr>
          <w:rFonts w:cstheme="minorHAnsi"/>
          <w:sz w:val="24"/>
          <w:szCs w:val="24"/>
        </w:rPr>
        <w:fldChar w:fldCharType="end"/>
      </w:r>
      <w:r w:rsidR="00D312BF">
        <w:rPr>
          <w:rFonts w:cstheme="minorHAnsi"/>
          <w:sz w:val="24"/>
          <w:szCs w:val="24"/>
        </w:rPr>
        <w:t xml:space="preserve">. </w:t>
      </w:r>
      <w:r w:rsidR="00C843D7">
        <w:rPr>
          <w:rFonts w:cstheme="minorHAnsi"/>
          <w:sz w:val="24"/>
          <w:szCs w:val="24"/>
        </w:rPr>
        <w:t xml:space="preserve">Through alternative competitive </w:t>
      </w:r>
      <w:r w:rsidR="007E44B8">
        <w:rPr>
          <w:rFonts w:cstheme="minorHAnsi"/>
          <w:sz w:val="24"/>
          <w:szCs w:val="24"/>
        </w:rPr>
        <w:t>strategies</w:t>
      </w:r>
      <w:r w:rsidR="00C843D7">
        <w:rPr>
          <w:rFonts w:cstheme="minorHAnsi"/>
          <w:sz w:val="24"/>
          <w:szCs w:val="24"/>
        </w:rPr>
        <w:t>,</w:t>
      </w:r>
      <w:r w:rsidR="007E44B8">
        <w:rPr>
          <w:rFonts w:cstheme="minorHAnsi"/>
          <w:sz w:val="24"/>
          <w:szCs w:val="24"/>
        </w:rPr>
        <w:t xml:space="preserve"> these</w:t>
      </w:r>
      <w:r w:rsidR="00FF6E50">
        <w:rPr>
          <w:rFonts w:cstheme="minorHAnsi"/>
          <w:sz w:val="24"/>
          <w:szCs w:val="24"/>
        </w:rPr>
        <w:t xml:space="preserve"> n</w:t>
      </w:r>
      <w:r w:rsidR="00FD4AA1">
        <w:rPr>
          <w:rFonts w:cstheme="minorHAnsi"/>
          <w:sz w:val="24"/>
          <w:szCs w:val="24"/>
        </w:rPr>
        <w:t xml:space="preserve">ovel </w:t>
      </w:r>
      <w:r w:rsidR="007E44B8">
        <w:rPr>
          <w:rFonts w:cstheme="minorHAnsi"/>
          <w:sz w:val="24"/>
          <w:szCs w:val="24"/>
        </w:rPr>
        <w:t>species</w:t>
      </w:r>
      <w:r w:rsidR="00FD4AA1">
        <w:rPr>
          <w:rFonts w:cstheme="minorHAnsi"/>
          <w:sz w:val="24"/>
          <w:szCs w:val="24"/>
        </w:rPr>
        <w:t xml:space="preserve"> can shift recovery </w:t>
      </w:r>
      <w:r w:rsidR="00883536">
        <w:rPr>
          <w:rFonts w:cstheme="minorHAnsi"/>
          <w:sz w:val="24"/>
          <w:szCs w:val="24"/>
        </w:rPr>
        <w:t>trajectorie</w:t>
      </w:r>
      <w:r w:rsidR="00C843D7">
        <w:rPr>
          <w:rFonts w:cstheme="minorHAnsi"/>
          <w:sz w:val="24"/>
          <w:szCs w:val="24"/>
        </w:rPr>
        <w:t xml:space="preserve">s </w:t>
      </w:r>
      <w:r w:rsidR="007E44B8">
        <w:rPr>
          <w:rFonts w:cstheme="minorHAnsi"/>
          <w:sz w:val="24"/>
          <w:szCs w:val="24"/>
        </w:rPr>
        <w:t>to a</w:t>
      </w:r>
      <w:r w:rsidR="00FB542C">
        <w:rPr>
          <w:rFonts w:cstheme="minorHAnsi"/>
          <w:sz w:val="24"/>
          <w:szCs w:val="24"/>
        </w:rPr>
        <w:t xml:space="preserve"> new composition</w:t>
      </w:r>
      <w:r w:rsidR="007B3A3D">
        <w:rPr>
          <w:rFonts w:cstheme="minorHAnsi"/>
          <w:sz w:val="24"/>
          <w:szCs w:val="24"/>
        </w:rPr>
        <w:t xml:space="preserve">al </w:t>
      </w:r>
      <w:r w:rsidR="00B73D5F">
        <w:rPr>
          <w:rFonts w:cstheme="minorHAnsi"/>
          <w:sz w:val="24"/>
          <w:szCs w:val="24"/>
        </w:rPr>
        <w:t xml:space="preserve">palette. </w:t>
      </w:r>
    </w:p>
    <w:p w14:paraId="0C941EAA" w14:textId="3C565983" w:rsidR="006627BE" w:rsidRDefault="00A8593F" w:rsidP="00191761">
      <w:pPr>
        <w:ind w:firstLine="720"/>
        <w:rPr>
          <w:rFonts w:cstheme="minorHAnsi"/>
          <w:sz w:val="24"/>
          <w:szCs w:val="24"/>
        </w:rPr>
      </w:pPr>
      <w:r>
        <w:rPr>
          <w:rFonts w:cstheme="minorHAnsi"/>
          <w:sz w:val="24"/>
          <w:szCs w:val="24"/>
        </w:rPr>
        <w:t xml:space="preserve">Estuaries </w:t>
      </w:r>
      <w:r w:rsidR="00136B78">
        <w:rPr>
          <w:rFonts w:cstheme="minorHAnsi"/>
          <w:sz w:val="24"/>
          <w:szCs w:val="24"/>
        </w:rPr>
        <w:t>around</w:t>
      </w:r>
      <w:r>
        <w:rPr>
          <w:rFonts w:cstheme="minorHAnsi"/>
          <w:sz w:val="24"/>
          <w:szCs w:val="24"/>
        </w:rPr>
        <w:t xml:space="preserve"> the Salish Sea in the Pacific Northwest of North America are dominated by </w:t>
      </w:r>
      <w:r w:rsidR="00070281">
        <w:rPr>
          <w:rFonts w:cstheme="minorHAnsi"/>
          <w:sz w:val="24"/>
          <w:szCs w:val="24"/>
        </w:rPr>
        <w:t xml:space="preserve">swards </w:t>
      </w:r>
      <w:r>
        <w:rPr>
          <w:rFonts w:cstheme="minorHAnsi"/>
          <w:sz w:val="24"/>
          <w:szCs w:val="24"/>
        </w:rPr>
        <w:t xml:space="preserve">of graminoids </w:t>
      </w:r>
      <w:r w:rsidR="004F466C">
        <w:rPr>
          <w:rFonts w:cstheme="minorHAnsi"/>
          <w:sz w:val="24"/>
          <w:szCs w:val="24"/>
        </w:rPr>
        <w:t>(sedges, rushes, grasses)</w:t>
      </w:r>
      <w:r w:rsidR="00906BC0">
        <w:rPr>
          <w:rFonts w:cstheme="minorHAnsi"/>
          <w:sz w:val="24"/>
          <w:szCs w:val="24"/>
        </w:rPr>
        <w:t xml:space="preserve"> whose competitive strategies include clonal </w:t>
      </w:r>
      <w:r w:rsidR="00CF456D">
        <w:rPr>
          <w:rFonts w:cstheme="minorHAnsi"/>
          <w:sz w:val="24"/>
          <w:szCs w:val="24"/>
        </w:rPr>
        <w:t xml:space="preserve">vegetative </w:t>
      </w:r>
      <w:r w:rsidR="00906BC0">
        <w:rPr>
          <w:rFonts w:cstheme="minorHAnsi"/>
          <w:sz w:val="24"/>
          <w:szCs w:val="24"/>
        </w:rPr>
        <w:t>reproduction and tall (&gt; 1 m) canopy cover</w:t>
      </w:r>
      <w:r w:rsidR="00EF38D1">
        <w:rPr>
          <w:rFonts w:cstheme="minorHAnsi"/>
          <w:sz w:val="24"/>
          <w:szCs w:val="24"/>
        </w:rPr>
        <w:t>,</w:t>
      </w:r>
      <w:r w:rsidR="004F466C">
        <w:rPr>
          <w:rFonts w:cstheme="minorHAnsi"/>
          <w:sz w:val="24"/>
          <w:szCs w:val="24"/>
        </w:rPr>
        <w:t xml:space="preserve"> </w:t>
      </w:r>
      <w:r w:rsidR="006A2150">
        <w:rPr>
          <w:rFonts w:cstheme="minorHAnsi"/>
          <w:sz w:val="24"/>
          <w:szCs w:val="24"/>
        </w:rPr>
        <w:t>interspersed with</w:t>
      </w:r>
      <w:r w:rsidR="004F466C">
        <w:rPr>
          <w:rFonts w:cstheme="minorHAnsi"/>
          <w:sz w:val="24"/>
          <w:szCs w:val="24"/>
        </w:rPr>
        <w:t xml:space="preserve"> </w:t>
      </w:r>
      <w:r w:rsidR="00EF38D1">
        <w:rPr>
          <w:rFonts w:cstheme="minorHAnsi"/>
          <w:sz w:val="24"/>
          <w:szCs w:val="24"/>
        </w:rPr>
        <w:t xml:space="preserve">a </w:t>
      </w:r>
      <w:r w:rsidR="00E17931">
        <w:rPr>
          <w:rFonts w:cstheme="minorHAnsi"/>
          <w:sz w:val="24"/>
          <w:szCs w:val="24"/>
        </w:rPr>
        <w:t>diversity</w:t>
      </w:r>
      <w:r w:rsidR="00EF38D1">
        <w:rPr>
          <w:rFonts w:cstheme="minorHAnsi"/>
          <w:sz w:val="24"/>
          <w:szCs w:val="24"/>
        </w:rPr>
        <w:t xml:space="preserve"> of </w:t>
      </w:r>
      <w:r w:rsidR="004F466C">
        <w:rPr>
          <w:rFonts w:cstheme="minorHAnsi"/>
          <w:sz w:val="24"/>
          <w:szCs w:val="24"/>
        </w:rPr>
        <w:t xml:space="preserve">broadleaf, flowering </w:t>
      </w:r>
      <w:r w:rsidR="005F7EE3">
        <w:rPr>
          <w:rFonts w:cstheme="minorHAnsi"/>
          <w:sz w:val="24"/>
          <w:szCs w:val="24"/>
        </w:rPr>
        <w:t xml:space="preserve">species (“forbs”) </w:t>
      </w:r>
      <w:r w:rsidR="00443E2E">
        <w:rPr>
          <w:rFonts w:cstheme="minorHAnsi"/>
          <w:sz w:val="24"/>
          <w:szCs w:val="24"/>
        </w:rPr>
        <w:fldChar w:fldCharType="begin"/>
      </w:r>
      <w:r w:rsidR="00443E2E">
        <w:rPr>
          <w:rFonts w:cstheme="minorHAnsi"/>
          <w:sz w:val="24"/>
          <w:szCs w:val="24"/>
        </w:rPr>
        <w:instrText xml:space="preserve"> ADDIN ZOTERO_ITEM CSL_CITATION {"citationID":"jtL3J6Ef","properties":{"formattedCitation":"(Borde et al., 2020)","plainCitation":"(Borde et al., 2020)","noteIndex":0},"citationItems":[{"id":2139,"uris":["http://zotero.org/users/6092945/items/K3T8TSR3"],"itemData":{"id":2139,"type":"article-journal","abstract":"Abiotic filters that interact with wetland plant communities along tidal–fluvial gradients are highly dynamic, and understanding their quantitative thresholds and relationships to interspecific competition is important during an era of sea-level rise and watershed hydrologic change. Yet, landscape-scale studies of major coastal rivers from the river mouth to the head of tide, such as this study, remain rare. Here, we develop a new predictive framework for estuarine–tidal river research and management using a river-specific low-water datum and the wetland inundation indicator SEVg, the growing-season sum exceedance value of hourly surface-water depth. The distribution and variability of the wetland species pool (n = 203) on the 234 river kilometer (rkm) lower Columbia River and estuary floodplain are described for the first time. 4,940 quadrats at 50 marshes were surveyed (2005–2016). Throughout the estuarine–tidal river system, SEVg was well suited to describe the wetland inundation regime and its variability based on the combination of longitudinal river position and elevation. SEVg increased significantly landward. Two primary wetland inundation regimes were identified: the seaward-tidal, usually greatest during the winter months, and landward-fluvial, greatest during the growing season. Nearest the ocean, salinity is the abiotic factor limiting species richness and non-native species. Farther upriver, the daily, seasonal, and interannual variability of the wetting and drying cycle encourage disturbance-tolerant species and non-natives and limit the number of hydrophytes and total vegetative cover. Hence, the average between-year similarity of site-scale areal cover significantly decreased landward. Hierarchical cluster analysis indicated five vegetative groups and five ecohydrologic zones between rkm 0 and 234 were discriminated with 76 significant species–zone associations. All zones had unique indicator species. Species with high indicator values were Carex lyngbyei throughout the estuarine zones, and Eleocharis palustris, Sagittaria latifolia, and the invasive non-native Phalaris arundinacea in the upper estuarine and lower, middle, and upper tidal river zones (IV &gt; 0.90). Competition from C. lyngbyei nearest the ocean and P. arundinacea in the tidal river was associated with reduced species richness when total cover was &gt;65%. This framework of filters informs the design and prediction of future wetland plant communities on coastal river floodplains.","container-title":"Ecosphere","DOI":"10.1002/ecs2.3185","ISSN":"2150-8925","issue":"9","language":"en","note":"_eprint: https://onlinelibrary.wiley.com/doi/pdf/10.1002/ecs2.3185","page":"e03185","source":"Wiley Online Library","title":"Ecohydrology of wetland plant communities along an estuarine to tidal river gradient","volume":"11","author":[{"family":"Borde","given":"Amy B."},{"family":"Diefenderfer","given":"Heida L."},{"family":"Cullinan","given":"Valerie I."},{"family":"Zimmerman","given":"Shon A."},{"family":"Thom","given":"Ronald M."}],"issued":{"date-parts":[["2020"]]}}}],"schema":"https://github.com/citation-style-language/schema/raw/master/csl-citation.json"} </w:instrText>
      </w:r>
      <w:r w:rsidR="00443E2E">
        <w:rPr>
          <w:rFonts w:cstheme="minorHAnsi"/>
          <w:sz w:val="24"/>
          <w:szCs w:val="24"/>
        </w:rPr>
        <w:fldChar w:fldCharType="separate"/>
      </w:r>
      <w:r w:rsidR="00443E2E" w:rsidRPr="00443E2E">
        <w:rPr>
          <w:rFonts w:ascii="Calibri" w:hAnsi="Calibri" w:cs="Calibri"/>
          <w:sz w:val="24"/>
        </w:rPr>
        <w:t>(Borde et al., 2020)</w:t>
      </w:r>
      <w:r w:rsidR="00443E2E">
        <w:rPr>
          <w:rFonts w:cstheme="minorHAnsi"/>
          <w:sz w:val="24"/>
          <w:szCs w:val="24"/>
        </w:rPr>
        <w:fldChar w:fldCharType="end"/>
      </w:r>
      <w:r w:rsidR="00747CFE" w:rsidRPr="001C0EEC">
        <w:rPr>
          <w:rFonts w:cstheme="minorHAnsi"/>
          <w:sz w:val="24"/>
          <w:szCs w:val="24"/>
        </w:rPr>
        <w:t xml:space="preserve">. </w:t>
      </w:r>
      <w:r w:rsidR="002661E6">
        <w:rPr>
          <w:rFonts w:cstheme="minorHAnsi"/>
          <w:sz w:val="24"/>
          <w:szCs w:val="24"/>
        </w:rPr>
        <w:t>Many estuaries in this region are</w:t>
      </w:r>
      <w:r w:rsidR="006D0618">
        <w:rPr>
          <w:rFonts w:cstheme="minorHAnsi"/>
          <w:sz w:val="24"/>
          <w:szCs w:val="24"/>
        </w:rPr>
        <w:t xml:space="preserve"> overgrazed </w:t>
      </w:r>
      <w:r w:rsidR="002661E6">
        <w:rPr>
          <w:rFonts w:cstheme="minorHAnsi"/>
          <w:sz w:val="24"/>
          <w:szCs w:val="24"/>
        </w:rPr>
        <w:t>by non-native, hyperabundant Canada geese (</w:t>
      </w:r>
      <w:r w:rsidR="002661E6">
        <w:rPr>
          <w:rFonts w:cstheme="minorHAnsi"/>
          <w:i/>
          <w:iCs/>
          <w:sz w:val="24"/>
          <w:szCs w:val="24"/>
        </w:rPr>
        <w:t>Branta canadensis</w:t>
      </w:r>
      <w:r w:rsidR="002661E6">
        <w:rPr>
          <w:rFonts w:cstheme="minorHAnsi"/>
          <w:sz w:val="24"/>
          <w:szCs w:val="24"/>
        </w:rPr>
        <w:t>)</w:t>
      </w:r>
      <w:r w:rsidR="0068405B">
        <w:rPr>
          <w:rFonts w:cstheme="minorHAnsi"/>
          <w:sz w:val="24"/>
          <w:szCs w:val="24"/>
        </w:rPr>
        <w:t xml:space="preserve"> </w:t>
      </w:r>
      <w:r w:rsidR="0068405B">
        <w:rPr>
          <w:rFonts w:cstheme="minorHAnsi"/>
          <w:sz w:val="24"/>
          <w:szCs w:val="24"/>
        </w:rPr>
        <w:fldChar w:fldCharType="begin"/>
      </w:r>
      <w:r w:rsidR="00C31E4D">
        <w:rPr>
          <w:rFonts w:cstheme="minorHAnsi"/>
          <w:sz w:val="24"/>
          <w:szCs w:val="24"/>
        </w:rPr>
        <w:instrText xml:space="preserve"> ADDIN ZOTERO_ITEM CSL_CITATION {"citationID":"Yqp6HBW5","properties":{"formattedCitation":"(N. Dawe et al., 2011; N. K. Dawe &amp; Stewart, 2010)","plainCitation":"(N. Dawe et al., 2011; N. K. Dawe &amp; Stewart, 2010)","dontUpdate":true,"noteIndex":0},"citationItems":[{"id":461,"uris":["http://zotero.org/users/6092945/items/A2Y4LI8C"],"itemData":{"id":461,"type":"article-journal","abstract":"We document significant, negative changes to the native marsh vegetation of the Little Qualicum River estuary and strongly infer that resident... | Find, read and cite all the research you need on ResearchGate","container-title":"Journal of the British Columbia Field Ornithologists","language":"en","page":"11-31","source":"www.researchgate.net","title":"Recent, significant changes to the native marsh vegetation of the Little Qualicum River estuary, British Columbia; a case of too many Canada Geese (Branta canadensis)?","volume":"21","author":[{"family":"Dawe","given":"Neil"},{"family":"Boyd","given":"Sean"},{"family":"Buechert","given":"Ron"},{"family":"Stewart","given":"Andrew"}],"issued":{"date-parts":[["2011"]]}}},{"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68405B">
        <w:rPr>
          <w:rFonts w:cstheme="minorHAnsi"/>
          <w:sz w:val="24"/>
          <w:szCs w:val="24"/>
        </w:rPr>
        <w:fldChar w:fldCharType="separate"/>
      </w:r>
      <w:r w:rsidR="0068405B" w:rsidRPr="0068405B">
        <w:rPr>
          <w:rFonts w:ascii="Calibri" w:hAnsi="Calibri" w:cs="Calibri"/>
          <w:sz w:val="24"/>
        </w:rPr>
        <w:t>(Dawe et al., 2011; Dawe &amp; Stewart, 2010)</w:t>
      </w:r>
      <w:r w:rsidR="0068405B">
        <w:rPr>
          <w:rFonts w:cstheme="minorHAnsi"/>
          <w:sz w:val="24"/>
          <w:szCs w:val="24"/>
        </w:rPr>
        <w:fldChar w:fldCharType="end"/>
      </w:r>
      <w:r w:rsidR="0068405B">
        <w:rPr>
          <w:rFonts w:cstheme="minorHAnsi"/>
          <w:sz w:val="24"/>
          <w:szCs w:val="24"/>
        </w:rPr>
        <w:t>.</w:t>
      </w:r>
      <w:r w:rsidR="00AC7315">
        <w:rPr>
          <w:rFonts w:cstheme="minorHAnsi"/>
          <w:sz w:val="24"/>
          <w:szCs w:val="24"/>
        </w:rPr>
        <w:t xml:space="preserve"> </w:t>
      </w:r>
      <w:r w:rsidR="002F52C5">
        <w:rPr>
          <w:rFonts w:cstheme="minorHAnsi"/>
          <w:sz w:val="24"/>
          <w:szCs w:val="24"/>
        </w:rPr>
        <w:t xml:space="preserve">In addition to removing leafy above-ground vegetation, Canada geese will rip out or “grub” </w:t>
      </w:r>
      <w:r w:rsidR="009B2722">
        <w:rPr>
          <w:rFonts w:cstheme="minorHAnsi"/>
          <w:sz w:val="24"/>
          <w:szCs w:val="24"/>
        </w:rPr>
        <w:t>starch</w:t>
      </w:r>
      <w:r w:rsidR="00C63DFB">
        <w:rPr>
          <w:rFonts w:cstheme="minorHAnsi"/>
          <w:sz w:val="24"/>
          <w:szCs w:val="24"/>
        </w:rPr>
        <w:t>y</w:t>
      </w:r>
      <w:r w:rsidR="009B2722">
        <w:rPr>
          <w:rFonts w:cstheme="minorHAnsi"/>
          <w:sz w:val="24"/>
          <w:szCs w:val="24"/>
        </w:rPr>
        <w:t xml:space="preserve"> rhizomes</w:t>
      </w:r>
      <w:r w:rsidR="00C63DFB">
        <w:rPr>
          <w:rFonts w:cstheme="minorHAnsi"/>
          <w:sz w:val="24"/>
          <w:szCs w:val="24"/>
        </w:rPr>
        <w:t xml:space="preserve"> capable of clonal reproduction</w:t>
      </w:r>
      <w:r w:rsidR="009B2722">
        <w:rPr>
          <w:rFonts w:cstheme="minorHAnsi"/>
          <w:sz w:val="24"/>
          <w:szCs w:val="24"/>
        </w:rPr>
        <w:t xml:space="preserve">, </w:t>
      </w:r>
      <w:r w:rsidR="00C63DFB">
        <w:rPr>
          <w:rFonts w:cstheme="minorHAnsi"/>
          <w:sz w:val="24"/>
          <w:szCs w:val="24"/>
        </w:rPr>
        <w:t xml:space="preserve">which in turn increases potential for </w:t>
      </w:r>
      <w:r w:rsidR="009B2722">
        <w:rPr>
          <w:rFonts w:cstheme="minorHAnsi"/>
          <w:sz w:val="24"/>
          <w:szCs w:val="24"/>
        </w:rPr>
        <w:t xml:space="preserve">ecological memory </w:t>
      </w:r>
      <w:r w:rsidR="00C63DFB">
        <w:rPr>
          <w:rFonts w:cstheme="minorHAnsi"/>
          <w:sz w:val="24"/>
          <w:szCs w:val="24"/>
        </w:rPr>
        <w:t xml:space="preserve">loss </w:t>
      </w:r>
      <w:r w:rsidR="009B2722">
        <w:rPr>
          <w:rFonts w:cstheme="minorHAnsi"/>
          <w:sz w:val="24"/>
          <w:szCs w:val="24"/>
        </w:rPr>
        <w:t xml:space="preserve">in the form of </w:t>
      </w:r>
      <w:r w:rsidR="00C63DFB">
        <w:rPr>
          <w:rFonts w:cstheme="minorHAnsi"/>
          <w:sz w:val="24"/>
          <w:szCs w:val="24"/>
        </w:rPr>
        <w:t xml:space="preserve">eroding </w:t>
      </w:r>
      <w:r w:rsidR="006D0618">
        <w:rPr>
          <w:rFonts w:cstheme="minorHAnsi"/>
          <w:sz w:val="24"/>
          <w:szCs w:val="24"/>
        </w:rPr>
        <w:t xml:space="preserve">marsh </w:t>
      </w:r>
      <w:r w:rsidR="00C63DFB">
        <w:rPr>
          <w:rFonts w:cstheme="minorHAnsi"/>
          <w:sz w:val="24"/>
          <w:szCs w:val="24"/>
        </w:rPr>
        <w:t xml:space="preserve">sediments and </w:t>
      </w:r>
      <w:r w:rsidR="00127B39">
        <w:rPr>
          <w:rFonts w:cstheme="minorHAnsi"/>
          <w:sz w:val="24"/>
          <w:szCs w:val="24"/>
        </w:rPr>
        <w:t xml:space="preserve">their </w:t>
      </w:r>
      <w:r w:rsidR="00C63DFB">
        <w:rPr>
          <w:rFonts w:cstheme="minorHAnsi"/>
          <w:sz w:val="24"/>
          <w:szCs w:val="24"/>
        </w:rPr>
        <w:t xml:space="preserve">seed banks. </w:t>
      </w:r>
      <w:r w:rsidR="00ED58D7">
        <w:rPr>
          <w:rFonts w:cstheme="minorHAnsi"/>
          <w:sz w:val="24"/>
          <w:szCs w:val="24"/>
        </w:rPr>
        <w:t>Estuary p</w:t>
      </w:r>
      <w:r w:rsidR="00A81664">
        <w:rPr>
          <w:rFonts w:cstheme="minorHAnsi"/>
          <w:sz w:val="24"/>
          <w:szCs w:val="24"/>
        </w:rPr>
        <w:t>lant communit</w:t>
      </w:r>
      <w:r w:rsidR="00ED58D7">
        <w:rPr>
          <w:rFonts w:cstheme="minorHAnsi"/>
          <w:sz w:val="24"/>
          <w:szCs w:val="24"/>
        </w:rPr>
        <w:t xml:space="preserve">ies </w:t>
      </w:r>
      <w:r w:rsidR="00A81664">
        <w:rPr>
          <w:rFonts w:cstheme="minorHAnsi"/>
          <w:sz w:val="24"/>
          <w:szCs w:val="24"/>
        </w:rPr>
        <w:t xml:space="preserve">impacted by intensive goose herbivory must either </w:t>
      </w:r>
      <w:r w:rsidR="00ED58D7">
        <w:rPr>
          <w:rFonts w:cstheme="minorHAnsi"/>
          <w:sz w:val="24"/>
          <w:szCs w:val="24"/>
        </w:rPr>
        <w:t>recover</w:t>
      </w:r>
      <w:r w:rsidR="00AD5605">
        <w:rPr>
          <w:rFonts w:cstheme="minorHAnsi"/>
          <w:sz w:val="24"/>
          <w:szCs w:val="24"/>
        </w:rPr>
        <w:t xml:space="preserve"> from clonal expansion from adjacent remnant patches, or through seed recruitment from seed dispersed and retained on the eroded site. </w:t>
      </w:r>
      <w:del w:id="44" w:author="n" w:date="2023-04-29T10:56:00Z">
        <w:r w:rsidR="00AD5605" w:rsidDel="006627BE">
          <w:rPr>
            <w:rFonts w:cstheme="minorHAnsi"/>
            <w:sz w:val="24"/>
            <w:szCs w:val="24"/>
          </w:rPr>
          <w:delText>W</w:delText>
        </w:r>
      </w:del>
      <w:ins w:id="45" w:author="n" w:date="2023-04-29T10:56:00Z">
        <w:r w:rsidR="006627BE">
          <w:rPr>
            <w:rFonts w:cstheme="minorHAnsi"/>
            <w:sz w:val="24"/>
            <w:szCs w:val="24"/>
          </w:rPr>
          <w:t>In landscapes experiencing both environmental shifts and dramatic changes in propagule pressure,</w:t>
        </w:r>
      </w:ins>
      <w:ins w:id="46" w:author="n" w:date="2023-04-29T10:58:00Z">
        <w:r w:rsidR="006627BE">
          <w:rPr>
            <w:rFonts w:cstheme="minorHAnsi"/>
            <w:sz w:val="24"/>
            <w:szCs w:val="24"/>
          </w:rPr>
          <w:t xml:space="preserve"> however,</w:t>
        </w:r>
      </w:ins>
      <w:ins w:id="47" w:author="n" w:date="2023-04-29T10:56:00Z">
        <w:r w:rsidR="006627BE">
          <w:rPr>
            <w:rFonts w:cstheme="minorHAnsi"/>
            <w:sz w:val="24"/>
            <w:szCs w:val="24"/>
          </w:rPr>
          <w:t xml:space="preserve"> w</w:t>
        </w:r>
      </w:ins>
      <w:r w:rsidR="00AD5605">
        <w:rPr>
          <w:rFonts w:cstheme="minorHAnsi"/>
          <w:sz w:val="24"/>
          <w:szCs w:val="24"/>
        </w:rPr>
        <w:t>hether</w:t>
      </w:r>
      <w:r w:rsidR="00A276BB">
        <w:rPr>
          <w:rFonts w:cstheme="minorHAnsi"/>
          <w:sz w:val="24"/>
          <w:szCs w:val="24"/>
        </w:rPr>
        <w:t xml:space="preserve"> plant communities passively recover towards a compositional abundance </w:t>
      </w:r>
      <w:r w:rsidR="00B62FD7">
        <w:rPr>
          <w:rFonts w:cstheme="minorHAnsi"/>
          <w:sz w:val="24"/>
          <w:szCs w:val="24"/>
        </w:rPr>
        <w:t xml:space="preserve">comparable </w:t>
      </w:r>
      <w:r w:rsidR="00A276BB">
        <w:rPr>
          <w:rFonts w:cstheme="minorHAnsi"/>
          <w:sz w:val="24"/>
          <w:szCs w:val="24"/>
        </w:rPr>
        <w:t xml:space="preserve">to ungrazed plant communities </w:t>
      </w:r>
      <w:r w:rsidR="00710822">
        <w:rPr>
          <w:rFonts w:cstheme="minorHAnsi"/>
          <w:sz w:val="24"/>
          <w:szCs w:val="24"/>
        </w:rPr>
        <w:t xml:space="preserve">may be </w:t>
      </w:r>
      <w:ins w:id="48" w:author="n" w:date="2023-04-29T10:57:00Z">
        <w:r w:rsidR="006627BE">
          <w:rPr>
            <w:rFonts w:cstheme="minorHAnsi"/>
            <w:sz w:val="24"/>
            <w:szCs w:val="24"/>
          </w:rPr>
          <w:t>increasingly in</w:t>
        </w:r>
      </w:ins>
      <w:r w:rsidR="00710822">
        <w:rPr>
          <w:rFonts w:cstheme="minorHAnsi"/>
          <w:sz w:val="24"/>
          <w:szCs w:val="24"/>
        </w:rPr>
        <w:t xml:space="preserve">dependent </w:t>
      </w:r>
      <w:del w:id="49" w:author="n" w:date="2023-04-29T10:57:00Z">
        <w:r w:rsidR="00710822" w:rsidDel="006627BE">
          <w:rPr>
            <w:rFonts w:cstheme="minorHAnsi"/>
            <w:sz w:val="24"/>
            <w:szCs w:val="24"/>
          </w:rPr>
          <w:delText xml:space="preserve">on propagule inputs despite </w:delText>
        </w:r>
        <w:r w:rsidR="00B47B71" w:rsidDel="006627BE">
          <w:rPr>
            <w:rFonts w:cstheme="minorHAnsi"/>
            <w:sz w:val="24"/>
            <w:szCs w:val="24"/>
          </w:rPr>
          <w:delText xml:space="preserve">remaining </w:delText>
        </w:r>
        <w:r w:rsidR="00104759" w:rsidDel="006627BE">
          <w:rPr>
            <w:rFonts w:cstheme="minorHAnsi"/>
            <w:sz w:val="24"/>
            <w:szCs w:val="24"/>
          </w:rPr>
          <w:delText xml:space="preserve">availability </w:delText>
        </w:r>
      </w:del>
      <w:r w:rsidR="00104759">
        <w:rPr>
          <w:rFonts w:cstheme="minorHAnsi"/>
          <w:sz w:val="24"/>
          <w:szCs w:val="24"/>
        </w:rPr>
        <w:t>of</w:t>
      </w:r>
      <w:ins w:id="50" w:author="n" w:date="2023-04-29T10:57:00Z">
        <w:r w:rsidR="006627BE">
          <w:rPr>
            <w:rFonts w:cstheme="minorHAnsi"/>
            <w:sz w:val="24"/>
            <w:szCs w:val="24"/>
          </w:rPr>
          <w:t xml:space="preserve"> the presence of</w:t>
        </w:r>
      </w:ins>
      <w:r w:rsidR="00710822">
        <w:rPr>
          <w:rFonts w:cstheme="minorHAnsi"/>
          <w:sz w:val="24"/>
          <w:szCs w:val="24"/>
        </w:rPr>
        <w:t xml:space="preserve"> </w:t>
      </w:r>
      <w:del w:id="51" w:author="n" w:date="2023-04-29T10:57:00Z">
        <w:r w:rsidR="00710822" w:rsidDel="006627BE">
          <w:rPr>
            <w:rFonts w:cstheme="minorHAnsi"/>
            <w:sz w:val="24"/>
            <w:szCs w:val="24"/>
          </w:rPr>
          <w:delText>domina</w:delText>
        </w:r>
        <w:r w:rsidR="008F056C" w:rsidDel="006627BE">
          <w:rPr>
            <w:rFonts w:cstheme="minorHAnsi"/>
            <w:sz w:val="24"/>
            <w:szCs w:val="24"/>
          </w:rPr>
          <w:delText xml:space="preserve">nt, </w:delText>
        </w:r>
        <w:r w:rsidR="00710822" w:rsidDel="006627BE">
          <w:rPr>
            <w:rFonts w:cstheme="minorHAnsi"/>
            <w:sz w:val="24"/>
            <w:szCs w:val="24"/>
          </w:rPr>
          <w:delText>clonally reproductive species</w:delText>
        </w:r>
      </w:del>
      <w:ins w:id="52" w:author="n" w:date="2023-04-29T10:57:00Z">
        <w:r w:rsidR="006627BE">
          <w:rPr>
            <w:rFonts w:cstheme="minorHAnsi"/>
            <w:sz w:val="24"/>
            <w:szCs w:val="24"/>
          </w:rPr>
          <w:t>intact, clonally dominated communities</w:t>
        </w:r>
      </w:ins>
      <w:r w:rsidR="00104759">
        <w:rPr>
          <w:rFonts w:cstheme="minorHAnsi"/>
          <w:sz w:val="24"/>
          <w:szCs w:val="24"/>
        </w:rPr>
        <w:t xml:space="preserve"> adjacent to the grazed areas</w:t>
      </w:r>
      <w:r w:rsidR="00191761">
        <w:rPr>
          <w:rFonts w:cstheme="minorHAnsi"/>
          <w:sz w:val="24"/>
          <w:szCs w:val="24"/>
        </w:rPr>
        <w:t xml:space="preserve">. </w:t>
      </w:r>
    </w:p>
    <w:p w14:paraId="3DB667F9" w14:textId="6A975452" w:rsidR="00406736" w:rsidRDefault="00C8454C" w:rsidP="00191761">
      <w:pPr>
        <w:ind w:firstLine="720"/>
        <w:rPr>
          <w:rFonts w:cstheme="minorHAnsi"/>
          <w:sz w:val="24"/>
          <w:szCs w:val="24"/>
        </w:rPr>
      </w:pPr>
      <w:r>
        <w:rPr>
          <w:rFonts w:cstheme="minorHAnsi"/>
          <w:sz w:val="24"/>
          <w:szCs w:val="24"/>
        </w:rPr>
        <w:t xml:space="preserve">Our main objective of this study </w:t>
      </w:r>
      <w:r w:rsidR="00724E2F" w:rsidRPr="001C0EEC">
        <w:rPr>
          <w:rFonts w:cstheme="minorHAnsi"/>
          <w:sz w:val="24"/>
          <w:szCs w:val="24"/>
        </w:rPr>
        <w:t xml:space="preserve">was to understand </w:t>
      </w:r>
      <w:ins w:id="53" w:author="n" w:date="2023-04-29T10:59:00Z">
        <w:r w:rsidR="006627BE">
          <w:rPr>
            <w:rFonts w:cstheme="minorHAnsi"/>
            <w:sz w:val="24"/>
            <w:szCs w:val="24"/>
          </w:rPr>
          <w:t xml:space="preserve">propagule availability within </w:t>
        </w:r>
      </w:ins>
      <w:del w:id="54" w:author="n" w:date="2023-04-29T10:59:00Z">
        <w:r w:rsidR="00724E2F" w:rsidRPr="001C0EEC" w:rsidDel="006627BE">
          <w:rPr>
            <w:rFonts w:cstheme="minorHAnsi"/>
            <w:sz w:val="24"/>
            <w:szCs w:val="24"/>
          </w:rPr>
          <w:delText xml:space="preserve">compositional changes of </w:delText>
        </w:r>
      </w:del>
      <w:r w:rsidR="00724E2F" w:rsidRPr="001C0EEC">
        <w:rPr>
          <w:rFonts w:cstheme="minorHAnsi"/>
          <w:sz w:val="24"/>
          <w:szCs w:val="24"/>
        </w:rPr>
        <w:t>surface seed banks and above-ground vegetation</w:t>
      </w:r>
      <w:ins w:id="55" w:author="n" w:date="2023-04-29T11:00:00Z">
        <w:r w:rsidR="006627BE">
          <w:rPr>
            <w:rFonts w:cstheme="minorHAnsi"/>
            <w:sz w:val="24"/>
            <w:szCs w:val="24"/>
          </w:rPr>
          <w:t xml:space="preserve"> recovery</w:t>
        </w:r>
      </w:ins>
      <w:r w:rsidR="00724E2F" w:rsidRPr="001C0EEC">
        <w:rPr>
          <w:rFonts w:cstheme="minorHAnsi"/>
          <w:sz w:val="24"/>
          <w:szCs w:val="24"/>
        </w:rPr>
        <w:t xml:space="preserve"> at discrete stages </w:t>
      </w:r>
      <w:del w:id="56" w:author="n" w:date="2023-04-29T11:00:00Z">
        <w:r w:rsidR="00724E2F" w:rsidRPr="001C0EEC" w:rsidDel="006627BE">
          <w:rPr>
            <w:rFonts w:cstheme="minorHAnsi"/>
            <w:sz w:val="24"/>
            <w:szCs w:val="24"/>
          </w:rPr>
          <w:delText xml:space="preserve">of recovery </w:delText>
        </w:r>
      </w:del>
      <w:r w:rsidR="00724E2F" w:rsidRPr="001C0EEC">
        <w:rPr>
          <w:rFonts w:cstheme="minorHAnsi"/>
          <w:sz w:val="24"/>
          <w:szCs w:val="24"/>
        </w:rPr>
        <w:t>since grazing</w:t>
      </w:r>
      <w:ins w:id="57" w:author="n" w:date="2023-04-29T11:00:00Z">
        <w:r w:rsidR="006627BE">
          <w:rPr>
            <w:rFonts w:cstheme="minorHAnsi"/>
            <w:sz w:val="24"/>
            <w:szCs w:val="24"/>
          </w:rPr>
          <w:t xml:space="preserve"> removal</w:t>
        </w:r>
      </w:ins>
      <w:r w:rsidR="00724E2F" w:rsidRPr="001C0EEC">
        <w:rPr>
          <w:rFonts w:cstheme="minorHAnsi"/>
          <w:sz w:val="24"/>
          <w:szCs w:val="24"/>
        </w:rPr>
        <w:t xml:space="preserve"> in two Salish Sea estuaries. Traditional succession models would say the most competitive species will increasingly dominate the plant community as time since disturbance increases</w:t>
      </w:r>
      <w:r w:rsidR="00814506">
        <w:rPr>
          <w:rFonts w:cstheme="minorHAnsi"/>
          <w:sz w:val="24"/>
          <w:szCs w:val="24"/>
        </w:rPr>
        <w:t xml:space="preserve"> </w:t>
      </w:r>
      <w:r w:rsidR="00814506">
        <w:rPr>
          <w:rFonts w:cstheme="minorHAnsi"/>
          <w:sz w:val="24"/>
          <w:szCs w:val="24"/>
        </w:rPr>
        <w:fldChar w:fldCharType="begin"/>
      </w:r>
      <w:r w:rsidR="00814506">
        <w:rPr>
          <w:rFonts w:cstheme="minorHAnsi"/>
          <w:sz w:val="24"/>
          <w:szCs w:val="24"/>
        </w:rPr>
        <w:instrText xml:space="preserve"> ADDIN ZOTERO_ITEM CSL_CITATION {"citationID":"x76xXLpg","properties":{"formattedCitation":"(Tilman, 1990)","plainCitation":"(Tilman, 1990)","noteIndex":0},"citationItems":[{"id":131,"uris":["http://zotero.org/users/6092945/items/ZTSMFSIP"],"itemData":{"id":131,"type":"article-journal","abstract":"The development of mechanistic, predictive ecological theory will entail the explicit inclusion of organismal tradeoffs, of environmental constraints, and of the basic mechanisms of interspecific interaction. This approach was used to address the causes of species dominance and successional dynamics in sandplain vegetation in Minnesota. A series of field experiments performed over the last eight years have shown that the major constraints on plants were soil nitrogen and disturbance, with nitrogen competition being a major force. Nutrients other than nitrogen (P, K, Ca, Mg, S and trace metals), herbivory, and light were of minor importance. As predicted by theory, the superior nitrogen competitors were the species that, when growing in long-term monocultures in the field, lowered soil extractable N the most. These species had high root biomass and low tissue N levels. Seven alternative hypotheses of succession, each named after its underlying tradeoff, were proposed and tested. The colonization - nutrient competition hypothesis provided the best explanation for the initial dominance (years 0 to 40) of herbs, whereas the nutrient versus light competition hypothesis best explained the long-term dominance by woody plants. Hypotheses involving transient dynamics caused by differences in maximal growth rates were rejected. In total, the results demonstrate that the inclusion of simple mechanisms of interspecific interactions, and of allocation-based tradeoffs, can allow models to predict the composition and successional dynamics of vegetation.","archive":"JSTOR","container-title":"Oikos","DOI":"10.2307/3565355","ISSN":"0030-1299","issue":"1","page":"3-15","source":"JSTOR","title":"Constraints and Tradeoffs: Toward a Predictive Theory of Competition and Succession","title-short":"Constraints and Tradeoffs","volume":"58","author":[{"family":"Tilman","given":"David"}],"issued":{"date-parts":[["1990"]]}}}],"schema":"https://github.com/citation-style-language/schema/raw/master/csl-citation.json"} </w:instrText>
      </w:r>
      <w:r w:rsidR="00814506">
        <w:rPr>
          <w:rFonts w:cstheme="minorHAnsi"/>
          <w:sz w:val="24"/>
          <w:szCs w:val="24"/>
        </w:rPr>
        <w:fldChar w:fldCharType="separate"/>
      </w:r>
      <w:r w:rsidR="00814506" w:rsidRPr="00814506">
        <w:rPr>
          <w:rFonts w:ascii="Calibri" w:hAnsi="Calibri" w:cs="Calibri"/>
          <w:sz w:val="24"/>
        </w:rPr>
        <w:t>(Tilman, 1990)</w:t>
      </w:r>
      <w:r w:rsidR="00814506">
        <w:rPr>
          <w:rFonts w:cstheme="minorHAnsi"/>
          <w:sz w:val="24"/>
          <w:szCs w:val="24"/>
        </w:rPr>
        <w:fldChar w:fldCharType="end"/>
      </w:r>
      <w:r w:rsidR="00724E2F" w:rsidRPr="001C0EEC">
        <w:rPr>
          <w:rFonts w:cstheme="minorHAnsi"/>
          <w:sz w:val="24"/>
          <w:szCs w:val="24"/>
        </w:rPr>
        <w:t>. This would particularly be the case in a clonal ecosystem, where recovery is driven by species spreading clonally from adjacent undisturbed sites, in addition to potential recruitment from the seed bank. If succession is happening the</w:t>
      </w:r>
      <w:r w:rsidR="00907E9D">
        <w:rPr>
          <w:rFonts w:cstheme="minorHAnsi"/>
          <w:sz w:val="24"/>
          <w:szCs w:val="24"/>
        </w:rPr>
        <w:t xml:space="preserve"> way</w:t>
      </w:r>
      <w:r w:rsidR="00724E2F" w:rsidRPr="001C0EEC">
        <w:rPr>
          <w:rFonts w:cstheme="minorHAnsi"/>
          <w:sz w:val="24"/>
          <w:szCs w:val="24"/>
        </w:rPr>
        <w:t xml:space="preserve"> we expect: </w:t>
      </w:r>
    </w:p>
    <w:p w14:paraId="338D0C63" w14:textId="6FE181CD" w:rsidR="00D92DB1" w:rsidRDefault="00D93F95" w:rsidP="00D92DB1">
      <w:pPr>
        <w:pStyle w:val="ListParagraph"/>
        <w:numPr>
          <w:ilvl w:val="0"/>
          <w:numId w:val="15"/>
        </w:numPr>
        <w:rPr>
          <w:rFonts w:cstheme="minorHAnsi"/>
          <w:sz w:val="24"/>
          <w:szCs w:val="24"/>
        </w:rPr>
      </w:pPr>
      <w:r>
        <w:rPr>
          <w:rFonts w:cstheme="minorHAnsi"/>
          <w:sz w:val="24"/>
          <w:szCs w:val="24"/>
        </w:rPr>
        <w:t xml:space="preserve">Compositional abundance of </w:t>
      </w:r>
      <w:r w:rsidR="004E1CD3">
        <w:rPr>
          <w:rFonts w:cstheme="minorHAnsi"/>
          <w:sz w:val="24"/>
          <w:szCs w:val="24"/>
        </w:rPr>
        <w:t>dominant tall</w:t>
      </w:r>
      <w:r w:rsidR="00426D39">
        <w:rPr>
          <w:rFonts w:cstheme="minorHAnsi"/>
          <w:sz w:val="24"/>
          <w:szCs w:val="24"/>
        </w:rPr>
        <w:t>,</w:t>
      </w:r>
      <w:r w:rsidR="004E1CD3">
        <w:rPr>
          <w:rFonts w:cstheme="minorHAnsi"/>
          <w:sz w:val="24"/>
          <w:szCs w:val="24"/>
        </w:rPr>
        <w:t xml:space="preserve"> perennial graminoids in </w:t>
      </w:r>
      <w:r>
        <w:rPr>
          <w:rFonts w:cstheme="minorHAnsi"/>
          <w:sz w:val="24"/>
          <w:szCs w:val="24"/>
        </w:rPr>
        <w:t>a</w:t>
      </w:r>
      <w:r w:rsidR="00574304">
        <w:rPr>
          <w:rFonts w:cstheme="minorHAnsi"/>
          <w:sz w:val="24"/>
          <w:szCs w:val="24"/>
        </w:rPr>
        <w:t>bove ground vegetation at older disturbance sites will</w:t>
      </w:r>
      <w:r w:rsidR="00710464">
        <w:rPr>
          <w:rFonts w:cstheme="minorHAnsi"/>
          <w:sz w:val="24"/>
          <w:szCs w:val="24"/>
        </w:rPr>
        <w:t xml:space="preserve"> have greater similarity </w:t>
      </w:r>
      <w:r w:rsidR="00574304">
        <w:rPr>
          <w:rFonts w:cstheme="minorHAnsi"/>
          <w:sz w:val="24"/>
          <w:szCs w:val="24"/>
        </w:rPr>
        <w:t>to undisturbed (reference) vegetation than recently disturbed sites</w:t>
      </w:r>
      <w:r w:rsidR="00FF281F">
        <w:rPr>
          <w:rFonts w:cstheme="minorHAnsi"/>
          <w:sz w:val="24"/>
          <w:szCs w:val="24"/>
        </w:rPr>
        <w:t>.</w:t>
      </w:r>
    </w:p>
    <w:p w14:paraId="43F1CC00" w14:textId="1052682D" w:rsidR="00574304" w:rsidRDefault="00574304" w:rsidP="00574304">
      <w:pPr>
        <w:pStyle w:val="ListParagraph"/>
        <w:numPr>
          <w:ilvl w:val="1"/>
          <w:numId w:val="15"/>
        </w:numPr>
        <w:rPr>
          <w:rFonts w:cstheme="minorHAnsi"/>
          <w:sz w:val="24"/>
          <w:szCs w:val="24"/>
        </w:rPr>
      </w:pPr>
      <w:r>
        <w:rPr>
          <w:rFonts w:cstheme="minorHAnsi"/>
          <w:sz w:val="24"/>
          <w:szCs w:val="24"/>
        </w:rPr>
        <w:t xml:space="preserve">Alternatively, </w:t>
      </w:r>
      <w:ins w:id="58" w:author="n" w:date="2023-04-29T11:01:00Z">
        <w:r w:rsidR="0073747C">
          <w:rPr>
            <w:rFonts w:cstheme="minorHAnsi"/>
            <w:sz w:val="24"/>
            <w:szCs w:val="24"/>
          </w:rPr>
          <w:t xml:space="preserve">the </w:t>
        </w:r>
      </w:ins>
      <w:r>
        <w:rPr>
          <w:rFonts w:cstheme="minorHAnsi"/>
          <w:sz w:val="24"/>
          <w:szCs w:val="24"/>
        </w:rPr>
        <w:t>novel disturbance</w:t>
      </w:r>
      <w:ins w:id="59" w:author="n" w:date="2023-04-29T11:01:00Z">
        <w:r w:rsidR="0073747C">
          <w:rPr>
            <w:rFonts w:cstheme="minorHAnsi"/>
            <w:sz w:val="24"/>
            <w:szCs w:val="24"/>
          </w:rPr>
          <w:t xml:space="preserve"> and altered propagule availability</w:t>
        </w:r>
      </w:ins>
      <w:r>
        <w:rPr>
          <w:rFonts w:cstheme="minorHAnsi"/>
          <w:sz w:val="24"/>
          <w:szCs w:val="24"/>
        </w:rPr>
        <w:t xml:space="preserve"> can lead to alternative succession pathways, where new species can achieve competitive </w:t>
      </w:r>
      <w:r>
        <w:rPr>
          <w:rFonts w:cstheme="minorHAnsi"/>
          <w:sz w:val="24"/>
          <w:szCs w:val="24"/>
        </w:rPr>
        <w:lastRenderedPageBreak/>
        <w:t xml:space="preserve">dominance through seed or clonal recruitment, derailing the slow clonal encroachment of historically dominant species from neighboring sites. If this is the case, we </w:t>
      </w:r>
      <w:r w:rsidR="00E63431">
        <w:rPr>
          <w:rFonts w:cstheme="minorHAnsi"/>
          <w:sz w:val="24"/>
          <w:szCs w:val="24"/>
        </w:rPr>
        <w:t xml:space="preserve">expect </w:t>
      </w:r>
      <w:r w:rsidR="00C66264">
        <w:rPr>
          <w:rFonts w:cstheme="minorHAnsi"/>
          <w:sz w:val="24"/>
          <w:szCs w:val="24"/>
        </w:rPr>
        <w:t xml:space="preserve">compositional abundance of </w:t>
      </w:r>
      <w:r w:rsidR="00E63431">
        <w:rPr>
          <w:rFonts w:cstheme="minorHAnsi"/>
          <w:sz w:val="24"/>
          <w:szCs w:val="24"/>
        </w:rPr>
        <w:t>competitive</w:t>
      </w:r>
      <w:r w:rsidR="00FF281F">
        <w:rPr>
          <w:rFonts w:cstheme="minorHAnsi"/>
          <w:sz w:val="24"/>
          <w:szCs w:val="24"/>
        </w:rPr>
        <w:t>ly</w:t>
      </w:r>
      <w:r w:rsidR="00E63431">
        <w:rPr>
          <w:rFonts w:cstheme="minorHAnsi"/>
          <w:sz w:val="24"/>
          <w:szCs w:val="24"/>
        </w:rPr>
        <w:t xml:space="preserve"> dominant species in the older disturbance sites</w:t>
      </w:r>
      <w:r w:rsidR="00C6765A">
        <w:rPr>
          <w:rFonts w:cstheme="minorHAnsi"/>
          <w:sz w:val="24"/>
          <w:szCs w:val="24"/>
        </w:rPr>
        <w:t xml:space="preserve"> will </w:t>
      </w:r>
      <w:r w:rsidR="00873C5C">
        <w:rPr>
          <w:rFonts w:cstheme="minorHAnsi"/>
          <w:sz w:val="24"/>
          <w:szCs w:val="24"/>
        </w:rPr>
        <w:t xml:space="preserve">be significantly different from that </w:t>
      </w:r>
      <w:r w:rsidR="00F11234">
        <w:rPr>
          <w:rFonts w:cstheme="minorHAnsi"/>
          <w:sz w:val="24"/>
          <w:szCs w:val="24"/>
        </w:rPr>
        <w:t>of</w:t>
      </w:r>
      <w:r w:rsidR="00873C5C">
        <w:rPr>
          <w:rFonts w:cstheme="minorHAnsi"/>
          <w:sz w:val="24"/>
          <w:szCs w:val="24"/>
        </w:rPr>
        <w:t xml:space="preserve"> undisturbed sites</w:t>
      </w:r>
      <w:r w:rsidR="00E63431">
        <w:rPr>
          <w:rFonts w:cstheme="minorHAnsi"/>
          <w:sz w:val="24"/>
          <w:szCs w:val="24"/>
        </w:rPr>
        <w:t xml:space="preserve">. </w:t>
      </w:r>
    </w:p>
    <w:p w14:paraId="50A3B88C" w14:textId="254829D8" w:rsidR="00E63431" w:rsidRPr="001C0EEC" w:rsidRDefault="001979D2" w:rsidP="001C0EEC">
      <w:pPr>
        <w:pStyle w:val="ListParagraph"/>
        <w:numPr>
          <w:ilvl w:val="0"/>
          <w:numId w:val="15"/>
        </w:numPr>
        <w:rPr>
          <w:rFonts w:cstheme="minorHAnsi"/>
          <w:sz w:val="24"/>
          <w:szCs w:val="24"/>
        </w:rPr>
      </w:pPr>
      <w:r>
        <w:rPr>
          <w:rFonts w:cstheme="minorHAnsi"/>
          <w:sz w:val="24"/>
          <w:szCs w:val="24"/>
        </w:rPr>
        <w:t>Because a longer post-grazing recovery period should</w:t>
      </w:r>
      <w:ins w:id="60" w:author="n" w:date="2023-04-29T11:03:00Z">
        <w:r w:rsidR="0073747C">
          <w:rPr>
            <w:rFonts w:cstheme="minorHAnsi"/>
            <w:sz w:val="24"/>
            <w:szCs w:val="24"/>
          </w:rPr>
          <w:t xml:space="preserve"> lead to above-ground competitive dominance by key species as well as</w:t>
        </w:r>
      </w:ins>
      <w:r>
        <w:rPr>
          <w:rFonts w:cstheme="minorHAnsi"/>
          <w:sz w:val="24"/>
          <w:szCs w:val="24"/>
        </w:rPr>
        <w:t xml:space="preserve"> facilitate greater seed bank </w:t>
      </w:r>
      <w:r w:rsidR="00580DC8">
        <w:rPr>
          <w:rFonts w:cstheme="minorHAnsi"/>
          <w:sz w:val="24"/>
          <w:szCs w:val="24"/>
        </w:rPr>
        <w:t>richness</w:t>
      </w:r>
      <w:r>
        <w:rPr>
          <w:rFonts w:cstheme="minorHAnsi"/>
          <w:sz w:val="24"/>
          <w:szCs w:val="24"/>
        </w:rPr>
        <w:t xml:space="preserve">, we expect compositional abundance of </w:t>
      </w:r>
      <w:r w:rsidR="00D951BA">
        <w:rPr>
          <w:rFonts w:cstheme="minorHAnsi"/>
          <w:sz w:val="24"/>
          <w:szCs w:val="24"/>
        </w:rPr>
        <w:t xml:space="preserve">surface seed banks should closely resemble that of above-ground vegetation in recently disturbed </w:t>
      </w:r>
      <w:r w:rsidR="0033072F">
        <w:rPr>
          <w:rFonts w:cstheme="minorHAnsi"/>
          <w:sz w:val="24"/>
          <w:szCs w:val="24"/>
        </w:rPr>
        <w:t>sites and</w:t>
      </w:r>
      <w:r w:rsidR="00D951BA">
        <w:rPr>
          <w:rFonts w:cstheme="minorHAnsi"/>
          <w:sz w:val="24"/>
          <w:szCs w:val="24"/>
        </w:rPr>
        <w:t xml:space="preserve"> become more </w:t>
      </w:r>
      <w:r w:rsidR="00580DC8">
        <w:rPr>
          <w:rFonts w:cstheme="minorHAnsi"/>
          <w:sz w:val="24"/>
          <w:szCs w:val="24"/>
        </w:rPr>
        <w:t>species-rich</w:t>
      </w:r>
      <w:r w:rsidR="00CE1FD3">
        <w:rPr>
          <w:rFonts w:cstheme="minorHAnsi"/>
          <w:sz w:val="24"/>
          <w:szCs w:val="24"/>
        </w:rPr>
        <w:t xml:space="preserve"> and dissimilar from above-ground vegetation</w:t>
      </w:r>
      <w:r w:rsidR="00D951BA">
        <w:rPr>
          <w:rFonts w:cstheme="minorHAnsi"/>
          <w:sz w:val="24"/>
          <w:szCs w:val="24"/>
        </w:rPr>
        <w:t xml:space="preserve"> with time since disturbance. </w:t>
      </w:r>
    </w:p>
    <w:p w14:paraId="6F22384D" w14:textId="77777777" w:rsidR="008463BE" w:rsidRDefault="008463BE">
      <w:pPr>
        <w:rPr>
          <w:rFonts w:asciiTheme="majorHAnsi" w:eastAsiaTheme="majorEastAsia" w:hAnsiTheme="majorHAnsi" w:cstheme="minorHAnsi"/>
          <w:color w:val="2F5496" w:themeColor="accent1" w:themeShade="BF"/>
          <w:sz w:val="24"/>
          <w:szCs w:val="24"/>
          <w:highlight w:val="cyan"/>
        </w:rPr>
      </w:pPr>
      <w:r>
        <w:rPr>
          <w:rFonts w:cstheme="minorHAnsi"/>
          <w:sz w:val="24"/>
          <w:szCs w:val="24"/>
          <w:highlight w:val="cyan"/>
        </w:rPr>
        <w:br w:type="page"/>
      </w:r>
    </w:p>
    <w:p w14:paraId="39FEAED3" w14:textId="2833882E" w:rsidR="00043F3F" w:rsidRPr="001C0EEC" w:rsidRDefault="00043F3F">
      <w:pPr>
        <w:pStyle w:val="Heading1"/>
        <w:rPr>
          <w:rFonts w:asciiTheme="minorHAnsi" w:eastAsia="Times New Roman" w:hAnsiTheme="minorHAnsi" w:cstheme="minorHAnsi"/>
          <w:b/>
          <w:bCs/>
          <w:sz w:val="24"/>
          <w:szCs w:val="24"/>
        </w:rPr>
      </w:pPr>
      <w:r w:rsidRPr="001C0EEC">
        <w:rPr>
          <w:rFonts w:asciiTheme="minorHAnsi" w:eastAsia="Times New Roman" w:hAnsiTheme="minorHAnsi" w:cstheme="minorHAnsi"/>
          <w:b/>
          <w:bCs/>
          <w:sz w:val="24"/>
          <w:szCs w:val="24"/>
        </w:rPr>
        <w:lastRenderedPageBreak/>
        <w:t>Methods</w:t>
      </w:r>
    </w:p>
    <w:p w14:paraId="0051FEA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t>Study area &amp; site history</w:t>
      </w:r>
    </w:p>
    <w:p w14:paraId="4AB9A8C8" w14:textId="2F49492B" w:rsidR="006574A1" w:rsidRPr="001C0EEC" w:rsidRDefault="00991310" w:rsidP="00D10499">
      <w:pPr>
        <w:rPr>
          <w:rFonts w:cstheme="minorHAnsi"/>
          <w:sz w:val="24"/>
          <w:szCs w:val="24"/>
        </w:rPr>
      </w:pPr>
      <w:r w:rsidRPr="001C0EEC">
        <w:rPr>
          <w:rFonts w:cstheme="minorHAnsi"/>
          <w:sz w:val="24"/>
          <w:szCs w:val="24"/>
        </w:rPr>
        <w:tab/>
        <w:t>The Little Qualicum River Estuary (LQRE) and Nanaimo River Estuary (NRE) are situated on the east coast of Vancouver</w:t>
      </w:r>
      <w:r w:rsidR="00361DBE" w:rsidRPr="001C0EEC">
        <w:rPr>
          <w:rFonts w:cstheme="minorHAnsi"/>
          <w:sz w:val="24"/>
          <w:szCs w:val="24"/>
        </w:rPr>
        <w:t xml:space="preserve"> </w:t>
      </w:r>
      <w:r w:rsidRPr="001C0EEC">
        <w:rPr>
          <w:rFonts w:cstheme="minorHAnsi"/>
          <w:sz w:val="24"/>
          <w:szCs w:val="24"/>
        </w:rPr>
        <w:t>Island along the Strait of Georgia (</w:t>
      </w:r>
      <w:r w:rsidRPr="001C0EEC">
        <w:rPr>
          <w:rFonts w:cstheme="minorHAnsi"/>
          <w:sz w:val="24"/>
          <w:szCs w:val="24"/>
        </w:rPr>
        <w:fldChar w:fldCharType="begin"/>
      </w:r>
      <w:r w:rsidRPr="001C0EEC">
        <w:rPr>
          <w:rFonts w:cstheme="minorHAnsi"/>
          <w:sz w:val="24"/>
          <w:szCs w:val="24"/>
        </w:rPr>
        <w:instrText xml:space="preserve"> REF _Ref123731292 \h </w:instrText>
      </w:r>
      <w:r w:rsidR="007C04F1" w:rsidRPr="007C04F1">
        <w:rPr>
          <w:rFonts w:cstheme="minorHAnsi"/>
          <w:sz w:val="24"/>
          <w:szCs w:val="24"/>
        </w:rPr>
        <w:instrText xml:space="preserve"> \* MERGEFORMAT </w:instrText>
      </w:r>
      <w:r w:rsidRPr="001C0EEC">
        <w:rPr>
          <w:rFonts w:cstheme="minorHAnsi"/>
          <w:sz w:val="24"/>
          <w:szCs w:val="24"/>
        </w:rPr>
      </w:r>
      <w:r w:rsidRPr="001C0EEC">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1</w:t>
      </w:r>
      <w:r w:rsidRPr="001C0EEC">
        <w:rPr>
          <w:rFonts w:cstheme="minorHAnsi"/>
          <w:sz w:val="24"/>
          <w:szCs w:val="24"/>
        </w:rPr>
        <w:fldChar w:fldCharType="end"/>
      </w:r>
      <w:r w:rsidR="00A6145F" w:rsidRPr="001C0EEC">
        <w:rPr>
          <w:rFonts w:cstheme="minorHAnsi"/>
          <w:sz w:val="24"/>
          <w:szCs w:val="24"/>
        </w:rPr>
        <w:t>) and</w:t>
      </w:r>
      <w:r w:rsidRPr="001C0EEC">
        <w:rPr>
          <w:rFonts w:cstheme="minorHAnsi"/>
          <w:sz w:val="24"/>
          <w:szCs w:val="24"/>
        </w:rPr>
        <w:t xml:space="preserve"> are </w:t>
      </w:r>
      <w:r w:rsidR="00F4401C" w:rsidRPr="001C0EEC">
        <w:rPr>
          <w:rFonts w:cstheme="minorHAnsi"/>
          <w:sz w:val="24"/>
          <w:szCs w:val="24"/>
        </w:rPr>
        <w:t xml:space="preserve">on the </w:t>
      </w:r>
      <w:r w:rsidR="00C84D06">
        <w:rPr>
          <w:rFonts w:cstheme="minorHAnsi"/>
          <w:sz w:val="24"/>
          <w:szCs w:val="24"/>
        </w:rPr>
        <w:t xml:space="preserve">ancestral, </w:t>
      </w:r>
      <w:r w:rsidRPr="001C0EEC">
        <w:rPr>
          <w:rFonts w:cstheme="minorHAnsi"/>
          <w:sz w:val="24"/>
          <w:szCs w:val="24"/>
        </w:rPr>
        <w:t>unceded territor</w:t>
      </w:r>
      <w:r w:rsidR="00F4401C" w:rsidRPr="001C0EEC">
        <w:rPr>
          <w:rFonts w:cstheme="minorHAnsi"/>
          <w:sz w:val="24"/>
          <w:szCs w:val="24"/>
        </w:rPr>
        <w:t>ies</w:t>
      </w:r>
      <w:r w:rsidRPr="001C0EEC">
        <w:rPr>
          <w:rFonts w:cstheme="minorHAnsi"/>
          <w:sz w:val="24"/>
          <w:szCs w:val="24"/>
        </w:rPr>
        <w:t xml:space="preserve"> </w:t>
      </w:r>
      <w:r w:rsidR="00684D84" w:rsidRPr="001C0EEC">
        <w:rPr>
          <w:rFonts w:cstheme="minorHAnsi"/>
          <w:sz w:val="24"/>
          <w:szCs w:val="24"/>
        </w:rPr>
        <w:t xml:space="preserve">of Coast Salish Peoples, including </w:t>
      </w:r>
      <w:r w:rsidRPr="001C0EEC">
        <w:rPr>
          <w:rFonts w:cstheme="minorHAnsi"/>
          <w:sz w:val="24"/>
          <w:szCs w:val="24"/>
        </w:rPr>
        <w:t xml:space="preserve">the </w:t>
      </w:r>
      <w:r w:rsidR="004B67F7" w:rsidRPr="001C0EEC">
        <w:rPr>
          <w:rFonts w:cstheme="minorHAnsi"/>
          <w:sz w:val="24"/>
          <w:szCs w:val="24"/>
        </w:rPr>
        <w:t>K’ómoks</w:t>
      </w:r>
      <w:r w:rsidRPr="001C0EEC">
        <w:rPr>
          <w:rFonts w:cstheme="minorHAnsi"/>
          <w:sz w:val="24"/>
          <w:szCs w:val="24"/>
        </w:rPr>
        <w:t xml:space="preserve">, Snuneymuxw, Qualicum Band, and </w:t>
      </w:r>
      <w:r w:rsidR="00684D84" w:rsidRPr="001C0EEC">
        <w:rPr>
          <w:rFonts w:cstheme="minorHAnsi"/>
          <w:sz w:val="24"/>
          <w:szCs w:val="24"/>
        </w:rPr>
        <w:t xml:space="preserve">Nanoose </w:t>
      </w:r>
      <w:r w:rsidRPr="001C0EEC">
        <w:rPr>
          <w:rFonts w:cstheme="minorHAnsi"/>
          <w:sz w:val="24"/>
          <w:szCs w:val="24"/>
        </w:rPr>
        <w:t xml:space="preserve">First Nations. Prior to European colonial settlement, </w:t>
      </w:r>
      <w:r w:rsidR="00BC7835" w:rsidRPr="001C0EEC">
        <w:rPr>
          <w:rFonts w:cstheme="minorHAnsi"/>
          <w:sz w:val="24"/>
          <w:szCs w:val="24"/>
        </w:rPr>
        <w:t xml:space="preserve">traditional practices by </w:t>
      </w:r>
      <w:r w:rsidR="00684D84" w:rsidRPr="001C0EEC">
        <w:rPr>
          <w:rFonts w:cstheme="minorHAnsi"/>
          <w:sz w:val="24"/>
          <w:szCs w:val="24"/>
        </w:rPr>
        <w:t xml:space="preserve">First Nations around the Salish Sea </w:t>
      </w:r>
      <w:r w:rsidR="001061CA">
        <w:rPr>
          <w:rFonts w:cstheme="minorHAnsi"/>
          <w:sz w:val="24"/>
          <w:szCs w:val="24"/>
        </w:rPr>
        <w:t>w</w:t>
      </w:r>
      <w:r w:rsidR="00A6145F" w:rsidRPr="001C0EEC">
        <w:rPr>
          <w:rFonts w:cstheme="minorHAnsi"/>
          <w:sz w:val="24"/>
          <w:szCs w:val="24"/>
        </w:rPr>
        <w:t xml:space="preserve">ould have included managing estuaries </w:t>
      </w:r>
      <w:r w:rsidRPr="001C0EEC">
        <w:rPr>
          <w:rFonts w:cstheme="minorHAnsi"/>
          <w:sz w:val="24"/>
          <w:szCs w:val="24"/>
        </w:rPr>
        <w:t>as root gardens to promote the abundance of broadleaf flowering species with starchy roots, rather than</w:t>
      </w:r>
      <w:r w:rsidR="00A6145F" w:rsidRPr="001C0EEC">
        <w:rPr>
          <w:rFonts w:cstheme="minorHAnsi"/>
          <w:sz w:val="24"/>
          <w:szCs w:val="24"/>
        </w:rPr>
        <w:t xml:space="preserve"> the</w:t>
      </w:r>
      <w:r w:rsidRPr="001C0EEC">
        <w:rPr>
          <w:rFonts w:cstheme="minorHAnsi"/>
          <w:sz w:val="24"/>
          <w:szCs w:val="24"/>
        </w:rPr>
        <w:t xml:space="preserve"> perennial graminoids that </w:t>
      </w:r>
      <w:r w:rsidR="00A6145F" w:rsidRPr="001C0EEC">
        <w:rPr>
          <w:rFonts w:cstheme="minorHAnsi"/>
          <w:sz w:val="24"/>
          <w:szCs w:val="24"/>
        </w:rPr>
        <w:t xml:space="preserve">competitively </w:t>
      </w:r>
      <w:r w:rsidRPr="001C0EEC">
        <w:rPr>
          <w:rFonts w:cstheme="minorHAnsi"/>
          <w:sz w:val="24"/>
          <w:szCs w:val="24"/>
        </w:rPr>
        <w:t xml:space="preserve">dominate the estuaries today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{"citationID":"DGZtwebz","properties":{"formattedCitation":"(Turner et al., 2013)","plainCitation":"(Turner et al., 2013)","noteIndex":0},"citationItems":[{"id":2447,"uris":["http://zotero.org/users/6092945/items/B8JHB8BE"],"itemData":{"id":2447,"type":"article-journal","abstract":"This paper provides an overview of the diverse plant resource management strategies of First Nations of BC. Contrary to the predominant “hunter-gatherer” designation by anthropologists and others, First Peoples of many parts of the province were actually astute managers of plant and animal resources. Over thousands of years, they developed a wide range of strategies and techniques – from periodic burning of landscapes, to pruning berry bushes, tilling and selective harvesting – to maintain and enhance the quality and quantity of their resources. There are numerous examples of plant species and habitats for which various types of management have been applied. Three case studies are provided here: Culturally Modified western red-cedar trees; estuarine root gardens; and orchard-gardens from an ancient village site in Tsimshian territory. Over generations, as people’s knowledge bases, social systems and technologies mature, plants and environments become embedded into complex belief systems, in which cultural control becomes encoded in stories, taboos, ceremonies, art and ethics. The complexities of this last layer of culturally proscribed management are still little understood, but may be the most significant component of traditional management systems, allowing for the development and maintenance over a long time period of sustainable anthropogenic landscapes. Many aspects of indigenous management systems need further investigation, including ways in which they may be effectively applied in a contemporary world as a way of enhancing and supporting Indigenous peoples’ food security, land rights and continued cultural development.","container-title":"BC Studies: The British Columbian Quarterly","DOI":"10.14288/bcs.v0i179.184112","ISSN":"0005-2949","issue":"179","language":"en","license":"Copyright (c) 0","note":"number: 179","page":"107-133","source":"ojs.library.ubc.ca","title":"Plant Management Systems of British Columbia’s First Peoples","author":[{"family":"Turner","given":"Nancy J."},{"family":"Lepofsky","given":"Dana"},{"family":"Deur","given":"Douglas"}],"issued":{"date-parts":[["2013",10,30]]}}}],"schema":"https://github.com/citation-style-language/schema/raw/master/csl-citation.json"}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(Turner et al., 2013)</w:t>
      </w:r>
      <w:r w:rsidRPr="001C0EEC">
        <w:rPr>
          <w:rFonts w:cstheme="minorHAnsi"/>
          <w:sz w:val="24"/>
          <w:szCs w:val="24"/>
        </w:rPr>
        <w:fldChar w:fldCharType="end"/>
      </w:r>
      <w:r w:rsidRPr="001C0EEC">
        <w:rPr>
          <w:rFonts w:cstheme="minorHAnsi"/>
          <w:sz w:val="24"/>
          <w:szCs w:val="24"/>
        </w:rPr>
        <w:t xml:space="preserve">. </w:t>
      </w:r>
      <w:r w:rsidR="001E0BC3" w:rsidRPr="001C0EEC">
        <w:rPr>
          <w:rFonts w:cstheme="minorHAnsi"/>
          <w:sz w:val="24"/>
          <w:szCs w:val="24"/>
        </w:rPr>
        <w:t>Colonial settlement</w:t>
      </w:r>
      <w:r w:rsidR="00E824BA" w:rsidRPr="001C0EEC">
        <w:rPr>
          <w:rFonts w:cstheme="minorHAnsi"/>
          <w:sz w:val="24"/>
          <w:szCs w:val="24"/>
        </w:rPr>
        <w:t xml:space="preserve"> of the </w:t>
      </w:r>
      <w:r w:rsidR="00FC490C" w:rsidRPr="001C0EEC">
        <w:rPr>
          <w:rFonts w:cstheme="minorHAnsi"/>
          <w:sz w:val="24"/>
          <w:szCs w:val="24"/>
        </w:rPr>
        <w:t>LQRE</w:t>
      </w:r>
      <w:r w:rsidR="001E0BC3" w:rsidRPr="001C0EEC">
        <w:rPr>
          <w:rFonts w:cstheme="minorHAnsi"/>
          <w:sz w:val="24"/>
          <w:szCs w:val="24"/>
        </w:rPr>
        <w:t xml:space="preserve"> </w:t>
      </w:r>
      <w:r w:rsidR="005A400B" w:rsidRPr="001C0EEC">
        <w:rPr>
          <w:rFonts w:cstheme="minorHAnsi"/>
          <w:sz w:val="24"/>
          <w:szCs w:val="24"/>
        </w:rPr>
        <w:t>began</w:t>
      </w:r>
      <w:r w:rsidR="001E0BC3" w:rsidRPr="001C0EEC">
        <w:rPr>
          <w:rFonts w:cstheme="minorHAnsi"/>
          <w:sz w:val="24"/>
          <w:szCs w:val="24"/>
        </w:rPr>
        <w:t xml:space="preserve"> in </w:t>
      </w:r>
      <w:r w:rsidR="00E51528" w:rsidRPr="001C0EEC">
        <w:rPr>
          <w:rFonts w:cstheme="minorHAnsi"/>
          <w:sz w:val="24"/>
          <w:szCs w:val="24"/>
        </w:rPr>
        <w:t>1887</w:t>
      </w:r>
      <w:r w:rsidR="00E824BA" w:rsidRPr="001C0EEC">
        <w:rPr>
          <w:rFonts w:cstheme="minorHAnsi"/>
          <w:sz w:val="24"/>
          <w:szCs w:val="24"/>
        </w:rPr>
        <w:t>, with cattle grazing</w:t>
      </w:r>
      <w:r w:rsidR="005A7B4F" w:rsidRPr="001C0EEC">
        <w:rPr>
          <w:rFonts w:cstheme="minorHAnsi"/>
          <w:sz w:val="24"/>
          <w:szCs w:val="24"/>
        </w:rPr>
        <w:t>, log booming,</w:t>
      </w:r>
      <w:r w:rsidR="00E824BA" w:rsidRPr="001C0EEC">
        <w:rPr>
          <w:rFonts w:cstheme="minorHAnsi"/>
          <w:sz w:val="24"/>
          <w:szCs w:val="24"/>
        </w:rPr>
        <w:t xml:space="preserve"> </w:t>
      </w:r>
      <w:r w:rsidR="005A7B4F" w:rsidRPr="001C0EEC">
        <w:rPr>
          <w:rFonts w:cstheme="minorHAnsi"/>
          <w:sz w:val="24"/>
          <w:szCs w:val="24"/>
        </w:rPr>
        <w:t xml:space="preserve">and </w:t>
      </w:r>
      <w:r w:rsidR="00FE2204" w:rsidRPr="001C0EEC">
        <w:rPr>
          <w:rFonts w:cstheme="minorHAnsi"/>
          <w:sz w:val="24"/>
          <w:szCs w:val="24"/>
        </w:rPr>
        <w:t>sawmill</w:t>
      </w:r>
      <w:r w:rsidR="005A7B4F" w:rsidRPr="001C0EEC">
        <w:rPr>
          <w:rFonts w:cstheme="minorHAnsi"/>
          <w:sz w:val="24"/>
          <w:szCs w:val="24"/>
        </w:rPr>
        <w:t xml:space="preserve"> operations being the chief uses of the estuary until 1974 when 29 ha of the estuary were donated to the Canadian Wildlife Service</w:t>
      </w:r>
      <w:r w:rsidR="00FE2204" w:rsidRPr="001C0EEC">
        <w:rPr>
          <w:rFonts w:cstheme="minorHAnsi"/>
          <w:sz w:val="24"/>
          <w:szCs w:val="24"/>
        </w:rPr>
        <w:t xml:space="preserve"> for conservation purposes</w:t>
      </w:r>
      <w:r w:rsidR="00667BF2" w:rsidRPr="001C0EEC">
        <w:rPr>
          <w:rFonts w:cstheme="minorHAnsi"/>
          <w:sz w:val="24"/>
          <w:szCs w:val="24"/>
        </w:rPr>
        <w:t xml:space="preserve">, </w:t>
      </w:r>
      <w:r w:rsidR="00FC490C" w:rsidRPr="001C0EEC">
        <w:rPr>
          <w:rFonts w:cstheme="minorHAnsi"/>
          <w:sz w:val="24"/>
          <w:szCs w:val="24"/>
        </w:rPr>
        <w:t xml:space="preserve">and </w:t>
      </w:r>
      <w:r w:rsidR="00667BF2" w:rsidRPr="001C0EEC">
        <w:rPr>
          <w:rFonts w:cstheme="minorHAnsi"/>
          <w:sz w:val="24"/>
          <w:szCs w:val="24"/>
        </w:rPr>
        <w:t>subsequently</w:t>
      </w:r>
      <w:r w:rsidR="00FC490C" w:rsidRPr="001C0EEC">
        <w:rPr>
          <w:rFonts w:cstheme="minorHAnsi"/>
          <w:sz w:val="24"/>
          <w:szCs w:val="24"/>
        </w:rPr>
        <w:t xml:space="preserve"> designated as a</w:t>
      </w:r>
      <w:r w:rsidR="00DD601F">
        <w:rPr>
          <w:rFonts w:cstheme="minorHAnsi"/>
          <w:sz w:val="24"/>
          <w:szCs w:val="24"/>
        </w:rPr>
        <w:t xml:space="preserve"> provincially protected</w:t>
      </w:r>
      <w:r w:rsidR="00FC490C" w:rsidRPr="001C0EEC">
        <w:rPr>
          <w:rFonts w:cstheme="minorHAnsi"/>
          <w:sz w:val="24"/>
          <w:szCs w:val="24"/>
        </w:rPr>
        <w:t xml:space="preserve"> Wildlife Management Area (WMA) in 1993</w:t>
      </w:r>
      <w:r w:rsidR="00667BF2" w:rsidRPr="001C0EEC">
        <w:rPr>
          <w:rFonts w:cstheme="minorHAnsi"/>
          <w:sz w:val="24"/>
          <w:szCs w:val="24"/>
        </w:rPr>
        <w:t xml:space="preserve"> </w:t>
      </w:r>
      <w:r w:rsidR="007D21A0">
        <w:rPr>
          <w:rFonts w:cstheme="minorHAnsi"/>
          <w:sz w:val="24"/>
          <w:szCs w:val="24"/>
        </w:rPr>
        <w:fldChar w:fldCharType="begin"/>
      </w:r>
      <w:r w:rsidR="007D21A0">
        <w:rPr>
          <w:rFonts w:cstheme="minorHAnsi"/>
          <w:sz w:val="24"/>
          <w:szCs w:val="24"/>
        </w:rPr>
        <w:instrText xml:space="preserve"> ADDIN ZOTERO_ITEM CSL_CITATION {"citationID":"8VHRl6X7","properties":{"formattedCitation":"(Clermont, 2010)","plainCitation":"(Clermont, 2010)","noteIndex":0},"citationItems":[{"id":2393,"uris":["http://zotero.org/users/6092945/items/6BCIMK3F"],"itemData":{"id":2393,"type":"report","event-place":"Qualicum Beach, BC, Canada","publisher":"Regional District of Nanaimo","publisher-place":"Qualicum Beach, BC, Canada","title":"Little Qualicum River Estuary Regional Conservation Area Guardian of the Estuary 2010-2019 Management Plan","URL":"https://www.rdn.bc.ca/cms/wpattachments/wpID2040atID3337.pdf","author":[{"family":"Clermont","given":"H."}],"issued":{"date-parts":[["2010"]]}}}],"schema":"https://github.com/citation-style-language/schema/raw/master/csl-citation.json"} </w:instrText>
      </w:r>
      <w:r w:rsidR="007D21A0">
        <w:rPr>
          <w:rFonts w:cstheme="minorHAnsi"/>
          <w:sz w:val="24"/>
          <w:szCs w:val="24"/>
        </w:rPr>
        <w:fldChar w:fldCharType="separate"/>
      </w:r>
      <w:r w:rsidR="007D21A0" w:rsidRPr="007D21A0">
        <w:rPr>
          <w:rFonts w:ascii="Calibri" w:hAnsi="Calibri" w:cs="Calibri"/>
          <w:sz w:val="24"/>
        </w:rPr>
        <w:t>(Clermont, 2010)</w:t>
      </w:r>
      <w:r w:rsidR="007D21A0">
        <w:rPr>
          <w:rFonts w:cstheme="minorHAnsi"/>
          <w:sz w:val="24"/>
          <w:szCs w:val="24"/>
        </w:rPr>
        <w:fldChar w:fldCharType="end"/>
      </w:r>
      <w:r w:rsidR="00FC490C" w:rsidRPr="001C0EEC">
        <w:rPr>
          <w:rFonts w:cstheme="minorHAnsi"/>
          <w:sz w:val="24"/>
          <w:szCs w:val="24"/>
        </w:rPr>
        <w:t xml:space="preserve">. </w:t>
      </w:r>
      <w:r w:rsidR="00FE2204" w:rsidRPr="001C0EEC">
        <w:rPr>
          <w:rFonts w:cstheme="minorHAnsi"/>
          <w:sz w:val="24"/>
          <w:szCs w:val="24"/>
        </w:rPr>
        <w:t xml:space="preserve">The NRE was similarly settled </w:t>
      </w:r>
      <w:r w:rsidR="000469A0" w:rsidRPr="001C0EEC">
        <w:rPr>
          <w:rFonts w:cstheme="minorHAnsi"/>
          <w:sz w:val="24"/>
          <w:szCs w:val="24"/>
        </w:rPr>
        <w:t>through the</w:t>
      </w:r>
      <w:r w:rsidR="00130A6F" w:rsidRPr="001C0EEC">
        <w:rPr>
          <w:rFonts w:cstheme="minorHAnsi"/>
          <w:sz w:val="24"/>
          <w:szCs w:val="24"/>
        </w:rPr>
        <w:t xml:space="preserve"> late 19</w:t>
      </w:r>
      <w:r w:rsidR="00130A6F" w:rsidRPr="001C0EEC">
        <w:rPr>
          <w:rFonts w:cstheme="minorHAnsi"/>
          <w:sz w:val="24"/>
          <w:szCs w:val="24"/>
          <w:vertAlign w:val="superscript"/>
        </w:rPr>
        <w:t>th</w:t>
      </w:r>
      <w:r w:rsidR="00130A6F" w:rsidRPr="001C0EEC">
        <w:rPr>
          <w:rFonts w:cstheme="minorHAnsi"/>
          <w:sz w:val="24"/>
          <w:szCs w:val="24"/>
        </w:rPr>
        <w:t xml:space="preserve"> and</w:t>
      </w:r>
      <w:r w:rsidR="000469A0" w:rsidRPr="001C0EEC">
        <w:rPr>
          <w:rFonts w:cstheme="minorHAnsi"/>
          <w:sz w:val="24"/>
          <w:szCs w:val="24"/>
        </w:rPr>
        <w:t xml:space="preserve"> 20</w:t>
      </w:r>
      <w:r w:rsidR="000469A0" w:rsidRPr="001C0EEC">
        <w:rPr>
          <w:rFonts w:cstheme="minorHAnsi"/>
          <w:sz w:val="24"/>
          <w:szCs w:val="24"/>
          <w:vertAlign w:val="superscript"/>
        </w:rPr>
        <w:t>th</w:t>
      </w:r>
      <w:r w:rsidR="000469A0" w:rsidRPr="001C0EEC">
        <w:rPr>
          <w:rFonts w:cstheme="minorHAnsi"/>
          <w:sz w:val="24"/>
          <w:szCs w:val="24"/>
        </w:rPr>
        <w:t xml:space="preserve"> </w:t>
      </w:r>
      <w:r w:rsidR="004D5541" w:rsidRPr="001C0EEC">
        <w:rPr>
          <w:rFonts w:cstheme="minorHAnsi"/>
          <w:sz w:val="24"/>
          <w:szCs w:val="24"/>
        </w:rPr>
        <w:t>centur</w:t>
      </w:r>
      <w:r w:rsidR="00130A6F" w:rsidRPr="001C0EEC">
        <w:rPr>
          <w:rFonts w:cstheme="minorHAnsi"/>
          <w:sz w:val="24"/>
          <w:szCs w:val="24"/>
        </w:rPr>
        <w:t>ies</w:t>
      </w:r>
      <w:r w:rsidR="004D5541" w:rsidRPr="001C0EEC">
        <w:rPr>
          <w:rFonts w:cstheme="minorHAnsi"/>
          <w:sz w:val="24"/>
          <w:szCs w:val="24"/>
        </w:rPr>
        <w:t>, and heavily augmented through construction of a ferry terminal, lo</w:t>
      </w:r>
      <w:r w:rsidR="00B642A9" w:rsidRPr="001C0EEC">
        <w:rPr>
          <w:rFonts w:cstheme="minorHAnsi"/>
          <w:sz w:val="24"/>
          <w:szCs w:val="24"/>
        </w:rPr>
        <w:t>gging</w:t>
      </w:r>
      <w:r w:rsidR="009A6B41" w:rsidRPr="001C0EEC">
        <w:rPr>
          <w:rFonts w:cstheme="minorHAnsi"/>
          <w:sz w:val="24"/>
          <w:szCs w:val="24"/>
        </w:rPr>
        <w:t xml:space="preserve"> operations</w:t>
      </w:r>
      <w:r w:rsidR="00EC0B1B" w:rsidRPr="001C0EEC">
        <w:rPr>
          <w:rFonts w:cstheme="minorHAnsi"/>
          <w:sz w:val="24"/>
          <w:szCs w:val="24"/>
        </w:rPr>
        <w:t xml:space="preserve">, and coal mining. </w:t>
      </w:r>
      <w:r w:rsidR="009A6B41" w:rsidRPr="001C0EEC">
        <w:rPr>
          <w:rFonts w:cstheme="minorHAnsi"/>
          <w:sz w:val="24"/>
          <w:szCs w:val="24"/>
        </w:rPr>
        <w:t>While the NRE is part of</w:t>
      </w:r>
      <w:r w:rsidR="00DD601F">
        <w:rPr>
          <w:rFonts w:cstheme="minorHAnsi"/>
          <w:sz w:val="24"/>
          <w:szCs w:val="24"/>
        </w:rPr>
        <w:t xml:space="preserve"> the</w:t>
      </w:r>
      <w:r w:rsidR="009A6B41" w:rsidRPr="001C0EEC">
        <w:rPr>
          <w:rFonts w:cstheme="minorHAnsi"/>
          <w:sz w:val="24"/>
          <w:szCs w:val="24"/>
        </w:rPr>
        <w:t xml:space="preserve"> </w:t>
      </w:r>
      <w:r w:rsidR="00F523D7" w:rsidRPr="001C0EEC">
        <w:rPr>
          <w:rFonts w:cstheme="minorHAnsi"/>
          <w:sz w:val="24"/>
          <w:szCs w:val="24"/>
        </w:rPr>
        <w:t>UNESCO-designated Mount Arrowsmith Biosphere Region</w:t>
      </w:r>
      <w:r w:rsidR="00D90200" w:rsidRPr="001C0EEC">
        <w:rPr>
          <w:rFonts w:cstheme="minorHAnsi"/>
          <w:sz w:val="24"/>
          <w:szCs w:val="24"/>
        </w:rPr>
        <w:t xml:space="preserve"> and portions fall under conservation management, it is not </w:t>
      </w:r>
      <w:r w:rsidR="00DD601F">
        <w:rPr>
          <w:rFonts w:cstheme="minorHAnsi"/>
          <w:sz w:val="24"/>
          <w:szCs w:val="24"/>
        </w:rPr>
        <w:t xml:space="preserve">provincially </w:t>
      </w:r>
      <w:r w:rsidR="00D90200" w:rsidRPr="001C0EEC">
        <w:rPr>
          <w:rFonts w:cstheme="minorHAnsi"/>
          <w:sz w:val="24"/>
          <w:szCs w:val="24"/>
        </w:rPr>
        <w:t xml:space="preserve">protected through designation as a WMA. </w:t>
      </w:r>
    </w:p>
    <w:p w14:paraId="4DF2699C" w14:textId="77777777" w:rsidR="00341521" w:rsidRPr="001C0EEC" w:rsidRDefault="00341521" w:rsidP="00341521">
      <w:pPr>
        <w:keepNext/>
        <w:jc w:val="center"/>
        <w:rPr>
          <w:rFonts w:cstheme="minorHAnsi"/>
          <w:sz w:val="24"/>
          <w:szCs w:val="24"/>
        </w:rPr>
      </w:pPr>
      <w:r w:rsidRPr="001C0EEC">
        <w:rPr>
          <w:rFonts w:cstheme="minorHAnsi"/>
          <w:noProof/>
          <w:sz w:val="24"/>
          <w:szCs w:val="24"/>
        </w:rPr>
        <w:lastRenderedPageBreak/>
        <w:drawing>
          <wp:inline distT="0" distB="0" distL="0" distR="0" wp14:anchorId="59FE336A" wp14:editId="337EEFC6">
            <wp:extent cx="5690681" cy="446522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693010" cy="4467052"/>
                    </a:xfrm>
                    <a:prstGeom prst="rect">
                      <a:avLst/>
                    </a:prstGeom>
                  </pic:spPr>
                </pic:pic>
              </a:graphicData>
            </a:graphic>
          </wp:inline>
        </w:drawing>
      </w:r>
    </w:p>
    <w:p w14:paraId="67CA6128" w14:textId="103FA94F" w:rsidR="00341521" w:rsidRPr="001C0EEC" w:rsidRDefault="00341521" w:rsidP="00341521">
      <w:pPr>
        <w:pStyle w:val="Caption"/>
        <w:rPr>
          <w:rFonts w:cstheme="minorHAnsi"/>
          <w:sz w:val="24"/>
          <w:szCs w:val="24"/>
        </w:rPr>
      </w:pPr>
      <w:bookmarkStart w:id="61" w:name="_Ref123731292"/>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1</w:t>
      </w:r>
      <w:r w:rsidRPr="001C0EEC">
        <w:rPr>
          <w:rFonts w:cstheme="minorHAnsi"/>
          <w:noProof/>
          <w:sz w:val="24"/>
          <w:szCs w:val="24"/>
        </w:rPr>
        <w:fldChar w:fldCharType="end"/>
      </w:r>
      <w:bookmarkEnd w:id="61"/>
      <w:r w:rsidRPr="001C0EEC">
        <w:rPr>
          <w:rFonts w:cstheme="minorHAnsi"/>
          <w:sz w:val="24"/>
          <w:szCs w:val="24"/>
        </w:rPr>
        <w:t xml:space="preserve">. PLACEHOLDER MAP: The Salish Sea spans the US-Canadian border on the Pacific Coast of North America (inset). The Little Qualicum River Estuary and Nanaimo River Estuary are within approx. 40 km of each other along the southeast coast of Vancouver Island. Salish Sea map from IntoTheSalishSea.org, reproduction for publication not permitted. </w:t>
      </w:r>
    </w:p>
    <w:p w14:paraId="2D979143" w14:textId="77777777" w:rsidR="00341521" w:rsidRPr="001C0EEC" w:rsidRDefault="00341521" w:rsidP="00D10499">
      <w:pPr>
        <w:rPr>
          <w:rFonts w:cstheme="minorHAnsi"/>
          <w:sz w:val="24"/>
          <w:szCs w:val="24"/>
        </w:rPr>
      </w:pPr>
    </w:p>
    <w:p w14:paraId="2E5F0D56" w14:textId="77777777" w:rsidR="006113A3" w:rsidRDefault="006113A3">
      <w:pPr>
        <w:rPr>
          <w:rFonts w:eastAsiaTheme="majorEastAsia" w:cstheme="minorHAnsi"/>
          <w:b/>
          <w:bCs/>
          <w:color w:val="2F5496" w:themeColor="accent1" w:themeShade="BF"/>
          <w:sz w:val="24"/>
          <w:szCs w:val="24"/>
        </w:rPr>
      </w:pPr>
      <w:r>
        <w:rPr>
          <w:rFonts w:cstheme="minorHAnsi"/>
          <w:b/>
          <w:bCs/>
          <w:sz w:val="24"/>
          <w:szCs w:val="24"/>
        </w:rPr>
        <w:br w:type="page"/>
      </w:r>
    </w:p>
    <w:p w14:paraId="755584F5" w14:textId="6263EBEF" w:rsidR="00C91356" w:rsidRPr="001C0EEC" w:rsidRDefault="00BE4B6F" w:rsidP="001C0EEC">
      <w:pPr>
        <w:pStyle w:val="Heading2"/>
        <w:rPr>
          <w:rFonts w:cstheme="minorHAnsi"/>
          <w:b/>
          <w:bCs/>
          <w:sz w:val="24"/>
          <w:szCs w:val="24"/>
        </w:rPr>
      </w:pPr>
      <w:r w:rsidRPr="001C0EEC">
        <w:rPr>
          <w:rFonts w:asciiTheme="minorHAnsi" w:hAnsiTheme="minorHAnsi" w:cstheme="minorHAnsi"/>
          <w:b/>
          <w:bCs/>
          <w:sz w:val="24"/>
          <w:szCs w:val="24"/>
        </w:rPr>
        <w:lastRenderedPageBreak/>
        <w:t xml:space="preserve">Goose introduction &amp; </w:t>
      </w:r>
      <w:r w:rsidR="00715504" w:rsidRPr="001C0EEC">
        <w:rPr>
          <w:rFonts w:asciiTheme="minorHAnsi" w:hAnsiTheme="minorHAnsi" w:cstheme="minorHAnsi"/>
          <w:b/>
          <w:bCs/>
          <w:sz w:val="24"/>
          <w:szCs w:val="24"/>
        </w:rPr>
        <w:t>grazing exclusion</w:t>
      </w:r>
    </w:p>
    <w:p w14:paraId="09729CCF" w14:textId="22CDFD0E" w:rsidR="00D20D49" w:rsidRPr="001C0EEC" w:rsidRDefault="00D20D49" w:rsidP="00D10499">
      <w:pPr>
        <w:rPr>
          <w:rFonts w:cstheme="minorHAnsi"/>
          <w:sz w:val="24"/>
          <w:szCs w:val="24"/>
        </w:rPr>
      </w:pPr>
      <w:r w:rsidRPr="001C0EEC">
        <w:rPr>
          <w:rFonts w:cstheme="minorHAnsi"/>
          <w:sz w:val="24"/>
          <w:szCs w:val="24"/>
        </w:rPr>
        <w:tab/>
        <w:t>Canada geese (</w:t>
      </w:r>
      <w:r w:rsidRPr="001C0EEC">
        <w:rPr>
          <w:rFonts w:cstheme="minorHAnsi"/>
          <w:i/>
          <w:iCs/>
          <w:sz w:val="24"/>
          <w:szCs w:val="24"/>
        </w:rPr>
        <w:t>Branta canadensis</w:t>
      </w:r>
      <w:r w:rsidRPr="001C0EEC">
        <w:rPr>
          <w:rFonts w:cstheme="minorHAnsi"/>
          <w:sz w:val="24"/>
          <w:szCs w:val="24"/>
        </w:rPr>
        <w:t>) were historically a migratory species to Vancouver Island</w:t>
      </w:r>
      <w:r w:rsidR="00130A6F" w:rsidRPr="001C0EEC">
        <w:rPr>
          <w:rFonts w:cstheme="minorHAnsi"/>
          <w:sz w:val="24"/>
          <w:szCs w:val="24"/>
        </w:rPr>
        <w:t>, however in the late 20</w:t>
      </w:r>
      <w:r w:rsidR="00130A6F" w:rsidRPr="001C0EEC">
        <w:rPr>
          <w:rFonts w:cstheme="minorHAnsi"/>
          <w:sz w:val="24"/>
          <w:szCs w:val="24"/>
          <w:vertAlign w:val="superscript"/>
        </w:rPr>
        <w:t>th</w:t>
      </w:r>
      <w:r w:rsidR="00130A6F" w:rsidRPr="001C0EEC">
        <w:rPr>
          <w:rFonts w:cstheme="minorHAnsi"/>
          <w:sz w:val="24"/>
          <w:szCs w:val="24"/>
        </w:rPr>
        <w:t xml:space="preserve"> century </w:t>
      </w:r>
      <w:r w:rsidR="008B0923" w:rsidRPr="001C0EEC">
        <w:rPr>
          <w:rFonts w:cstheme="minorHAnsi"/>
          <w:sz w:val="24"/>
          <w:szCs w:val="24"/>
        </w:rPr>
        <w:t>populations were introduced to</w:t>
      </w:r>
      <w:r w:rsidR="00427FED" w:rsidRPr="001C0EEC">
        <w:rPr>
          <w:rFonts w:cstheme="minorHAnsi"/>
          <w:sz w:val="24"/>
          <w:szCs w:val="24"/>
        </w:rPr>
        <w:t xml:space="preserve"> the island</w:t>
      </w:r>
      <w:r w:rsidR="008B0923" w:rsidRPr="001C0EEC">
        <w:rPr>
          <w:rFonts w:cstheme="minorHAnsi"/>
          <w:sz w:val="24"/>
          <w:szCs w:val="24"/>
        </w:rPr>
        <w:t xml:space="preserve"> </w:t>
      </w:r>
      <w:r w:rsidR="00C138F5">
        <w:rPr>
          <w:rFonts w:cstheme="minorHAnsi"/>
          <w:sz w:val="24"/>
          <w:szCs w:val="24"/>
        </w:rPr>
        <w:t xml:space="preserve">to </w:t>
      </w:r>
      <w:r w:rsidR="008B0923" w:rsidRPr="001C0EEC">
        <w:rPr>
          <w:rFonts w:cstheme="minorHAnsi"/>
          <w:sz w:val="24"/>
          <w:szCs w:val="24"/>
        </w:rPr>
        <w:t xml:space="preserve">promote hunting tourism. </w:t>
      </w:r>
      <w:r w:rsidR="00427FED" w:rsidRPr="001C0EEC">
        <w:rPr>
          <w:rFonts w:cstheme="minorHAnsi"/>
          <w:sz w:val="24"/>
          <w:szCs w:val="24"/>
        </w:rPr>
        <w:t>In the absence of sufficient hunting pressure</w:t>
      </w:r>
      <w:r w:rsidR="00D84658">
        <w:rPr>
          <w:rFonts w:cstheme="minorHAnsi"/>
          <w:sz w:val="24"/>
          <w:szCs w:val="24"/>
        </w:rPr>
        <w:t>,</w:t>
      </w:r>
      <w:r w:rsidR="00427FED" w:rsidRPr="001C0EEC">
        <w:rPr>
          <w:rFonts w:cstheme="minorHAnsi"/>
          <w:sz w:val="24"/>
          <w:szCs w:val="24"/>
        </w:rPr>
        <w:t xml:space="preserve"> these</w:t>
      </w:r>
      <w:r w:rsidR="008B0923" w:rsidRPr="001C0EEC">
        <w:rPr>
          <w:rFonts w:cstheme="minorHAnsi"/>
          <w:sz w:val="24"/>
          <w:szCs w:val="24"/>
        </w:rPr>
        <w:t xml:space="preserve"> populations have grown</w:t>
      </w:r>
      <w:r w:rsidR="00C152AF" w:rsidRPr="001C0EEC">
        <w:rPr>
          <w:rFonts w:cstheme="minorHAnsi"/>
          <w:sz w:val="24"/>
          <w:szCs w:val="24"/>
        </w:rPr>
        <w:t xml:space="preserve"> hyperabundant</w:t>
      </w:r>
      <w:r w:rsidR="008B0923" w:rsidRPr="001C0EEC">
        <w:rPr>
          <w:rFonts w:cstheme="minorHAnsi"/>
          <w:sz w:val="24"/>
          <w:szCs w:val="24"/>
        </w:rPr>
        <w:t xml:space="preserve"> and </w:t>
      </w:r>
      <w:r w:rsidR="00BC4A20" w:rsidRPr="001C0EEC">
        <w:rPr>
          <w:rFonts w:cstheme="minorHAnsi"/>
          <w:sz w:val="24"/>
          <w:szCs w:val="24"/>
        </w:rPr>
        <w:t xml:space="preserve">have become resident within the region rather than becoming migratory like their wild counterparts </w:t>
      </w:r>
      <w:r w:rsidR="00140D08" w:rsidRPr="001C0EEC">
        <w:rPr>
          <w:rFonts w:cstheme="minorHAnsi"/>
          <w:sz w:val="24"/>
          <w:szCs w:val="24"/>
        </w:rPr>
        <w:fldChar w:fldCharType="begin"/>
      </w:r>
      <w:r w:rsidR="00C31E4D">
        <w:rPr>
          <w:rFonts w:cstheme="minorHAnsi"/>
          <w:sz w:val="24"/>
          <w:szCs w:val="24"/>
        </w:rPr>
        <w:instrText xml:space="preserve"> ADDIN ZOTERO_ITEM CSL_CITATION {"citationID":"JwkWUaEU","properties":{"formattedCitation":"(N. K. Dawe &amp; Stewart, 2010)","plainCitation":"(N. K. Dawe &amp; Stewart, 2010)","dontUpdate":true,"noteIndex":0},"citationItems":[{"id":2045,"uris":["http://zotero.org/users/6092945/items/GLFKKZ6D"],"itemData":{"id":2045,"type":"article-journal","abstract":"We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140D08" w:rsidRPr="001C0EEC">
        <w:rPr>
          <w:rFonts w:cstheme="minorHAnsi"/>
          <w:sz w:val="24"/>
          <w:szCs w:val="24"/>
        </w:rPr>
        <w:fldChar w:fldCharType="separate"/>
      </w:r>
      <w:r w:rsidR="0068405B" w:rsidRPr="0068405B">
        <w:rPr>
          <w:rFonts w:ascii="Calibri" w:hAnsi="Calibri" w:cs="Calibri"/>
          <w:sz w:val="24"/>
        </w:rPr>
        <w:t>(Dawe &amp; Stewart, 2010)</w:t>
      </w:r>
      <w:r w:rsidR="00140D08" w:rsidRPr="001C0EEC">
        <w:rPr>
          <w:rFonts w:cstheme="minorHAnsi"/>
          <w:sz w:val="24"/>
          <w:szCs w:val="24"/>
        </w:rPr>
        <w:fldChar w:fldCharType="end"/>
      </w:r>
      <w:r w:rsidR="00D84658">
        <w:rPr>
          <w:rFonts w:cstheme="minorHAnsi"/>
          <w:sz w:val="24"/>
          <w:szCs w:val="24"/>
        </w:rPr>
        <w:t>.</w:t>
      </w:r>
      <w:r w:rsidR="00C152AF" w:rsidRPr="001C0EEC">
        <w:rPr>
          <w:rFonts w:cstheme="minorHAnsi"/>
          <w:sz w:val="24"/>
          <w:szCs w:val="24"/>
        </w:rPr>
        <w:t xml:space="preserve"> These hyperabundant populations place heavy pressure on estuaries </w:t>
      </w:r>
      <w:r w:rsidR="000E6A39" w:rsidRPr="001C0EEC">
        <w:rPr>
          <w:rFonts w:cstheme="minorHAnsi"/>
          <w:sz w:val="24"/>
          <w:szCs w:val="24"/>
        </w:rPr>
        <w:t>through sustained herbivory</w:t>
      </w:r>
      <w:r w:rsidR="00EA1A81" w:rsidRPr="001C0EEC">
        <w:rPr>
          <w:rFonts w:cstheme="minorHAnsi"/>
          <w:sz w:val="24"/>
          <w:szCs w:val="24"/>
        </w:rPr>
        <w:t xml:space="preserve">, leading to complete loss of </w:t>
      </w:r>
      <w:r w:rsidR="00711865">
        <w:rPr>
          <w:rFonts w:cstheme="minorHAnsi"/>
          <w:sz w:val="24"/>
          <w:szCs w:val="24"/>
        </w:rPr>
        <w:t xml:space="preserve">above- and below-ground plant </w:t>
      </w:r>
      <w:r w:rsidR="0055274A">
        <w:rPr>
          <w:rFonts w:cstheme="minorHAnsi"/>
          <w:sz w:val="24"/>
          <w:szCs w:val="24"/>
        </w:rPr>
        <w:t xml:space="preserve">structures, </w:t>
      </w:r>
      <w:r w:rsidR="00EA1A81" w:rsidRPr="001C0EEC">
        <w:rPr>
          <w:rFonts w:cstheme="minorHAnsi"/>
          <w:sz w:val="24"/>
          <w:szCs w:val="24"/>
        </w:rPr>
        <w:t xml:space="preserve">denuded </w:t>
      </w:r>
      <w:r w:rsidR="0055274A">
        <w:rPr>
          <w:rFonts w:cstheme="minorHAnsi"/>
          <w:sz w:val="24"/>
          <w:szCs w:val="24"/>
        </w:rPr>
        <w:t>marsh platforms</w:t>
      </w:r>
      <w:r w:rsidR="00D84658">
        <w:rPr>
          <w:rFonts w:cstheme="minorHAnsi"/>
          <w:sz w:val="24"/>
          <w:szCs w:val="24"/>
        </w:rPr>
        <w:t>, and subsequent</w:t>
      </w:r>
      <w:r w:rsidR="0055274A">
        <w:rPr>
          <w:rFonts w:cstheme="minorHAnsi"/>
          <w:sz w:val="24"/>
          <w:szCs w:val="24"/>
        </w:rPr>
        <w:t xml:space="preserve"> sediment and seed bank loss through erosion</w:t>
      </w:r>
      <w:r w:rsidR="00EA1A81" w:rsidRPr="001C0EEC">
        <w:rPr>
          <w:rFonts w:cstheme="minorHAnsi"/>
          <w:sz w:val="24"/>
          <w:szCs w:val="24"/>
        </w:rPr>
        <w:t xml:space="preserve">. </w:t>
      </w:r>
    </w:p>
    <w:p w14:paraId="5036DE13" w14:textId="22CEBB88" w:rsidR="00991310" w:rsidRDefault="007E6C2F" w:rsidP="00991310">
      <w:pPr>
        <w:rPr>
          <w:rFonts w:cstheme="minorHAnsi"/>
          <w:sz w:val="24"/>
          <w:szCs w:val="24"/>
        </w:rPr>
      </w:pPr>
      <w:r w:rsidRPr="001C0EEC">
        <w:rPr>
          <w:rFonts w:cstheme="minorHAnsi"/>
          <w:sz w:val="24"/>
          <w:szCs w:val="24"/>
        </w:rPr>
        <w:tab/>
        <w:t xml:space="preserve">Fences or “exclosures” </w:t>
      </w:r>
      <w:ins w:id="62" w:author="n" w:date="2023-04-29T11:05:00Z">
        <w:r w:rsidR="00567594">
          <w:rPr>
            <w:rFonts w:cstheme="minorHAnsi"/>
            <w:sz w:val="24"/>
            <w:szCs w:val="24"/>
          </w:rPr>
          <w:t xml:space="preserve">are commonly </w:t>
        </w:r>
      </w:ins>
      <w:r w:rsidR="00716B0F">
        <w:rPr>
          <w:rFonts w:cstheme="minorHAnsi"/>
          <w:sz w:val="24"/>
          <w:szCs w:val="24"/>
        </w:rPr>
        <w:t>used</w:t>
      </w:r>
      <w:r w:rsidRPr="001C0EEC">
        <w:rPr>
          <w:rFonts w:cstheme="minorHAnsi"/>
          <w:sz w:val="24"/>
          <w:szCs w:val="24"/>
        </w:rPr>
        <w:t xml:space="preserve"> to exclude herbivores, including Canada geese, from </w:t>
      </w:r>
      <w:r w:rsidR="00842AD8" w:rsidRPr="001C0EEC">
        <w:rPr>
          <w:rFonts w:cstheme="minorHAnsi"/>
          <w:sz w:val="24"/>
          <w:szCs w:val="24"/>
        </w:rPr>
        <w:t>continued grazing. A history of exclosure construction since 2010 in the LQRE, and recent history of e</w:t>
      </w:r>
      <w:r w:rsidR="00F06B87" w:rsidRPr="001C0EEC">
        <w:rPr>
          <w:rFonts w:cstheme="minorHAnsi"/>
          <w:sz w:val="24"/>
          <w:szCs w:val="24"/>
        </w:rPr>
        <w:t>xclosure construction in</w:t>
      </w:r>
      <w:r w:rsidR="00842AD8" w:rsidRPr="001C0EEC">
        <w:rPr>
          <w:rFonts w:cstheme="minorHAnsi"/>
          <w:sz w:val="24"/>
          <w:szCs w:val="24"/>
        </w:rPr>
        <w:t xml:space="preserve"> NRE </w:t>
      </w:r>
      <w:r w:rsidR="00F06B87" w:rsidRPr="001C0EEC">
        <w:rPr>
          <w:rFonts w:cstheme="minorHAnsi"/>
          <w:sz w:val="24"/>
          <w:szCs w:val="24"/>
        </w:rPr>
        <w:t xml:space="preserve">since 2020 afford the opportunity to develop a </w:t>
      </w:r>
      <w:proofErr w:type="gramStart"/>
      <w:r w:rsidR="00D84658">
        <w:rPr>
          <w:rFonts w:cstheme="minorHAnsi"/>
          <w:sz w:val="24"/>
          <w:szCs w:val="24"/>
        </w:rPr>
        <w:t>coarse</w:t>
      </w:r>
      <w:proofErr w:type="gramEnd"/>
      <w:r w:rsidR="00D84658" w:rsidRPr="001C0EEC">
        <w:rPr>
          <w:rFonts w:cstheme="minorHAnsi"/>
          <w:sz w:val="24"/>
          <w:szCs w:val="24"/>
        </w:rPr>
        <w:t xml:space="preserve"> </w:t>
      </w:r>
      <w:r w:rsidR="00F06B87" w:rsidRPr="001C0EEC">
        <w:rPr>
          <w:rFonts w:cstheme="minorHAnsi"/>
          <w:sz w:val="24"/>
          <w:szCs w:val="24"/>
        </w:rPr>
        <w:t>chronosequence of recovery at discrete time periods</w:t>
      </w:r>
      <w:r w:rsidR="00984443" w:rsidRPr="001C0EEC">
        <w:rPr>
          <w:rFonts w:cstheme="minorHAnsi"/>
          <w:sz w:val="24"/>
          <w:szCs w:val="24"/>
        </w:rPr>
        <w:t xml:space="preserve"> since grazing disturbance, including </w:t>
      </w:r>
      <w:r w:rsidR="00772C0F">
        <w:rPr>
          <w:rFonts w:cstheme="minorHAnsi"/>
          <w:sz w:val="24"/>
          <w:szCs w:val="24"/>
        </w:rPr>
        <w:t>G</w:t>
      </w:r>
      <w:r w:rsidR="00806D54" w:rsidRPr="001C0EEC">
        <w:rPr>
          <w:rFonts w:cstheme="minorHAnsi"/>
          <w:sz w:val="24"/>
          <w:szCs w:val="24"/>
        </w:rPr>
        <w:t xml:space="preserve">rubbed (denuded mudflat), 1-year old exclosures, 10-year old exclosures, </w:t>
      </w:r>
      <w:r w:rsidR="00D84658">
        <w:rPr>
          <w:rFonts w:cstheme="minorHAnsi"/>
          <w:sz w:val="24"/>
          <w:szCs w:val="24"/>
        </w:rPr>
        <w:t>and</w:t>
      </w:r>
      <w:r w:rsidR="00060610" w:rsidRPr="001C0EEC">
        <w:rPr>
          <w:rFonts w:cstheme="minorHAnsi"/>
          <w:sz w:val="24"/>
          <w:szCs w:val="24"/>
        </w:rPr>
        <w:t xml:space="preserve"> areas that have no known history of grazing (</w:t>
      </w:r>
      <w:del w:id="63" w:author="n" w:date="2023-04-29T11:05:00Z">
        <w:r w:rsidR="00772C0F" w:rsidDel="00567594">
          <w:rPr>
            <w:rFonts w:cstheme="minorHAnsi"/>
            <w:sz w:val="24"/>
            <w:szCs w:val="24"/>
          </w:rPr>
          <w:delText xml:space="preserve"> </w:delText>
        </w:r>
      </w:del>
      <w:r w:rsidR="001E233E">
        <w:rPr>
          <w:rFonts w:cstheme="minorHAnsi"/>
          <w:sz w:val="24"/>
          <w:szCs w:val="24"/>
        </w:rPr>
        <w:t xml:space="preserve">Undisturbed </w:t>
      </w:r>
      <w:r w:rsidR="00772C0F">
        <w:rPr>
          <w:rFonts w:cstheme="minorHAnsi"/>
          <w:sz w:val="24"/>
          <w:szCs w:val="24"/>
        </w:rPr>
        <w:t xml:space="preserve">or </w:t>
      </w:r>
      <w:r w:rsidR="00060610" w:rsidRPr="001C0EEC">
        <w:rPr>
          <w:rFonts w:cstheme="minorHAnsi"/>
          <w:sz w:val="24"/>
          <w:szCs w:val="24"/>
        </w:rPr>
        <w:t xml:space="preserve">“reference”). </w:t>
      </w:r>
      <w:r w:rsidR="00984443" w:rsidRPr="001C0EEC">
        <w:rPr>
          <w:rFonts w:cstheme="minorHAnsi"/>
          <w:sz w:val="24"/>
          <w:szCs w:val="24"/>
        </w:rPr>
        <w:t xml:space="preserve">Exclosures are constructed along the edges of </w:t>
      </w:r>
      <w:r w:rsidR="00772C0F">
        <w:rPr>
          <w:rFonts w:cstheme="minorHAnsi"/>
          <w:sz w:val="24"/>
          <w:szCs w:val="24"/>
        </w:rPr>
        <w:t xml:space="preserve">vegetation impacted by </w:t>
      </w:r>
      <w:r w:rsidR="00984443" w:rsidRPr="001C0EEC">
        <w:rPr>
          <w:rFonts w:cstheme="minorHAnsi"/>
          <w:sz w:val="24"/>
          <w:szCs w:val="24"/>
        </w:rPr>
        <w:t xml:space="preserve">grazing activity, with the rationale that remnant vegetation should recover towards a desired </w:t>
      </w:r>
      <w:r w:rsidR="00772C0F">
        <w:rPr>
          <w:rFonts w:cstheme="minorHAnsi"/>
          <w:sz w:val="24"/>
          <w:szCs w:val="24"/>
        </w:rPr>
        <w:t>U</w:t>
      </w:r>
      <w:r w:rsidR="00984443" w:rsidRPr="001C0EEC">
        <w:rPr>
          <w:rFonts w:cstheme="minorHAnsi"/>
          <w:sz w:val="24"/>
          <w:szCs w:val="24"/>
        </w:rPr>
        <w:t xml:space="preserve">ndisturbed or “reference” condition </w:t>
      </w:r>
      <w:r w:rsidR="00D46836" w:rsidRPr="001C0EEC">
        <w:rPr>
          <w:rFonts w:cstheme="minorHAnsi"/>
          <w:sz w:val="24"/>
          <w:szCs w:val="24"/>
        </w:rPr>
        <w:t>once grazing pressure is relieved.</w:t>
      </w:r>
      <w:r w:rsidR="00991310" w:rsidRPr="001C0EEC">
        <w:rPr>
          <w:rFonts w:cstheme="minorHAnsi"/>
          <w:sz w:val="24"/>
          <w:szCs w:val="24"/>
        </w:rPr>
        <w:t xml:space="preserve"> </w:t>
      </w:r>
    </w:p>
    <w:p w14:paraId="28F1B849" w14:textId="77798FB7" w:rsidR="00AE790A" w:rsidRDefault="006113A3" w:rsidP="00991310">
      <w:pPr>
        <w:rPr>
          <w:rFonts w:cstheme="minorHAnsi"/>
          <w:sz w:val="24"/>
          <w:szCs w:val="24"/>
        </w:rPr>
      </w:pPr>
      <w:r w:rsidRPr="001C0EEC">
        <w:rPr>
          <w:rFonts w:cstheme="minorHAnsi"/>
          <w:noProof/>
          <w:sz w:val="24"/>
          <w:szCs w:val="24"/>
        </w:rPr>
        <w:lastRenderedPageBreak/>
        <mc:AlternateContent>
          <mc:Choice Requires="wpg">
            <w:drawing>
              <wp:anchor distT="0" distB="0" distL="114300" distR="114300" simplePos="0" relativeHeight="251657728" behindDoc="0" locked="0" layoutInCell="1" allowOverlap="1" wp14:anchorId="12061196" wp14:editId="53F2A695">
                <wp:simplePos x="0" y="0"/>
                <wp:positionH relativeFrom="margin">
                  <wp:align>center</wp:align>
                </wp:positionH>
                <wp:positionV relativeFrom="paragraph">
                  <wp:posOffset>169545</wp:posOffset>
                </wp:positionV>
                <wp:extent cx="5724525" cy="6396355"/>
                <wp:effectExtent l="0" t="0" r="9525" b="4445"/>
                <wp:wrapTight wrapText="bothSides">
                  <wp:wrapPolygon edited="0">
                    <wp:start x="0" y="0"/>
                    <wp:lineTo x="0" y="21551"/>
                    <wp:lineTo x="21564" y="21551"/>
                    <wp:lineTo x="21564"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5724525" cy="6396355"/>
                          <a:chOff x="0" y="0"/>
                          <a:chExt cx="6354215" cy="7100660"/>
                        </a:xfrm>
                      </wpg:grpSpPr>
                      <pic:pic xmlns:pic="http://schemas.openxmlformats.org/drawingml/2006/picture">
                        <pic:nvPicPr>
                          <pic:cNvPr id="10" name="Picture 10"/>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27140" cy="2302510"/>
                          </a:xfrm>
                          <a:prstGeom prst="rect">
                            <a:avLst/>
                          </a:prstGeom>
                          <a:noFill/>
                        </pic:spPr>
                      </pic:pic>
                      <pic:pic xmlns:pic="http://schemas.openxmlformats.org/drawingml/2006/picture">
                        <pic:nvPicPr>
                          <pic:cNvPr id="11" name="Picture 1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7620" y="2334638"/>
                            <a:ext cx="6327140" cy="2331085"/>
                          </a:xfrm>
                          <a:prstGeom prst="rect">
                            <a:avLst/>
                          </a:prstGeom>
                          <a:noFill/>
                        </pic:spPr>
                      </pic:pic>
                      <pic:pic xmlns:pic="http://schemas.openxmlformats.org/drawingml/2006/picture">
                        <pic:nvPicPr>
                          <pic:cNvPr id="12" name="Picture 12"/>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9455" y="4698455"/>
                            <a:ext cx="6334760" cy="240220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4D91C640" id="Group 13" o:spid="_x0000_s1026" style="position:absolute;margin-left:0;margin-top:13.35pt;width:450.75pt;height:503.65pt;z-index:251657728;mso-position-horizontal:center;mso-position-horizontal-relative:margin;mso-width-relative:margin;mso-height-relative:margin" coordsize="63542,71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63271;height:23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">
                  <v:imagedata r:id="rId20" o:title=""/>
                </v:shape>
                <v:shape id="Picture 11" o:spid="_x0000_s1028" type="#_x0000_t75" style="position:absolute;left:76;top:23346;width:63271;height:23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">
                  <v:imagedata r:id="rId21" o:title=""/>
                </v:shape>
                <v:shape id="Picture 12" o:spid="_x0000_s1029" type="#_x0000_t75" style="position:absolute;left:194;top:46984;width:63348;height:24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">
                  <v:imagedata r:id="rId22" o:title=""/>
                </v:shape>
                <w10:wrap type="tight" anchorx="margin"/>
              </v:group>
            </w:pict>
          </mc:Fallback>
        </mc:AlternateContent>
      </w:r>
    </w:p>
    <w:p w14:paraId="076CEEAA" w14:textId="5014BAB7" w:rsidR="006113A3" w:rsidRPr="00D7509E" w:rsidRDefault="006113A3" w:rsidP="006113A3">
      <w:pPr>
        <w:pStyle w:val="Caption"/>
      </w:pPr>
      <w:r>
        <w:t xml:space="preserve">Figure </w:t>
      </w:r>
      <w:r w:rsidR="00BE5AAD">
        <w:fldChar w:fldCharType="begin"/>
      </w:r>
      <w:r w:rsidR="00BE5AAD">
        <w:instrText xml:space="preserve"> SEQ Figure \* ARABIC </w:instrText>
      </w:r>
      <w:r w:rsidR="00BE5AAD">
        <w:fldChar w:fldCharType="separate"/>
      </w:r>
      <w:r w:rsidR="00223C80">
        <w:rPr>
          <w:noProof/>
        </w:rPr>
        <w:t>2</w:t>
      </w:r>
      <w:r w:rsidR="00BE5AAD">
        <w:rPr>
          <w:noProof/>
        </w:rPr>
        <w:fldChar w:fldCharType="end"/>
      </w:r>
      <w:r>
        <w:t xml:space="preserve">. Reference vegetation for this study was defined as areas with no known grazing disturbance and dominated by native species, including </w:t>
      </w:r>
      <w:r>
        <w:rPr>
          <w:i w:val="0"/>
          <w:iCs w:val="0"/>
        </w:rPr>
        <w:t xml:space="preserve">Carex </w:t>
      </w:r>
      <w:r w:rsidRPr="00D63C8F">
        <w:rPr>
          <w:i w:val="0"/>
          <w:iCs w:val="0"/>
        </w:rPr>
        <w:t>lyngbyei</w:t>
      </w:r>
      <w:r>
        <w:t xml:space="preserve"> in </w:t>
      </w:r>
      <w:r w:rsidRPr="003363C6">
        <w:t>in</w:t>
      </w:r>
      <w:r>
        <w:t xml:space="preserve"> the Little Qualicum River Estuary (A)</w:t>
      </w:r>
      <w:r w:rsidR="00421B23">
        <w:t xml:space="preserve">, and </w:t>
      </w:r>
      <w:r w:rsidR="00D63C8F">
        <w:rPr>
          <w:i w:val="0"/>
          <w:iCs w:val="0"/>
        </w:rPr>
        <w:t xml:space="preserve">Juncus balticus </w:t>
      </w:r>
      <w:r w:rsidR="00D63C8F" w:rsidRPr="00D63C8F">
        <w:t>or</w:t>
      </w:r>
      <w:r w:rsidR="00D63C8F">
        <w:rPr>
          <w:i w:val="0"/>
          <w:iCs w:val="0"/>
        </w:rPr>
        <w:t xml:space="preserve"> </w:t>
      </w:r>
      <w:r>
        <w:rPr>
          <w:i w:val="0"/>
          <w:iCs w:val="0"/>
        </w:rPr>
        <w:t>Deschampsia caespitosa</w:t>
      </w:r>
      <w:r>
        <w:t xml:space="preserve"> in the Nanaimo River Estuary (B). Intensive grubbing (C) by Canada geese (</w:t>
      </w:r>
      <w:r>
        <w:rPr>
          <w:i w:val="0"/>
          <w:iCs w:val="0"/>
        </w:rPr>
        <w:t>Branta canadensis</w:t>
      </w:r>
      <w:r>
        <w:t>) removes rhizomes and contributes to sediment loss, resulting in large areas of bare or “denuded” mudflat (D). Exclosures were constructed around the edges of these grazed areas to promote vegetation recovery in 2010 in the Little Qualicum River Estuary (E) and Nanaimo River Estuary in 2020 (F). Photo credits (A) Dawson Clermont, 2021, (B) Stefanie Lane, 2021, (C) Gerry Fairbrother, date unknown, (D) Garreth Ashley, 2021, (E) Neil Dawe, 2011, (F) Tim Clermont, 2020</w:t>
      </w:r>
    </w:p>
    <w:p w14:paraId="5D63EDD6" w14:textId="6F0D977D" w:rsidR="00AE790A" w:rsidRPr="001C0EEC" w:rsidRDefault="00AE790A" w:rsidP="00991310">
      <w:pPr>
        <w:rPr>
          <w:rFonts w:cstheme="minorHAnsi"/>
          <w:sz w:val="24"/>
          <w:szCs w:val="24"/>
        </w:rPr>
      </w:pPr>
    </w:p>
    <w:p w14:paraId="63F253DF" w14:textId="72D56447" w:rsidR="00991310" w:rsidRPr="001C0EEC" w:rsidRDefault="00991310" w:rsidP="00991310">
      <w:pPr>
        <w:rPr>
          <w:rFonts w:cstheme="minorHAnsi"/>
          <w:i/>
          <w:iCs/>
          <w:color w:val="44546A" w:themeColor="text2"/>
          <w:sz w:val="24"/>
          <w:szCs w:val="24"/>
        </w:rPr>
      </w:pPr>
    </w:p>
    <w:p w14:paraId="239E9640" w14:textId="77777777" w:rsidR="006113A3" w:rsidRDefault="006113A3" w:rsidP="00991310">
      <w:pPr>
        <w:pStyle w:val="Caption"/>
        <w:keepNext/>
        <w:rPr>
          <w:rFonts w:cstheme="minorHAnsi"/>
          <w:sz w:val="24"/>
          <w:szCs w:val="24"/>
        </w:rPr>
      </w:pPr>
    </w:p>
    <w:p w14:paraId="616839F3" w14:textId="77777777" w:rsidR="006113A3" w:rsidRDefault="006113A3" w:rsidP="00991310">
      <w:pPr>
        <w:pStyle w:val="Caption"/>
        <w:keepNext/>
        <w:rPr>
          <w:rFonts w:cstheme="minorHAnsi"/>
          <w:sz w:val="24"/>
          <w:szCs w:val="24"/>
        </w:rPr>
      </w:pPr>
    </w:p>
    <w:p w14:paraId="62886B1A" w14:textId="52725AD4" w:rsidR="00991310" w:rsidRPr="001C0EEC" w:rsidRDefault="00991310" w:rsidP="00991310">
      <w:pPr>
        <w:pStyle w:val="Caption"/>
        <w:keepNext/>
        <w:rPr>
          <w:rFonts w:cstheme="minorHAnsi"/>
          <w:sz w:val="24"/>
          <w:szCs w:val="24"/>
        </w:rPr>
      </w:pPr>
      <w:r w:rsidRPr="001C0EEC">
        <w:rPr>
          <w:rFonts w:cstheme="minorHAnsi"/>
          <w:sz w:val="24"/>
          <w:szCs w:val="24"/>
        </w:rPr>
        <w:t xml:space="preserve">Table </w:t>
      </w:r>
      <w:r w:rsidRPr="001C0EEC">
        <w:rPr>
          <w:rFonts w:cstheme="minorHAnsi"/>
          <w:sz w:val="24"/>
          <w:szCs w:val="24"/>
        </w:rPr>
        <w:fldChar w:fldCharType="begin"/>
      </w:r>
      <w:r w:rsidRPr="001C0EEC">
        <w:rPr>
          <w:rFonts w:cstheme="minorHAnsi"/>
          <w:sz w:val="24"/>
          <w:szCs w:val="24"/>
        </w:rPr>
        <w:instrText xml:space="preserve"> SEQ Table \* ARABIC </w:instrText>
      </w:r>
      <w:r w:rsidRPr="001C0EEC">
        <w:rPr>
          <w:rFonts w:cstheme="minorHAnsi"/>
          <w:sz w:val="24"/>
          <w:szCs w:val="24"/>
        </w:rPr>
        <w:fldChar w:fldCharType="separate"/>
      </w:r>
      <w:r w:rsidR="00223C80">
        <w:rPr>
          <w:rFonts w:cstheme="minorHAnsi"/>
          <w:noProof/>
          <w:sz w:val="24"/>
          <w:szCs w:val="24"/>
        </w:rPr>
        <w:t>1</w:t>
      </w:r>
      <w:r w:rsidRPr="001C0EEC">
        <w:rPr>
          <w:rFonts w:cstheme="minorHAnsi"/>
          <w:noProof/>
          <w:sz w:val="24"/>
          <w:szCs w:val="24"/>
        </w:rPr>
        <w:fldChar w:fldCharType="end"/>
      </w:r>
      <w:r w:rsidRPr="001C0EEC">
        <w:rPr>
          <w:rFonts w:cstheme="minorHAnsi"/>
          <w:sz w:val="24"/>
          <w:szCs w:val="24"/>
        </w:rPr>
        <w:t xml:space="preserve">. Grazing disturbance conditions in the Little Qualicum River and Nanaimo Estuaries resulted in conversion of vegetated marsh to partially or fully grubbed mudflats; exclosures were installed to prevent further degradation into the marsh platform. </w:t>
      </w:r>
      <w:r w:rsidR="000B7D28">
        <w:rPr>
          <w:rFonts w:cstheme="minorHAnsi"/>
          <w:sz w:val="24"/>
          <w:szCs w:val="24"/>
        </w:rPr>
        <w:t xml:space="preserve">We </w:t>
      </w:r>
      <w:r w:rsidRPr="001C0EEC">
        <w:rPr>
          <w:rFonts w:cstheme="minorHAnsi"/>
          <w:sz w:val="24"/>
          <w:szCs w:val="24"/>
        </w:rPr>
        <w:t xml:space="preserve">sampled n = 4 sites </w:t>
      </w:r>
      <w:r w:rsidR="000B7D28">
        <w:rPr>
          <w:rFonts w:cstheme="minorHAnsi"/>
          <w:sz w:val="24"/>
          <w:szCs w:val="24"/>
        </w:rPr>
        <w:t xml:space="preserve">in each estuary, with two </w:t>
      </w:r>
      <w:r w:rsidR="00744885" w:rsidRPr="001C0EEC">
        <w:rPr>
          <w:rFonts w:cstheme="minorHAnsi"/>
          <w:sz w:val="24"/>
          <w:szCs w:val="24"/>
        </w:rPr>
        <w:t>1 m</w:t>
      </w:r>
      <w:r w:rsidR="00744885" w:rsidRPr="001C0EEC">
        <w:rPr>
          <w:rFonts w:cstheme="minorHAnsi"/>
          <w:sz w:val="24"/>
          <w:szCs w:val="24"/>
          <w:vertAlign w:val="superscript"/>
        </w:rPr>
        <w:t>2</w:t>
      </w:r>
      <w:r w:rsidR="00744885" w:rsidRPr="001C0EEC">
        <w:rPr>
          <w:rFonts w:cstheme="minorHAnsi"/>
          <w:sz w:val="24"/>
          <w:szCs w:val="24"/>
        </w:rPr>
        <w:t xml:space="preserve"> </w:t>
      </w:r>
      <w:r w:rsidR="000B7D28">
        <w:rPr>
          <w:rFonts w:cstheme="minorHAnsi"/>
          <w:sz w:val="24"/>
          <w:szCs w:val="24"/>
        </w:rPr>
        <w:t>vegetation plots per site, and two surface seed bank samples per plot</w:t>
      </w:r>
      <w:r w:rsidR="00744885">
        <w:rPr>
          <w:rFonts w:cstheme="minorHAnsi"/>
          <w:sz w:val="24"/>
          <w:szCs w:val="24"/>
        </w:rPr>
        <w:t xml:space="preserve">. </w:t>
      </w:r>
    </w:p>
    <w:p w14:paraId="3601DC38" w14:textId="77777777" w:rsidR="00991310" w:rsidRPr="001C0EEC" w:rsidRDefault="00991310" w:rsidP="00991310">
      <w:pPr>
        <w:rPr>
          <w:rFonts w:cstheme="minorHAnsi"/>
          <w:sz w:val="24"/>
          <w:szCs w:val="24"/>
        </w:rPr>
      </w:pPr>
    </w:p>
    <w:tbl>
      <w:tblPr>
        <w:tblW w:w="7640" w:type="dxa"/>
        <w:jc w:val="center"/>
        <w:tblCellMar>
          <w:left w:w="0" w:type="dxa"/>
          <w:right w:w="0" w:type="dxa"/>
        </w:tblCellMar>
        <w:tblLook w:val="04A0" w:firstRow="1" w:lastRow="0" w:firstColumn="1" w:lastColumn="0" w:noHBand="0" w:noVBand="1"/>
      </w:tblPr>
      <w:tblGrid>
        <w:gridCol w:w="1478"/>
        <w:gridCol w:w="1554"/>
        <w:gridCol w:w="1289"/>
        <w:gridCol w:w="1167"/>
        <w:gridCol w:w="1057"/>
        <w:gridCol w:w="1095"/>
      </w:tblGrid>
      <w:tr w:rsidR="007E5A8E" w14:paraId="39053AE9" w14:textId="77777777" w:rsidTr="007831B0">
        <w:trPr>
          <w:trHeight w:val="1164"/>
          <w:jc w:val="center"/>
        </w:trPr>
        <w:tc>
          <w:tcPr>
            <w:tcW w:w="152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4BA66248" w14:textId="77777777" w:rsidR="007E5A8E" w:rsidRDefault="007E5A8E">
            <w:pPr>
              <w:jc w:val="center"/>
              <w:rPr>
                <w:rFonts w:ascii="Calibri" w:hAnsi="Calibri" w:cs="Calibri"/>
                <w:b/>
                <w:bCs/>
                <w:color w:val="000000"/>
              </w:rPr>
            </w:pPr>
            <w:r>
              <w:rPr>
                <w:rFonts w:ascii="Calibri" w:hAnsi="Calibri" w:cs="Calibri"/>
                <w:b/>
                <w:bCs/>
                <w:color w:val="000000"/>
              </w:rPr>
              <w:t xml:space="preserve">Estuary </w:t>
            </w:r>
          </w:p>
        </w:tc>
        <w:tc>
          <w:tcPr>
            <w:tcW w:w="146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49154557" w14:textId="77777777" w:rsidR="007E5A8E" w:rsidRDefault="007E5A8E">
            <w:pPr>
              <w:jc w:val="center"/>
              <w:rPr>
                <w:rFonts w:ascii="Calibri" w:hAnsi="Calibri" w:cs="Calibri"/>
                <w:b/>
                <w:bCs/>
                <w:color w:val="000000"/>
              </w:rPr>
            </w:pPr>
            <w:r>
              <w:rPr>
                <w:rFonts w:ascii="Calibri" w:hAnsi="Calibri" w:cs="Calibri"/>
                <w:b/>
                <w:bCs/>
                <w:color w:val="000000"/>
              </w:rPr>
              <w:t>Time Since Disturbance</w:t>
            </w:r>
          </w:p>
        </w:tc>
        <w:tc>
          <w:tcPr>
            <w:tcW w:w="130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5011E4A2" w14:textId="77777777" w:rsidR="007E5A8E" w:rsidRDefault="007E5A8E">
            <w:pPr>
              <w:jc w:val="center"/>
              <w:rPr>
                <w:rFonts w:ascii="Calibri" w:hAnsi="Calibri" w:cs="Calibri"/>
                <w:b/>
                <w:bCs/>
                <w:color w:val="000000"/>
              </w:rPr>
            </w:pPr>
            <w:r>
              <w:rPr>
                <w:rFonts w:ascii="Calibri" w:hAnsi="Calibri" w:cs="Calibri"/>
                <w:b/>
                <w:bCs/>
                <w:color w:val="000000"/>
              </w:rPr>
              <w:t>Disturbance condition</w:t>
            </w:r>
          </w:p>
        </w:tc>
        <w:tc>
          <w:tcPr>
            <w:tcW w:w="118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597D065F" w14:textId="77777777" w:rsidR="007E5A8E" w:rsidRDefault="007E5A8E">
            <w:pPr>
              <w:jc w:val="center"/>
              <w:rPr>
                <w:rFonts w:ascii="Calibri" w:hAnsi="Calibri" w:cs="Calibri"/>
                <w:b/>
                <w:bCs/>
                <w:color w:val="000000"/>
              </w:rPr>
            </w:pPr>
            <w:r>
              <w:rPr>
                <w:rFonts w:ascii="Calibri" w:hAnsi="Calibri" w:cs="Calibri"/>
                <w:b/>
                <w:bCs/>
                <w:color w:val="000000"/>
              </w:rPr>
              <w:t xml:space="preserve">Protected by exclosure? </w:t>
            </w:r>
          </w:p>
        </w:tc>
        <w:tc>
          <w:tcPr>
            <w:tcW w:w="106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2C6A5D74" w14:textId="6A9703A8" w:rsidR="007E5A8E" w:rsidRDefault="007E5A8E">
            <w:pPr>
              <w:jc w:val="center"/>
              <w:rPr>
                <w:rFonts w:ascii="Calibri" w:hAnsi="Calibri" w:cs="Calibri"/>
                <w:b/>
                <w:bCs/>
                <w:color w:val="000000"/>
              </w:rPr>
            </w:pPr>
            <w:r>
              <w:rPr>
                <w:rFonts w:ascii="Calibri" w:hAnsi="Calibri" w:cs="Calibri"/>
                <w:b/>
                <w:bCs/>
                <w:color w:val="000000"/>
              </w:rPr>
              <w:t xml:space="preserve">Total </w:t>
            </w:r>
            <w:r w:rsidR="00146D99">
              <w:rPr>
                <w:rFonts w:ascii="Calibri" w:hAnsi="Calibri" w:cs="Calibri"/>
                <w:b/>
                <w:bCs/>
                <w:color w:val="000000"/>
              </w:rPr>
              <w:t xml:space="preserve">vegetation </w:t>
            </w:r>
            <w:r>
              <w:rPr>
                <w:rFonts w:ascii="Calibri" w:hAnsi="Calibri" w:cs="Calibri"/>
                <w:b/>
                <w:bCs/>
                <w:color w:val="000000"/>
              </w:rPr>
              <w:t>plots</w:t>
            </w:r>
          </w:p>
        </w:tc>
        <w:tc>
          <w:tcPr>
            <w:tcW w:w="112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078FF70C" w14:textId="77777777" w:rsidR="007E5A8E" w:rsidRDefault="007E5A8E">
            <w:pPr>
              <w:jc w:val="center"/>
              <w:rPr>
                <w:rFonts w:ascii="Calibri" w:hAnsi="Calibri" w:cs="Calibri"/>
                <w:b/>
                <w:bCs/>
                <w:color w:val="000000"/>
              </w:rPr>
            </w:pPr>
            <w:r>
              <w:rPr>
                <w:rFonts w:ascii="Calibri" w:hAnsi="Calibri" w:cs="Calibri"/>
                <w:b/>
                <w:bCs/>
                <w:color w:val="000000"/>
              </w:rPr>
              <w:t>Total surface seed bank samples</w:t>
            </w:r>
          </w:p>
        </w:tc>
      </w:tr>
      <w:tr w:rsidR="007E5A8E" w14:paraId="23E20817" w14:textId="77777777" w:rsidTr="007831B0">
        <w:trPr>
          <w:trHeight w:val="864"/>
          <w:jc w:val="center"/>
        </w:trPr>
        <w:tc>
          <w:tcPr>
            <w:tcW w:w="152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8B1D54A" w14:textId="77777777" w:rsidR="007E5A8E" w:rsidRDefault="007E5A8E">
            <w:pPr>
              <w:jc w:val="center"/>
              <w:rPr>
                <w:rFonts w:ascii="Calibri" w:hAnsi="Calibri" w:cs="Calibri"/>
                <w:color w:val="000000"/>
              </w:rPr>
            </w:pPr>
            <w:r>
              <w:rPr>
                <w:rFonts w:ascii="Calibri" w:hAnsi="Calibri" w:cs="Calibri"/>
                <w:color w:val="000000"/>
              </w:rPr>
              <w:t>Little Qualicum, Nanaimo</w:t>
            </w:r>
          </w:p>
        </w:tc>
        <w:tc>
          <w:tcPr>
            <w:tcW w:w="146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95026C9" w14:textId="61FB0173" w:rsidR="007E5A8E" w:rsidRDefault="007E5A8E">
            <w:pPr>
              <w:jc w:val="center"/>
              <w:rPr>
                <w:rFonts w:ascii="Calibri" w:hAnsi="Calibri" w:cs="Calibri"/>
                <w:color w:val="000000"/>
              </w:rPr>
            </w:pPr>
            <w:r>
              <w:rPr>
                <w:rFonts w:ascii="Calibri" w:hAnsi="Calibri" w:cs="Calibri"/>
                <w:color w:val="000000"/>
              </w:rPr>
              <w:t>0 years</w:t>
            </w:r>
          </w:p>
        </w:tc>
        <w:tc>
          <w:tcPr>
            <w:tcW w:w="130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2ECE1FC" w14:textId="77777777" w:rsidR="007E5A8E" w:rsidRDefault="007E5A8E">
            <w:pPr>
              <w:jc w:val="center"/>
              <w:rPr>
                <w:rFonts w:ascii="Calibri" w:hAnsi="Calibri" w:cs="Calibri"/>
                <w:color w:val="000000"/>
              </w:rPr>
            </w:pPr>
            <w:r>
              <w:rPr>
                <w:rFonts w:ascii="Calibri" w:hAnsi="Calibri" w:cs="Calibri"/>
                <w:color w:val="000000"/>
              </w:rPr>
              <w:t>Actively grubbed</w:t>
            </w:r>
          </w:p>
        </w:tc>
        <w:tc>
          <w:tcPr>
            <w:tcW w:w="11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4A648DB" w14:textId="77777777" w:rsidR="007E5A8E" w:rsidRDefault="007E5A8E">
            <w:pPr>
              <w:jc w:val="center"/>
              <w:rPr>
                <w:rFonts w:ascii="Calibri" w:hAnsi="Calibri" w:cs="Calibri"/>
                <w:color w:val="000000"/>
              </w:rPr>
            </w:pPr>
            <w:r>
              <w:rPr>
                <w:rFonts w:ascii="Calibri" w:hAnsi="Calibri" w:cs="Calibri"/>
                <w:color w:val="000000"/>
              </w:rPr>
              <w:t>No</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A45B7E7" w14:textId="77777777" w:rsidR="007E5A8E" w:rsidRDefault="007E5A8E">
            <w:pPr>
              <w:jc w:val="center"/>
              <w:rPr>
                <w:rFonts w:ascii="Calibri" w:hAnsi="Calibri" w:cs="Calibri"/>
                <w:color w:val="000000"/>
              </w:rPr>
            </w:pPr>
            <w:r>
              <w:rPr>
                <w:rFonts w:ascii="Calibri" w:hAnsi="Calibri" w:cs="Calibri"/>
                <w:color w:val="000000"/>
              </w:rPr>
              <w:t>16</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FACD130" w14:textId="77777777" w:rsidR="007E5A8E" w:rsidRDefault="007E5A8E">
            <w:pPr>
              <w:jc w:val="center"/>
              <w:rPr>
                <w:rFonts w:ascii="Calibri" w:hAnsi="Calibri" w:cs="Calibri"/>
                <w:color w:val="000000"/>
              </w:rPr>
            </w:pPr>
            <w:r>
              <w:rPr>
                <w:rFonts w:ascii="Calibri" w:hAnsi="Calibri" w:cs="Calibri"/>
                <w:color w:val="000000"/>
              </w:rPr>
              <w:t>32</w:t>
            </w:r>
          </w:p>
        </w:tc>
      </w:tr>
      <w:tr w:rsidR="007E5A8E" w14:paraId="5DAC7B50" w14:textId="77777777" w:rsidTr="007831B0">
        <w:trPr>
          <w:trHeight w:val="1152"/>
          <w:jc w:val="center"/>
        </w:trPr>
        <w:tc>
          <w:tcPr>
            <w:tcW w:w="1520" w:type="dxa"/>
            <w:tcBorders>
              <w:top w:val="nil"/>
              <w:left w:val="nil"/>
              <w:bottom w:val="nil"/>
              <w:right w:val="nil"/>
            </w:tcBorders>
            <w:shd w:val="clear" w:color="auto" w:fill="auto"/>
            <w:tcMar>
              <w:top w:w="15" w:type="dxa"/>
              <w:left w:w="15" w:type="dxa"/>
              <w:bottom w:w="0" w:type="dxa"/>
              <w:right w:w="15" w:type="dxa"/>
            </w:tcMar>
            <w:vAlign w:val="center"/>
            <w:hideMark/>
          </w:tcPr>
          <w:p w14:paraId="315D1254" w14:textId="77777777" w:rsidR="007E5A8E" w:rsidRDefault="007E5A8E">
            <w:pPr>
              <w:jc w:val="center"/>
              <w:rPr>
                <w:rFonts w:ascii="Calibri" w:hAnsi="Calibri" w:cs="Calibri"/>
                <w:color w:val="000000"/>
              </w:rPr>
            </w:pPr>
            <w:r>
              <w:rPr>
                <w:rFonts w:ascii="Calibri" w:hAnsi="Calibri" w:cs="Calibri"/>
                <w:color w:val="000000"/>
              </w:rPr>
              <w:t>Nanaimo</w:t>
            </w:r>
          </w:p>
        </w:tc>
        <w:tc>
          <w:tcPr>
            <w:tcW w:w="1460" w:type="dxa"/>
            <w:tcBorders>
              <w:top w:val="nil"/>
              <w:left w:val="nil"/>
              <w:bottom w:val="nil"/>
              <w:right w:val="nil"/>
            </w:tcBorders>
            <w:shd w:val="clear" w:color="auto" w:fill="auto"/>
            <w:tcMar>
              <w:top w:w="15" w:type="dxa"/>
              <w:left w:w="15" w:type="dxa"/>
              <w:bottom w:w="0" w:type="dxa"/>
              <w:right w:w="15" w:type="dxa"/>
            </w:tcMar>
            <w:vAlign w:val="center"/>
            <w:hideMark/>
          </w:tcPr>
          <w:p w14:paraId="5A94EE4A" w14:textId="77777777" w:rsidR="007E5A8E" w:rsidRDefault="007E5A8E">
            <w:pPr>
              <w:jc w:val="center"/>
              <w:rPr>
                <w:rFonts w:ascii="Calibri" w:hAnsi="Calibri" w:cs="Calibri"/>
                <w:color w:val="000000"/>
              </w:rPr>
            </w:pPr>
            <w:r>
              <w:rPr>
                <w:rFonts w:ascii="Calibri" w:hAnsi="Calibri" w:cs="Calibri"/>
                <w:color w:val="000000"/>
              </w:rPr>
              <w:t>1-year post-grazing/grubbing disturbance</w:t>
            </w: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14:paraId="1E867B8E" w14:textId="77777777" w:rsidR="007E5A8E" w:rsidRDefault="007E5A8E">
            <w:pPr>
              <w:jc w:val="center"/>
              <w:rPr>
                <w:rFonts w:ascii="Calibri" w:hAnsi="Calibri" w:cs="Calibri"/>
                <w:color w:val="000000"/>
              </w:rPr>
            </w:pPr>
            <w:r>
              <w:rPr>
                <w:rFonts w:ascii="Calibri" w:hAnsi="Calibri" w:cs="Calibri"/>
                <w:color w:val="000000"/>
              </w:rPr>
              <w:t>Recovering</w:t>
            </w:r>
          </w:p>
        </w:tc>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14:paraId="283EB4EE" w14:textId="77777777" w:rsidR="007E5A8E" w:rsidRDefault="007E5A8E">
            <w:pPr>
              <w:jc w:val="center"/>
              <w:rPr>
                <w:rFonts w:ascii="Calibri" w:hAnsi="Calibri" w:cs="Calibri"/>
                <w:color w:val="000000"/>
              </w:rPr>
            </w:pPr>
            <w:r>
              <w:rPr>
                <w:rFonts w:ascii="Calibri" w:hAnsi="Calibri" w:cs="Calibri"/>
                <w:color w:val="000000"/>
              </w:rPr>
              <w:t>Yes</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8AFC6BC" w14:textId="77777777" w:rsidR="007E5A8E" w:rsidRDefault="007E5A8E">
            <w:pPr>
              <w:jc w:val="center"/>
              <w:rPr>
                <w:rFonts w:ascii="Calibri" w:hAnsi="Calibri" w:cs="Calibri"/>
                <w:color w:val="000000"/>
              </w:rPr>
            </w:pPr>
            <w:r>
              <w:rPr>
                <w:rFonts w:ascii="Calibri" w:hAnsi="Calibri" w:cs="Calibri"/>
                <w:color w:val="000000"/>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A67DD95" w14:textId="77777777" w:rsidR="007E5A8E" w:rsidRDefault="007E5A8E">
            <w:pPr>
              <w:jc w:val="center"/>
              <w:rPr>
                <w:rFonts w:ascii="Calibri" w:hAnsi="Calibri" w:cs="Calibri"/>
                <w:color w:val="000000"/>
              </w:rPr>
            </w:pPr>
            <w:r>
              <w:rPr>
                <w:rFonts w:ascii="Calibri" w:hAnsi="Calibri" w:cs="Calibri"/>
                <w:color w:val="000000"/>
              </w:rPr>
              <w:t>16</w:t>
            </w:r>
          </w:p>
        </w:tc>
      </w:tr>
      <w:tr w:rsidR="007E5A8E" w14:paraId="7759A55D" w14:textId="77777777" w:rsidTr="007831B0">
        <w:trPr>
          <w:trHeight w:val="1152"/>
          <w:jc w:val="center"/>
        </w:trPr>
        <w:tc>
          <w:tcPr>
            <w:tcW w:w="152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3D039244" w14:textId="77777777" w:rsidR="007E5A8E" w:rsidRDefault="007E5A8E">
            <w:pPr>
              <w:jc w:val="center"/>
              <w:rPr>
                <w:rFonts w:ascii="Calibri" w:hAnsi="Calibri" w:cs="Calibri"/>
                <w:color w:val="000000"/>
              </w:rPr>
            </w:pPr>
            <w:r>
              <w:rPr>
                <w:rFonts w:ascii="Calibri" w:hAnsi="Calibri" w:cs="Calibri"/>
                <w:color w:val="000000"/>
              </w:rPr>
              <w:t>Little Qualicum</w:t>
            </w:r>
          </w:p>
        </w:tc>
        <w:tc>
          <w:tcPr>
            <w:tcW w:w="146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4D0F0B40" w14:textId="77777777" w:rsidR="007E5A8E" w:rsidRDefault="007E5A8E">
            <w:pPr>
              <w:jc w:val="center"/>
              <w:rPr>
                <w:rFonts w:ascii="Calibri" w:hAnsi="Calibri" w:cs="Calibri"/>
                <w:color w:val="000000"/>
              </w:rPr>
            </w:pPr>
            <w:r>
              <w:rPr>
                <w:rFonts w:ascii="Calibri" w:hAnsi="Calibri" w:cs="Calibri"/>
                <w:color w:val="000000"/>
              </w:rPr>
              <w:t>10 years post-grazing/grubbing disturbance</w:t>
            </w:r>
          </w:p>
        </w:tc>
        <w:tc>
          <w:tcPr>
            <w:tcW w:w="130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552F7A34" w14:textId="77777777" w:rsidR="007E5A8E" w:rsidRDefault="007E5A8E">
            <w:pPr>
              <w:jc w:val="center"/>
              <w:rPr>
                <w:rFonts w:ascii="Calibri" w:hAnsi="Calibri" w:cs="Calibri"/>
                <w:color w:val="000000"/>
              </w:rPr>
            </w:pPr>
            <w:r>
              <w:rPr>
                <w:rFonts w:ascii="Calibri" w:hAnsi="Calibri" w:cs="Calibri"/>
                <w:color w:val="000000"/>
              </w:rPr>
              <w:t>Recovering</w:t>
            </w:r>
          </w:p>
        </w:tc>
        <w:tc>
          <w:tcPr>
            <w:tcW w:w="118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19700292" w14:textId="77777777" w:rsidR="007E5A8E" w:rsidRDefault="007E5A8E">
            <w:pPr>
              <w:jc w:val="center"/>
              <w:rPr>
                <w:rFonts w:ascii="Calibri" w:hAnsi="Calibri" w:cs="Calibri"/>
                <w:color w:val="000000"/>
              </w:rPr>
            </w:pPr>
            <w:r>
              <w:rPr>
                <w:rFonts w:ascii="Calibri" w:hAnsi="Calibri" w:cs="Calibri"/>
                <w:color w:val="000000"/>
              </w:rPr>
              <w:t>Yes</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791F612B" w14:textId="77777777" w:rsidR="007E5A8E" w:rsidRDefault="007E5A8E">
            <w:pPr>
              <w:jc w:val="center"/>
              <w:rPr>
                <w:rFonts w:ascii="Calibri" w:hAnsi="Calibri" w:cs="Calibri"/>
                <w:color w:val="000000"/>
              </w:rPr>
            </w:pPr>
            <w:r>
              <w:rPr>
                <w:rFonts w:ascii="Calibri" w:hAnsi="Calibri" w:cs="Calibri"/>
                <w:color w:val="000000"/>
              </w:rPr>
              <w:t>8</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43DFAF6C" w14:textId="77777777" w:rsidR="007E5A8E" w:rsidRDefault="007E5A8E">
            <w:pPr>
              <w:jc w:val="center"/>
              <w:rPr>
                <w:rFonts w:ascii="Calibri" w:hAnsi="Calibri" w:cs="Calibri"/>
                <w:color w:val="000000"/>
              </w:rPr>
            </w:pPr>
            <w:r>
              <w:rPr>
                <w:rFonts w:ascii="Calibri" w:hAnsi="Calibri" w:cs="Calibri"/>
                <w:color w:val="000000"/>
              </w:rPr>
              <w:t>16</w:t>
            </w:r>
          </w:p>
        </w:tc>
      </w:tr>
      <w:tr w:rsidR="007E5A8E" w14:paraId="52F0C0A6" w14:textId="77777777" w:rsidTr="007831B0">
        <w:trPr>
          <w:trHeight w:val="849"/>
          <w:jc w:val="center"/>
        </w:trPr>
        <w:tc>
          <w:tcPr>
            <w:tcW w:w="152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529C68A" w14:textId="77777777" w:rsidR="007E5A8E" w:rsidRDefault="007E5A8E">
            <w:pPr>
              <w:jc w:val="center"/>
              <w:rPr>
                <w:rFonts w:ascii="Calibri" w:hAnsi="Calibri" w:cs="Calibri"/>
                <w:color w:val="000000"/>
              </w:rPr>
            </w:pPr>
            <w:r>
              <w:rPr>
                <w:rFonts w:ascii="Calibri" w:hAnsi="Calibri" w:cs="Calibri"/>
                <w:color w:val="000000"/>
              </w:rPr>
              <w:t>Little Qualicum, Nanaimo</w:t>
            </w:r>
          </w:p>
        </w:tc>
        <w:tc>
          <w:tcPr>
            <w:tcW w:w="146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EB26962" w14:textId="77777777" w:rsidR="007E5A8E" w:rsidRDefault="007E5A8E">
            <w:pPr>
              <w:jc w:val="center"/>
              <w:rPr>
                <w:rFonts w:ascii="Calibri" w:hAnsi="Calibri" w:cs="Calibri"/>
                <w:color w:val="000000"/>
              </w:rPr>
            </w:pPr>
            <w:r>
              <w:rPr>
                <w:rFonts w:ascii="Calibri" w:hAnsi="Calibri" w:cs="Calibri"/>
                <w:color w:val="000000"/>
              </w:rPr>
              <w:t>No known grazing disturbance</w:t>
            </w:r>
          </w:p>
        </w:tc>
        <w:tc>
          <w:tcPr>
            <w:tcW w:w="130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D81B8DB" w14:textId="77777777" w:rsidR="007E5A8E" w:rsidRDefault="007E5A8E">
            <w:pPr>
              <w:jc w:val="center"/>
              <w:rPr>
                <w:rFonts w:ascii="Calibri" w:hAnsi="Calibri" w:cs="Calibri"/>
                <w:color w:val="000000"/>
              </w:rPr>
            </w:pPr>
            <w:r>
              <w:rPr>
                <w:rFonts w:ascii="Calibri" w:hAnsi="Calibri" w:cs="Calibri"/>
                <w:color w:val="000000"/>
              </w:rPr>
              <w:t>Undisturbed</w:t>
            </w:r>
          </w:p>
        </w:tc>
        <w:tc>
          <w:tcPr>
            <w:tcW w:w="11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49D84E6" w14:textId="77777777" w:rsidR="007E5A8E" w:rsidRDefault="007E5A8E">
            <w:pPr>
              <w:jc w:val="center"/>
              <w:rPr>
                <w:rFonts w:ascii="Calibri" w:hAnsi="Calibri" w:cs="Calibri"/>
                <w:color w:val="000000"/>
              </w:rPr>
            </w:pPr>
            <w:r>
              <w:rPr>
                <w:rFonts w:ascii="Calibri" w:hAnsi="Calibri" w:cs="Calibri"/>
                <w:color w:val="000000"/>
              </w:rPr>
              <w:t>No</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A002F24" w14:textId="77777777" w:rsidR="007E5A8E" w:rsidRDefault="007E5A8E">
            <w:pPr>
              <w:jc w:val="center"/>
              <w:rPr>
                <w:rFonts w:ascii="Calibri" w:hAnsi="Calibri" w:cs="Calibri"/>
                <w:color w:val="000000"/>
              </w:rPr>
            </w:pPr>
            <w:r>
              <w:rPr>
                <w:rFonts w:ascii="Calibri" w:hAnsi="Calibri" w:cs="Calibri"/>
                <w:color w:val="000000"/>
              </w:rPr>
              <w:t>16</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41D4BC5" w14:textId="77777777" w:rsidR="007E5A8E" w:rsidRDefault="007E5A8E">
            <w:pPr>
              <w:jc w:val="center"/>
              <w:rPr>
                <w:rFonts w:ascii="Calibri" w:hAnsi="Calibri" w:cs="Calibri"/>
                <w:color w:val="000000"/>
              </w:rPr>
            </w:pPr>
            <w:r>
              <w:rPr>
                <w:rFonts w:ascii="Calibri" w:hAnsi="Calibri" w:cs="Calibri"/>
                <w:color w:val="000000"/>
              </w:rPr>
              <w:t>32</w:t>
            </w:r>
          </w:p>
        </w:tc>
      </w:tr>
    </w:tbl>
    <w:p w14:paraId="006A198E" w14:textId="791B7259" w:rsidR="00991310" w:rsidRPr="001C0EEC" w:rsidRDefault="007E5A8E" w:rsidP="00991310">
      <w:pPr>
        <w:rPr>
          <w:rFonts w:eastAsiaTheme="majorEastAsia" w:cstheme="minorHAnsi"/>
          <w:color w:val="2F5496" w:themeColor="accent1" w:themeShade="BF"/>
          <w:sz w:val="24"/>
          <w:szCs w:val="24"/>
        </w:rPr>
      </w:pPr>
      <w:r w:rsidRPr="001C0EEC">
        <w:rPr>
          <w:rFonts w:cstheme="minorHAnsi"/>
          <w:sz w:val="24"/>
          <w:szCs w:val="24"/>
        </w:rPr>
        <w:t xml:space="preserve"> </w:t>
      </w:r>
      <w:r w:rsidR="00991310" w:rsidRPr="001C0EEC">
        <w:rPr>
          <w:rFonts w:cstheme="minorHAnsi"/>
          <w:sz w:val="24"/>
          <w:szCs w:val="24"/>
        </w:rPr>
        <w:br w:type="page"/>
      </w:r>
    </w:p>
    <w:p w14:paraId="0162FB7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lastRenderedPageBreak/>
        <w:t>Sampling methods</w:t>
      </w:r>
    </w:p>
    <w:p w14:paraId="4D558B0D"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Vegetation sampling</w:t>
      </w:r>
    </w:p>
    <w:p w14:paraId="65C44500" w14:textId="0EACA8FB" w:rsidR="00991310" w:rsidRPr="001C0EEC" w:rsidRDefault="00991310" w:rsidP="00D30397">
      <w:pPr>
        <w:ind w:firstLine="720"/>
        <w:rPr>
          <w:rFonts w:cstheme="minorHAnsi"/>
          <w:sz w:val="24"/>
          <w:szCs w:val="24"/>
        </w:rPr>
      </w:pPr>
      <w:r w:rsidRPr="001C0EEC">
        <w:rPr>
          <w:rFonts w:cstheme="minorHAnsi"/>
          <w:sz w:val="24"/>
          <w:szCs w:val="24"/>
        </w:rPr>
        <w:t>Vegetation sampling was conducted once in mid-July, 2021. Two 1 m</w:t>
      </w:r>
      <w:r w:rsidRPr="001C0EEC">
        <w:rPr>
          <w:rFonts w:cstheme="minorHAnsi"/>
          <w:sz w:val="24"/>
          <w:szCs w:val="24"/>
          <w:vertAlign w:val="superscript"/>
        </w:rPr>
        <w:t>2</w:t>
      </w:r>
      <w:r w:rsidRPr="001C0EEC">
        <w:rPr>
          <w:rFonts w:cstheme="minorHAnsi"/>
          <w:sz w:val="24"/>
          <w:szCs w:val="24"/>
        </w:rPr>
        <w:t xml:space="preserve"> vegetation plots were placed within the exclosures (sites, n = 4 per</w:t>
      </w:r>
      <w:r w:rsidR="00E41E85">
        <w:rPr>
          <w:rFonts w:cstheme="minorHAnsi"/>
          <w:sz w:val="24"/>
          <w:szCs w:val="24"/>
        </w:rPr>
        <w:t xml:space="preserve"> disturbance condition in </w:t>
      </w:r>
      <w:r w:rsidR="00E41E85" w:rsidRPr="00567594">
        <w:rPr>
          <w:rFonts w:cstheme="minorHAnsi"/>
          <w:sz w:val="24"/>
          <w:szCs w:val="24"/>
          <w:highlight w:val="yellow"/>
          <w:rPrChange w:id="64" w:author="n" w:date="2023-04-29T11:06:00Z">
            <w:rPr>
              <w:rFonts w:cstheme="minorHAnsi"/>
              <w:sz w:val="24"/>
              <w:szCs w:val="24"/>
            </w:rPr>
          </w:rPrChange>
        </w:rPr>
        <w:t>each?</w:t>
      </w:r>
      <w:r w:rsidRPr="001C0EEC">
        <w:rPr>
          <w:rFonts w:cstheme="minorHAnsi"/>
          <w:sz w:val="24"/>
          <w:szCs w:val="24"/>
        </w:rPr>
        <w:t xml:space="preserve"> estuary), at least 1 m from the bank edge and any exclosure boundary, and at least 3 m apart within the exclosure. Quadrats were placed so that the plot edge nearest creek was parallel to the bank. </w:t>
      </w:r>
    </w:p>
    <w:p w14:paraId="35980956" w14:textId="57E1DBE0" w:rsidR="00991310" w:rsidRPr="001C0EEC" w:rsidRDefault="00991310" w:rsidP="00D30397">
      <w:pPr>
        <w:ind w:firstLine="720"/>
        <w:rPr>
          <w:rFonts w:cstheme="minorHAnsi"/>
          <w:sz w:val="24"/>
          <w:szCs w:val="24"/>
        </w:rPr>
      </w:pPr>
      <w:r w:rsidRPr="001C0EEC">
        <w:rPr>
          <w:rFonts w:cstheme="minorHAnsi"/>
          <w:sz w:val="24"/>
          <w:szCs w:val="24"/>
        </w:rPr>
        <w:t xml:space="preserve">All vascular species were identified according Hitchcock and Cronquist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{"citationID":"gs5lhQRz","properties":{"formattedCitation":"(Hitchcock &amp; Cronquist, 1973)","plainCitation":"(Hitchcock &amp; Cronquist, 1973)","dontUpdate":true,"noteIndex":0},"citationItems":[{"id":344,"uris":["http://zotero.org/users/6092945/items/I3ZNS3TR"],"itemData":{"id":344,"type":"book","edition":"2nd","event-place":"Seattle","number-of-pages":"936","publisher":"University of Washington Press","publisher-place":"Seattle","title":"Flora of the Pacific Northwest, an illustrated manual","author":[{"family":"Hitchcock","given":"C. L."},{"family":"Cronquist","given":"A."}],"editor":[{"family":"Giblin","given":"D. E."},{"family":"Legler","given":"B. S."},{"family":"Zika","given":"P. F."},{"family":"Olmstead","given":"R. G."}],"issued":{"date-parts":[["2018"]]}}}],"schema":"https://github.com/citation-style-language/schema/raw/master/csl-citation.json"} </w:instrText>
      </w:r>
      <w:r w:rsidRPr="001C0EEC">
        <w:rPr>
          <w:rFonts w:cstheme="minorHAnsi"/>
          <w:sz w:val="24"/>
          <w:szCs w:val="24"/>
        </w:rPr>
        <w:fldChar w:fldCharType="separate"/>
      </w:r>
      <w:r w:rsidRPr="001C0EEC">
        <w:rPr>
          <w:rFonts w:cstheme="minorHAnsi"/>
          <w:sz w:val="24"/>
          <w:szCs w:val="24"/>
        </w:rPr>
        <w:t>(</w:t>
      </w:r>
      <w:r w:rsidR="008C17BD" w:rsidRPr="001C0EEC">
        <w:rPr>
          <w:rFonts w:cstheme="minorHAnsi"/>
          <w:sz w:val="24"/>
          <w:szCs w:val="24"/>
        </w:rPr>
        <w:t>2018</w:t>
      </w:r>
      <w:r w:rsidRPr="001C0EEC">
        <w:rPr>
          <w:rFonts w:cstheme="minorHAnsi"/>
          <w:sz w:val="24"/>
          <w:szCs w:val="24"/>
        </w:rPr>
        <w:t>)</w:t>
      </w:r>
      <w:r w:rsidRPr="001C0EEC">
        <w:rPr>
          <w:rFonts w:cstheme="minorHAnsi"/>
          <w:sz w:val="24"/>
          <w:szCs w:val="24"/>
        </w:rPr>
        <w:fldChar w:fldCharType="end"/>
      </w:r>
      <w:r w:rsidR="008C17BD" w:rsidRPr="001C0EEC">
        <w:rPr>
          <w:rFonts w:cstheme="minorHAnsi"/>
          <w:sz w:val="24"/>
          <w:szCs w:val="24"/>
        </w:rPr>
        <w:t xml:space="preserve">. </w:t>
      </w:r>
      <w:r w:rsidRPr="001C0EEC">
        <w:rPr>
          <w:rFonts w:cstheme="minorHAnsi"/>
          <w:sz w:val="24"/>
          <w:szCs w:val="24"/>
        </w:rPr>
        <w:t>Species were considered in the plot if at least half of their basal stem(s) were inside the quadrat boundary; overhanging vegetation originating from basal stems outside the plot was not considered. Aerial vegetated cover was estimated to the nearest 3 % (1/32 m</w:t>
      </w:r>
      <w:r w:rsidRPr="001C0EEC">
        <w:rPr>
          <w:rFonts w:cstheme="minorHAnsi"/>
          <w:sz w:val="24"/>
          <w:szCs w:val="24"/>
          <w:vertAlign w:val="superscript"/>
        </w:rPr>
        <w:t>2</w:t>
      </w:r>
      <w:r w:rsidRPr="001C0EEC">
        <w:rPr>
          <w:rFonts w:cstheme="minorHAnsi"/>
          <w:sz w:val="24"/>
          <w:szCs w:val="24"/>
        </w:rPr>
        <w:t>). For any species present with less than 3 % cover, species were assigned 2</w:t>
      </w:r>
      <w:r w:rsidR="00877DF7">
        <w:rPr>
          <w:rFonts w:cstheme="minorHAnsi"/>
          <w:sz w:val="24"/>
          <w:szCs w:val="24"/>
        </w:rPr>
        <w:t xml:space="preserve"> </w:t>
      </w:r>
      <w:r w:rsidRPr="001C0EEC">
        <w:rPr>
          <w:rFonts w:cstheme="minorHAnsi"/>
          <w:sz w:val="24"/>
          <w:szCs w:val="24"/>
        </w:rPr>
        <w:t>% cover if &gt; 20 individuals were present, 1 % cover if 2-20 individuals were present, and 0.1% cover for single individuals. Bare ground was estimated as the remainder of the plot area not covered by above-ground vegetation. Any plots with &gt; 100</w:t>
      </w:r>
      <w:r w:rsidR="00877DF7">
        <w:rPr>
          <w:rFonts w:cstheme="minorHAnsi"/>
          <w:sz w:val="24"/>
          <w:szCs w:val="24"/>
        </w:rPr>
        <w:t xml:space="preserve"> </w:t>
      </w:r>
      <w:r w:rsidRPr="001C0EEC">
        <w:rPr>
          <w:rFonts w:cstheme="minorHAnsi"/>
          <w:sz w:val="24"/>
          <w:szCs w:val="24"/>
        </w:rPr>
        <w:t>% cover were standardized relative to 100</w:t>
      </w:r>
      <w:r w:rsidR="00877DF7">
        <w:rPr>
          <w:rFonts w:cstheme="minorHAnsi"/>
          <w:sz w:val="24"/>
          <w:szCs w:val="24"/>
        </w:rPr>
        <w:t xml:space="preserve"> </w:t>
      </w:r>
      <w:r w:rsidRPr="001C0EEC">
        <w:rPr>
          <w:rFonts w:cstheme="minorHAnsi"/>
          <w:sz w:val="24"/>
          <w:szCs w:val="24"/>
        </w:rPr>
        <w:t>%</w:t>
      </w:r>
      <w:r w:rsidR="00120C39">
        <w:rPr>
          <w:rFonts w:cstheme="minorHAnsi"/>
          <w:sz w:val="24"/>
          <w:szCs w:val="24"/>
        </w:rPr>
        <w:t xml:space="preserve"> in order to constrain values to fit </w:t>
      </w:r>
      <w:r w:rsidR="00704033">
        <w:rPr>
          <w:rFonts w:cstheme="minorHAnsi"/>
          <w:sz w:val="24"/>
          <w:szCs w:val="24"/>
        </w:rPr>
        <w:t>statistical distributions</w:t>
      </w:r>
      <w:r w:rsidRPr="001C0EEC">
        <w:rPr>
          <w:rFonts w:cstheme="minorHAnsi"/>
          <w:sz w:val="24"/>
          <w:szCs w:val="24"/>
        </w:rPr>
        <w:t xml:space="preserve">. To characterize plant structure, </w:t>
      </w:r>
      <w:r w:rsidR="007956D6">
        <w:rPr>
          <w:rFonts w:cstheme="minorHAnsi"/>
          <w:sz w:val="24"/>
          <w:szCs w:val="24"/>
        </w:rPr>
        <w:t xml:space="preserve">all </w:t>
      </w:r>
      <w:r w:rsidRPr="001C0EEC">
        <w:rPr>
          <w:rFonts w:cstheme="minorHAnsi"/>
          <w:sz w:val="24"/>
          <w:szCs w:val="24"/>
        </w:rPr>
        <w:t xml:space="preserve">species were assigned to a height category tall (&gt; 1 m), medium (50-100 cm), or short (&lt; 50 cm) based on their maximum reported height in the Illustrated Flora of British Columbia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{"citationID":"X1ZWeUBK","properties":{"formattedCitation":"(Douglas et al., 1998)","plainCitation":"(Douglas et al., 1998)","noteIndex":0},"citationItems":[{"id":2577,"uris":["http://zotero.org/users/6092945/items/9A95IYHP"],"itemData":{"id":2577,"type":"book","abstract":"The floristic treatment is in alphabetical order by families, genera and species. Each entry includes the following: synonyms, English names, a brief description of habitat preference, vegetational zones, abundance and range, brief description of morphology and notes of interest. Illustrations are also included of each species along with keys to genera and species.","event-place":"Victoria, BC","language":"English","note":"publisher: British Columbia Ministry of Environment, Lands and Parks","publisher":"B.C. Min. Environ., Lands and Parks, and B.C. Min. For.","publisher-place":"Victoria, BC","source":"www.cabdirect.org","title":"Illustrated flora of British Columbia. Vols. 1-8","title-short":"Illustrated flora of British Columbia. Volume 6","URL":"https://www.cabdirect.org/cabdirect/abstract/20013088729","editor":[{"family":"Douglas","given":"G. W."},{"family":"Meidinger","given":"D."},{"family":"Pojar","given":"J."}],"accessed":{"date-parts":[["2022",6,17]]},"issued":{"date-parts":[["1998"]],"season":"2002"}}}],"schema":"https://github.com/citation-style-language/schema/raw/master/csl-citation.json"}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(Douglas et al., 1998)</w:t>
      </w:r>
      <w:r w:rsidRPr="001C0EEC">
        <w:rPr>
          <w:rFonts w:cstheme="minorHAnsi"/>
          <w:sz w:val="24"/>
          <w:szCs w:val="24"/>
        </w:rPr>
        <w:fldChar w:fldCharType="end"/>
      </w:r>
      <w:r w:rsidRPr="001C0EEC">
        <w:rPr>
          <w:rFonts w:cstheme="minorHAnsi"/>
          <w:sz w:val="24"/>
          <w:szCs w:val="24"/>
        </w:rPr>
        <w:t>.</w:t>
      </w:r>
      <w:r w:rsidR="007956D6">
        <w:rPr>
          <w:rFonts w:cstheme="minorHAnsi"/>
          <w:sz w:val="24"/>
          <w:szCs w:val="24"/>
        </w:rPr>
        <w:t xml:space="preserve">  </w:t>
      </w:r>
      <w:r w:rsidR="00113F1C">
        <w:rPr>
          <w:rFonts w:cstheme="minorHAnsi"/>
          <w:sz w:val="24"/>
          <w:szCs w:val="24"/>
        </w:rPr>
        <w:t>Our key species of interest, tall perennial graminoids (TPGs)</w:t>
      </w:r>
      <w:ins w:id="65" w:author="n" w:date="2023-04-29T11:08:00Z">
        <w:r w:rsidR="00567594">
          <w:rPr>
            <w:rFonts w:cstheme="minorHAnsi"/>
            <w:sz w:val="24"/>
            <w:szCs w:val="24"/>
          </w:rPr>
          <w:t>,</w:t>
        </w:r>
      </w:ins>
      <w:r w:rsidR="00113F1C">
        <w:rPr>
          <w:rFonts w:cstheme="minorHAnsi"/>
          <w:sz w:val="24"/>
          <w:szCs w:val="24"/>
        </w:rPr>
        <w:t xml:space="preserve"> were </w:t>
      </w:r>
      <w:r w:rsidR="002535D8">
        <w:rPr>
          <w:rFonts w:cstheme="minorHAnsi"/>
          <w:sz w:val="24"/>
          <w:szCs w:val="24"/>
        </w:rPr>
        <w:t xml:space="preserve">defined as any grass (Poaceae), sedge (Cyperaceae), or rush (Juncaceae) with a biennial or perennial life history and mature height of at least 1 m. </w:t>
      </w:r>
    </w:p>
    <w:p w14:paraId="24AAF725"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 xml:space="preserve">Surface seed bank sampling &amp; germination </w:t>
      </w:r>
    </w:p>
    <w:p w14:paraId="4DD8042F" w14:textId="5ECA00C4" w:rsidR="00991310" w:rsidRPr="001C0EEC" w:rsidRDefault="00991310" w:rsidP="001C0EEC">
      <w:pPr>
        <w:ind w:firstLine="720"/>
        <w:rPr>
          <w:rFonts w:cstheme="minorHAnsi"/>
          <w:sz w:val="24"/>
          <w:szCs w:val="24"/>
        </w:rPr>
      </w:pPr>
      <w:r w:rsidRPr="001C0EEC">
        <w:rPr>
          <w:rFonts w:cstheme="minorHAnsi"/>
          <w:sz w:val="24"/>
          <w:szCs w:val="24"/>
        </w:rPr>
        <w:t>Two surface seed bank samples were taken from each plot (n = 16 per disturbance condition in each estuary) in summer (July 2020), fall (October 2020), and spring (March 2021). A 10 cm diameter handheld bulb planter (e.g.,</w:t>
      </w:r>
      <w:hyperlink r:id="rId23" w:history="1">
        <w:r w:rsidRPr="001C0EEC">
          <w:rPr>
            <w:rStyle w:val="Hyperlink"/>
            <w:rFonts w:cstheme="minorHAnsi"/>
            <w:sz w:val="24"/>
            <w:szCs w:val="24"/>
          </w:rPr>
          <w:t xml:space="preserve"> Husky 9 in. stainless Steel Bulb Planter, Home Depot, USA</w:t>
        </w:r>
      </w:hyperlink>
      <w:r w:rsidRPr="001C0EEC">
        <w:rPr>
          <w:rFonts w:cstheme="minorHAnsi"/>
          <w:sz w:val="24"/>
          <w:szCs w:val="24"/>
        </w:rPr>
        <w:t xml:space="preserve">) was used to excise sediment 1 cm deep to capture the </w:t>
      </w:r>
      <w:r w:rsidR="00040092">
        <w:rPr>
          <w:rFonts w:cstheme="minorHAnsi"/>
          <w:sz w:val="24"/>
          <w:szCs w:val="24"/>
        </w:rPr>
        <w:t>most recent seeds deposited into the marsh sediment</w:t>
      </w:r>
      <w:r w:rsidR="00DB26D1">
        <w:rPr>
          <w:rFonts w:cstheme="minorHAnsi"/>
          <w:sz w:val="24"/>
          <w:szCs w:val="24"/>
        </w:rPr>
        <w:t xml:space="preserve">, which we call the </w:t>
      </w:r>
      <w:r w:rsidR="00040092">
        <w:rPr>
          <w:rFonts w:cstheme="minorHAnsi"/>
          <w:sz w:val="24"/>
          <w:szCs w:val="24"/>
        </w:rPr>
        <w:t>“</w:t>
      </w:r>
      <w:r w:rsidRPr="001C0EEC">
        <w:rPr>
          <w:rFonts w:cstheme="minorHAnsi"/>
          <w:sz w:val="24"/>
          <w:szCs w:val="24"/>
        </w:rPr>
        <w:t>surface seed bank</w:t>
      </w:r>
      <w:r w:rsidR="00DB26D1">
        <w:rPr>
          <w:rFonts w:cstheme="minorHAnsi"/>
          <w:sz w:val="24"/>
          <w:szCs w:val="24"/>
        </w:rPr>
        <w:t>.</w:t>
      </w:r>
      <w:r w:rsidR="00040092">
        <w:rPr>
          <w:rFonts w:cstheme="minorHAnsi"/>
          <w:sz w:val="24"/>
          <w:szCs w:val="24"/>
        </w:rPr>
        <w:t>”</w:t>
      </w:r>
      <w:r w:rsidRPr="001C0EEC">
        <w:rPr>
          <w:rFonts w:cstheme="minorHAnsi"/>
          <w:sz w:val="24"/>
          <w:szCs w:val="24"/>
        </w:rPr>
        <w:t xml:space="preserve"> Vegetative roots, rhizomes, or other viable rooted material were removed before placing sample in a plastic zipper bag. All surface seed bank samples from the same estuary and disturbance condition were then homogenized in a clean bucket with 100 mL dechlorinated water. Samples were hand-sifted for any remaining root, rhizome, or vegetative material, then</w:t>
      </w:r>
      <w:r w:rsidR="00E41E85">
        <w:rPr>
          <w:rFonts w:cstheme="minorHAnsi"/>
          <w:sz w:val="24"/>
          <w:szCs w:val="24"/>
        </w:rPr>
        <w:t xml:space="preserve"> the</w:t>
      </w:r>
      <w:r w:rsidRPr="001C0EEC">
        <w:rPr>
          <w:rFonts w:cstheme="minorHAnsi"/>
          <w:sz w:val="24"/>
          <w:szCs w:val="24"/>
        </w:rPr>
        <w:t xml:space="preserve"> homogenized sample was transferred to a clean plastic zipper bag. Summer and fall 2020 samples were stored at 4</w:t>
      </w:r>
      <w:r w:rsidRPr="001C0EEC">
        <w:rPr>
          <w:rFonts w:cstheme="minorHAnsi"/>
          <w:sz w:val="24"/>
          <w:szCs w:val="24"/>
          <w:vertAlign w:val="superscript"/>
        </w:rPr>
        <w:t>o</w:t>
      </w:r>
      <w:r w:rsidRPr="001C0EEC">
        <w:rPr>
          <w:rFonts w:cstheme="minorHAnsi"/>
          <w:sz w:val="24"/>
          <w:szCs w:val="24"/>
        </w:rPr>
        <w:t xml:space="preserve"> C for approx. 12 weeks to simulate overwinter cold stratification to release seed dormancy </w:t>
      </w:r>
      <w:r w:rsidR="00CB7C3C">
        <w:rPr>
          <w:rFonts w:cstheme="minorHAnsi"/>
          <w:sz w:val="24"/>
          <w:szCs w:val="24"/>
        </w:rPr>
        <w:fldChar w:fldCharType="begin"/>
      </w:r>
      <w:r w:rsidR="00CB7C3C">
        <w:rPr>
          <w:rFonts w:cstheme="minorHAnsi"/>
          <w:sz w:val="24"/>
          <w:szCs w:val="24"/>
        </w:rPr>
        <w:instrText xml:space="preserve"> ADDIN ZOTERO_ITEM CSL_CITATION {"citationID":"HnjBuhkF","properties":{"formattedCitation":"(Rosbakh et al., 2019)","plainCitation":"(Rosbakh et al., 2019)","noteIndex":0},"citationItems":[{"id":2206,"uris":["http://zotero.org/users/6092945/items/GXG96GPA"],"itemData":{"id":2206,"type":"article-journal","abstract":"Seed germination of sedges is often difficult, due to physiological dormancy and the hard seed coat. It has been proposed that chemical scarification by sodium hypochlorite (‘bleach’) and cold stratification might successfully break this type of dormancy and improve seed germination rates. Yet the choice of the dormancy-breaking conditions in previous studies appears to be arbitrary, resulting in inconsistent results when applied to the seeds of other sedges. Here, we propose and test a strategy for optimizing the dormancy-breaking treatment to achieve higher germination rates and minimize the number of damaged seeds in 16 ‘hard-to-germinate’ members of the Cyperaceae family. The seeds were soaked in 0–10% bleach solutions for different periods of time (from 1 to 120 h) followed by immediate germination tests or cold stratification for either 9 or 18 weeks. To break dormancy, we recommend pretreatment of seeds with sodium hypochlorite, possibly followed by cold stratification, but details (bleach concentration-duration and stratification duration follow each species) varied by species: Bolboschoenus glaucus, Eleocharis palustris and E. uniglumis (2–6% for 6–48 h, 9 weeks), Cladium mariscus (4–10% for 72–120 h, 18 weeks), Schoenoplectiella mucronata (2–10% for 72–120 h, 0 weeks), Schoenoplectus tabernomontani (6–10% for 24–48 h, 18 weeks), Schoenus nigricans (4–6% for 24–72 h, 0 weeks), Bleach-scarification treatment negatively affected seed germination in Eleocharis ovata, Eriophorum latifolium, Rhynchospora alba, Schoenoplectiella supina and Scirpoides holoschoenus, whereas seeds of Bolboschoenus maritimus and Rhynchospora glomerata showed no response to the treatment. We conclude that careful selection of seed dormancy-breaking conditions plays a crucial role in optimizing sedge seed germination. The proposed range-searching approach can help to detect the species-specific, in some cases very narrow, optimum for the bleaching treatment followed by cold stratification, at least in some species of the Cyperaceae family.","container-title":"Aquatic Botany","DOI":"10.1016/j.aquabot.2019.103128","ISSN":"0304-3770","journalAbbreviation":"Aquatic Botany","language":"en","page":"103128","source":"ScienceDirect","title":"Bleaching and cold stratification can break dormancy and improve seed germination in Cyperaceae","volume":"158","author":[{"family":"Rosbakh","given":"Sergey"},{"family":"Hülsmann","given":"Lisa"},{"family":"Weinberger","given":"Irina"},{"family":"Bleicher","given":"Maxi"},{"family":"Poschlod","given":"Peter"}],"issued":{"date-parts":[["2019",10,1]]}}}],"schema":"https://github.com/citation-style-language/schema/raw/master/csl-citation.json"} </w:instrText>
      </w:r>
      <w:r w:rsidR="00CB7C3C">
        <w:rPr>
          <w:rFonts w:cstheme="minorHAnsi"/>
          <w:sz w:val="24"/>
          <w:szCs w:val="24"/>
        </w:rPr>
        <w:fldChar w:fldCharType="separate"/>
      </w:r>
      <w:r w:rsidR="00CB7C3C" w:rsidRPr="00CB7C3C">
        <w:rPr>
          <w:rFonts w:ascii="Calibri" w:hAnsi="Calibri" w:cs="Calibri"/>
          <w:sz w:val="24"/>
        </w:rPr>
        <w:t>(Rosbakh et al., 2019)</w:t>
      </w:r>
      <w:r w:rsidR="00CB7C3C">
        <w:rPr>
          <w:rFonts w:cstheme="minorHAnsi"/>
          <w:sz w:val="24"/>
          <w:szCs w:val="24"/>
        </w:rPr>
        <w:fldChar w:fldCharType="end"/>
      </w:r>
      <w:r w:rsidRPr="001C0EEC">
        <w:rPr>
          <w:rFonts w:cstheme="minorHAnsi"/>
          <w:sz w:val="24"/>
          <w:szCs w:val="24"/>
        </w:rPr>
        <w:t xml:space="preserve">; samples collected in the spring of 2021 underwent natural winter conditions </w:t>
      </w:r>
      <w:r w:rsidR="0033444D">
        <w:rPr>
          <w:rFonts w:cstheme="minorHAnsi"/>
          <w:sz w:val="24"/>
          <w:szCs w:val="24"/>
        </w:rPr>
        <w:t xml:space="preserve">within the estuaries </w:t>
      </w:r>
      <w:r w:rsidRPr="001C0EEC">
        <w:rPr>
          <w:rFonts w:cstheme="minorHAnsi"/>
          <w:sz w:val="24"/>
          <w:szCs w:val="24"/>
        </w:rPr>
        <w:t xml:space="preserve">and were not subjected to cold stratification. </w:t>
      </w:r>
    </w:p>
    <w:p w14:paraId="78EDF067" w14:textId="0D968EE5" w:rsidR="00991310" w:rsidRPr="001C0EEC" w:rsidRDefault="00991310" w:rsidP="001C0EEC">
      <w:pPr>
        <w:ind w:firstLine="720"/>
        <w:rPr>
          <w:rFonts w:cstheme="minorHAnsi"/>
          <w:sz w:val="24"/>
          <w:szCs w:val="24"/>
        </w:rPr>
      </w:pPr>
      <w:r w:rsidRPr="001C0EEC">
        <w:rPr>
          <w:rFonts w:cstheme="minorHAnsi"/>
          <w:sz w:val="24"/>
          <w:szCs w:val="24"/>
        </w:rPr>
        <w:t xml:space="preserve">Germination trials were conducted under greenhouse conditions with 15 </w:t>
      </w:r>
      <w:r w:rsidR="006E2881" w:rsidRPr="006E2881">
        <w:rPr>
          <w:rFonts w:cstheme="minorHAnsi"/>
          <w:sz w:val="24"/>
          <w:szCs w:val="24"/>
        </w:rPr>
        <w:t>hr.</w:t>
      </w:r>
      <w:r w:rsidRPr="001C0EEC">
        <w:rPr>
          <w:rFonts w:cstheme="minorHAnsi"/>
          <w:sz w:val="24"/>
          <w:szCs w:val="24"/>
        </w:rPr>
        <w:t xml:space="preserve"> daylength at ~ 20</w:t>
      </w:r>
      <w:r w:rsidRPr="001C0EEC">
        <w:rPr>
          <w:rFonts w:cstheme="minorHAnsi"/>
          <w:sz w:val="24"/>
          <w:szCs w:val="24"/>
          <w:vertAlign w:val="superscript"/>
        </w:rPr>
        <w:t>o</w:t>
      </w:r>
      <w:r w:rsidRPr="001C0EEC">
        <w:rPr>
          <w:rFonts w:cstheme="minorHAnsi"/>
          <w:sz w:val="24"/>
          <w:szCs w:val="24"/>
        </w:rPr>
        <w:t xml:space="preserve"> C. Seedling pots (9 cm x 13 cm x 5.7 cm (depth)</w:t>
      </w:r>
      <w:del w:id="66" w:author="n" w:date="2023-04-29T11:09:00Z">
        <w:r w:rsidRPr="001C0EEC" w:rsidDel="00567594">
          <w:rPr>
            <w:rFonts w:cstheme="minorHAnsi"/>
            <w:sz w:val="24"/>
            <w:szCs w:val="24"/>
          </w:rPr>
          <w:delText xml:space="preserve">, </w:delText>
        </w:r>
        <w:r w:rsidRPr="001C0EEC" w:rsidDel="00567594">
          <w:rPr>
            <w:rFonts w:cstheme="minorHAnsi"/>
            <w:sz w:val="24"/>
            <w:szCs w:val="24"/>
            <w:highlight w:val="lightGray"/>
          </w:rPr>
          <w:delText>BRAND</w:delText>
        </w:r>
      </w:del>
      <w:r w:rsidRPr="001C0EEC">
        <w:rPr>
          <w:rFonts w:cstheme="minorHAnsi"/>
          <w:sz w:val="24"/>
          <w:szCs w:val="24"/>
        </w:rPr>
        <w:t>) were filled with moist, sterile potting media (Sunshine Mix No. 4, Sun Gro Horticulture, Agawam, MA, United States). Pots were placed in solid cache trays and constantly bottom-watered with municipal tap water. Seed</w:t>
      </w:r>
      <w:r w:rsidR="00A54A21">
        <w:rPr>
          <w:rFonts w:cstheme="minorHAnsi"/>
          <w:sz w:val="24"/>
          <w:szCs w:val="24"/>
        </w:rPr>
        <w:t xml:space="preserve">s </w:t>
      </w:r>
      <w:r w:rsidRPr="001C0EEC">
        <w:rPr>
          <w:rFonts w:cstheme="minorHAnsi"/>
          <w:sz w:val="24"/>
          <w:szCs w:val="24"/>
        </w:rPr>
        <w:t xml:space="preserve">were sown by adding 75 mL </w:t>
      </w:r>
      <w:r w:rsidR="00A54A21">
        <w:rPr>
          <w:rFonts w:cstheme="minorHAnsi"/>
          <w:sz w:val="24"/>
          <w:szCs w:val="24"/>
        </w:rPr>
        <w:t>of sampled sediments</w:t>
      </w:r>
      <w:r w:rsidRPr="001C0EEC">
        <w:rPr>
          <w:rFonts w:cstheme="minorHAnsi"/>
          <w:sz w:val="24"/>
          <w:szCs w:val="24"/>
        </w:rPr>
        <w:t xml:space="preserve"> to the top of each seedling pot (n = 8 </w:t>
      </w:r>
      <w:r w:rsidRPr="001C0EEC">
        <w:rPr>
          <w:rFonts w:cstheme="minorHAnsi"/>
          <w:sz w:val="24"/>
          <w:szCs w:val="24"/>
        </w:rPr>
        <w:lastRenderedPageBreak/>
        <w:t>per estuary and disturbance condition) while constantly agitating the homogenized seed bank sample</w:t>
      </w:r>
      <w:r w:rsidR="00877DF7">
        <w:rPr>
          <w:rFonts w:cstheme="minorHAnsi"/>
          <w:sz w:val="24"/>
          <w:szCs w:val="24"/>
        </w:rPr>
        <w:t xml:space="preserve"> to </w:t>
      </w:r>
      <w:r w:rsidR="00447720">
        <w:rPr>
          <w:rFonts w:cstheme="minorHAnsi"/>
          <w:sz w:val="24"/>
          <w:szCs w:val="24"/>
        </w:rPr>
        <w:t>prevent seeds from settling to the bottom of the sediment mixture</w:t>
      </w:r>
      <w:r w:rsidRPr="001C0EEC">
        <w:rPr>
          <w:rFonts w:cstheme="minorHAnsi"/>
          <w:sz w:val="24"/>
          <w:szCs w:val="24"/>
        </w:rPr>
        <w:t>. Seeds were allowed to germinate for 5 weeks, at which time all individuals were counted and removed. The seedling trays were observed for any further germination for another 7-10 days, at which time the samples were discarded. Any species that could not be identified</w:t>
      </w:r>
      <w:r w:rsidR="00E33F20">
        <w:rPr>
          <w:rFonts w:cstheme="minorHAnsi"/>
          <w:sz w:val="24"/>
          <w:szCs w:val="24"/>
        </w:rPr>
        <w:t xml:space="preserve"> to species at germination</w:t>
      </w:r>
      <w:r w:rsidRPr="001C0EEC">
        <w:rPr>
          <w:rFonts w:cstheme="minorHAnsi"/>
          <w:sz w:val="24"/>
          <w:szCs w:val="24"/>
        </w:rPr>
        <w:t xml:space="preserve"> were labelled and transplanted into 38 P plug trays</w:t>
      </w:r>
      <w:del w:id="67" w:author="n" w:date="2023-04-29T11:09:00Z">
        <w:r w:rsidRPr="001C0EEC" w:rsidDel="00567594">
          <w:rPr>
            <w:rFonts w:cstheme="minorHAnsi"/>
            <w:sz w:val="24"/>
            <w:szCs w:val="24"/>
          </w:rPr>
          <w:delText xml:space="preserve"> (</w:delText>
        </w:r>
        <w:commentRangeStart w:id="68"/>
        <w:r w:rsidRPr="001C0EEC" w:rsidDel="00567594">
          <w:rPr>
            <w:rFonts w:cstheme="minorHAnsi"/>
            <w:sz w:val="24"/>
            <w:szCs w:val="24"/>
            <w:highlight w:val="lightGray"/>
          </w:rPr>
          <w:delText>BRAND</w:delText>
        </w:r>
      </w:del>
      <w:commentRangeEnd w:id="68"/>
      <w:r w:rsidR="00567594">
        <w:rPr>
          <w:rStyle w:val="CommentReference"/>
        </w:rPr>
        <w:commentReference w:id="68"/>
      </w:r>
      <w:del w:id="69" w:author="n" w:date="2023-04-29T11:09:00Z">
        <w:r w:rsidRPr="001C0EEC" w:rsidDel="00567594">
          <w:rPr>
            <w:rFonts w:cstheme="minorHAnsi"/>
            <w:sz w:val="24"/>
            <w:szCs w:val="24"/>
          </w:rPr>
          <w:delText>)</w:delText>
        </w:r>
      </w:del>
      <w:r w:rsidRPr="001C0EEC">
        <w:rPr>
          <w:rFonts w:cstheme="minorHAnsi"/>
          <w:sz w:val="24"/>
          <w:szCs w:val="24"/>
        </w:rPr>
        <w:t xml:space="preserve"> with the same growing media and growing conditions until a positive identification could be made. </w:t>
      </w:r>
    </w:p>
    <w:p w14:paraId="5B2CA11E" w14:textId="3AACAB2A" w:rsidR="00991310" w:rsidRPr="001C0EEC" w:rsidRDefault="00991310" w:rsidP="00991310">
      <w:pPr>
        <w:pStyle w:val="Heading2"/>
        <w:rPr>
          <w:rFonts w:asciiTheme="minorHAnsi" w:hAnsiTheme="minorHAnsi" w:cstheme="minorHAnsi"/>
          <w:sz w:val="24"/>
          <w:szCs w:val="24"/>
        </w:rPr>
      </w:pPr>
      <w:r w:rsidRPr="001C0EEC">
        <w:rPr>
          <w:rFonts w:asciiTheme="minorHAnsi" w:hAnsiTheme="minorHAnsi" w:cstheme="minorHAnsi"/>
          <w:sz w:val="24"/>
          <w:szCs w:val="24"/>
        </w:rPr>
        <w:t>Analysis</w:t>
      </w:r>
    </w:p>
    <w:p w14:paraId="117CACBD" w14:textId="5F2B263E" w:rsidR="00B75F02" w:rsidRDefault="00C372C0" w:rsidP="00C91326">
      <w:pPr>
        <w:ind w:firstLine="720"/>
        <w:rPr>
          <w:rFonts w:cstheme="minorHAnsi"/>
          <w:sz w:val="24"/>
          <w:szCs w:val="24"/>
          <w:lang w:val="en-CA"/>
        </w:rPr>
      </w:pPr>
      <w:r>
        <w:rPr>
          <w:rFonts w:cstheme="minorHAnsi"/>
          <w:sz w:val="24"/>
          <w:szCs w:val="24"/>
        </w:rPr>
        <w:t xml:space="preserve">All analyses were performed in R Studio (v. </w:t>
      </w:r>
      <w:r w:rsidR="001B123E">
        <w:rPr>
          <w:rFonts w:cstheme="minorHAnsi"/>
          <w:sz w:val="24"/>
          <w:szCs w:val="24"/>
        </w:rPr>
        <w:t xml:space="preserve">4.2.2). </w:t>
      </w:r>
      <w:commentRangeStart w:id="70"/>
      <w:r w:rsidR="00D657DC" w:rsidRPr="001C0EEC">
        <w:rPr>
          <w:rFonts w:cstheme="minorHAnsi"/>
          <w:sz w:val="24"/>
          <w:szCs w:val="24"/>
        </w:rPr>
        <w:t xml:space="preserve">Because </w:t>
      </w:r>
      <w:commentRangeEnd w:id="70"/>
      <w:r w:rsidR="00A94484">
        <w:rPr>
          <w:rStyle w:val="CommentReference"/>
        </w:rPr>
        <w:commentReference w:id="70"/>
      </w:r>
      <w:r w:rsidR="00D657DC" w:rsidRPr="001C0EEC">
        <w:rPr>
          <w:rFonts w:cstheme="minorHAnsi"/>
          <w:sz w:val="24"/>
          <w:szCs w:val="24"/>
        </w:rPr>
        <w:t xml:space="preserve">tall, perennial graminoids (TPGs) </w:t>
      </w:r>
      <w:r w:rsidR="007B6F00" w:rsidRPr="001C0EEC">
        <w:rPr>
          <w:rFonts w:cstheme="minorHAnsi"/>
          <w:sz w:val="24"/>
          <w:szCs w:val="24"/>
        </w:rPr>
        <w:t xml:space="preserve">are the dominant species group in intact tidal marsh plant communities, we focused </w:t>
      </w:r>
      <w:r w:rsidR="00185E2F">
        <w:rPr>
          <w:rFonts w:cstheme="minorHAnsi"/>
          <w:sz w:val="24"/>
          <w:szCs w:val="24"/>
        </w:rPr>
        <w:t xml:space="preserve">most of </w:t>
      </w:r>
      <w:r w:rsidR="007B6F00" w:rsidRPr="001C0EEC">
        <w:rPr>
          <w:rFonts w:cstheme="minorHAnsi"/>
          <w:sz w:val="24"/>
          <w:szCs w:val="24"/>
        </w:rPr>
        <w:t>our analyses</w:t>
      </w:r>
      <w:r w:rsidR="00E41E85">
        <w:rPr>
          <w:rFonts w:cstheme="minorHAnsi"/>
          <w:sz w:val="24"/>
          <w:szCs w:val="24"/>
        </w:rPr>
        <w:t xml:space="preserve"> on </w:t>
      </w:r>
      <w:r w:rsidR="007B6F00" w:rsidRPr="001C0EEC">
        <w:rPr>
          <w:rFonts w:cstheme="minorHAnsi"/>
          <w:sz w:val="24"/>
          <w:szCs w:val="24"/>
        </w:rPr>
        <w:t>this taxonomic group</w:t>
      </w:r>
      <w:r w:rsidR="00C84DF8">
        <w:rPr>
          <w:rFonts w:cstheme="minorHAnsi"/>
          <w:sz w:val="24"/>
          <w:szCs w:val="24"/>
        </w:rPr>
        <w:t xml:space="preserve">, </w:t>
      </w:r>
      <w:r w:rsidR="00523127">
        <w:rPr>
          <w:rFonts w:cstheme="minorHAnsi"/>
          <w:sz w:val="24"/>
          <w:szCs w:val="24"/>
        </w:rPr>
        <w:t>however we</w:t>
      </w:r>
      <w:r w:rsidR="00C84DF8">
        <w:rPr>
          <w:rFonts w:cstheme="minorHAnsi"/>
          <w:sz w:val="24"/>
          <w:szCs w:val="24"/>
        </w:rPr>
        <w:t xml:space="preserve"> summarized compositional characteristics for all species</w:t>
      </w:r>
      <w:r w:rsidR="007B6F00" w:rsidRPr="001C0EEC">
        <w:rPr>
          <w:rFonts w:cstheme="minorHAnsi"/>
          <w:sz w:val="24"/>
          <w:szCs w:val="24"/>
        </w:rPr>
        <w:t>.</w:t>
      </w:r>
      <w:r w:rsidR="00C84DF8">
        <w:rPr>
          <w:rFonts w:cstheme="minorHAnsi"/>
          <w:sz w:val="24"/>
          <w:szCs w:val="24"/>
        </w:rPr>
        <w:t xml:space="preserve"> Mean species richness was calculated for all species in the above-ground vegetation and surface seed banks for each disturbance category. </w:t>
      </w:r>
      <w:r w:rsidR="006674B0" w:rsidRPr="001C0EEC">
        <w:rPr>
          <w:rFonts w:cstheme="minorHAnsi"/>
          <w:sz w:val="24"/>
          <w:szCs w:val="24"/>
        </w:rPr>
        <w:t xml:space="preserve">For all species, we defined dominance within </w:t>
      </w:r>
      <w:r w:rsidR="009A269C" w:rsidRPr="001C0EEC">
        <w:rPr>
          <w:rFonts w:cstheme="minorHAnsi"/>
          <w:sz w:val="24"/>
          <w:szCs w:val="24"/>
        </w:rPr>
        <w:t xml:space="preserve">the </w:t>
      </w:r>
      <w:r w:rsidR="00D212EA" w:rsidRPr="001C0EEC">
        <w:rPr>
          <w:rFonts w:cstheme="minorHAnsi"/>
          <w:sz w:val="24"/>
          <w:szCs w:val="24"/>
        </w:rPr>
        <w:t xml:space="preserve">above-ground </w:t>
      </w:r>
      <w:r w:rsidR="009A269C" w:rsidRPr="001C0EEC">
        <w:rPr>
          <w:rFonts w:cstheme="minorHAnsi"/>
          <w:sz w:val="24"/>
          <w:szCs w:val="24"/>
        </w:rPr>
        <w:t>vegetation plot</w:t>
      </w:r>
      <w:r w:rsidR="00D212EA" w:rsidRPr="001C0EEC">
        <w:rPr>
          <w:rFonts w:cstheme="minorHAnsi"/>
          <w:sz w:val="24"/>
          <w:szCs w:val="24"/>
        </w:rPr>
        <w:t>s</w:t>
      </w:r>
      <w:r w:rsidR="009A269C" w:rsidRPr="001C0EEC">
        <w:rPr>
          <w:rFonts w:cstheme="minorHAnsi"/>
          <w:sz w:val="24"/>
          <w:szCs w:val="24"/>
        </w:rPr>
        <w:t xml:space="preserve"> or surface seed bank sample</w:t>
      </w:r>
      <w:r w:rsidR="00D212EA" w:rsidRPr="001C0EEC">
        <w:rPr>
          <w:rFonts w:cstheme="minorHAnsi"/>
          <w:sz w:val="24"/>
          <w:szCs w:val="24"/>
        </w:rPr>
        <w:t>s</w:t>
      </w:r>
      <w:r w:rsidR="009A269C" w:rsidRPr="001C0EEC">
        <w:rPr>
          <w:rFonts w:cstheme="minorHAnsi"/>
          <w:sz w:val="24"/>
          <w:szCs w:val="24"/>
        </w:rPr>
        <w:t xml:space="preserve"> as</w:t>
      </w:r>
      <w:r w:rsidR="000B0B3B">
        <w:rPr>
          <w:rFonts w:cstheme="minorHAnsi"/>
          <w:sz w:val="24"/>
          <w:szCs w:val="24"/>
        </w:rPr>
        <w:t xml:space="preserve"> species</w:t>
      </w:r>
      <w:r w:rsidR="009A269C" w:rsidRPr="001C0EEC">
        <w:rPr>
          <w:rFonts w:cstheme="minorHAnsi"/>
          <w:sz w:val="24"/>
          <w:szCs w:val="24"/>
        </w:rPr>
        <w:t xml:space="preserve"> having </w:t>
      </w:r>
      <w:r w:rsidR="009A269C" w:rsidRPr="001C0EEC">
        <w:rPr>
          <w:rFonts w:cstheme="minorHAnsi"/>
          <w:sz w:val="24"/>
          <w:szCs w:val="24"/>
          <w:u w:val="single"/>
        </w:rPr>
        <w:t>&gt;</w:t>
      </w:r>
      <w:r w:rsidR="009A269C" w:rsidRPr="001C0EEC">
        <w:rPr>
          <w:rFonts w:cstheme="minorHAnsi"/>
          <w:sz w:val="24"/>
          <w:szCs w:val="24"/>
        </w:rPr>
        <w:t xml:space="preserve"> 25% </w:t>
      </w:r>
      <w:r w:rsidR="000B0B3B">
        <w:rPr>
          <w:rFonts w:cstheme="minorHAnsi"/>
          <w:sz w:val="24"/>
          <w:szCs w:val="24"/>
        </w:rPr>
        <w:t xml:space="preserve">mean </w:t>
      </w:r>
      <w:r w:rsidR="009A269C" w:rsidRPr="001C0EEC">
        <w:rPr>
          <w:rFonts w:cstheme="minorHAnsi"/>
          <w:sz w:val="24"/>
          <w:szCs w:val="24"/>
        </w:rPr>
        <w:t>relative abundance</w:t>
      </w:r>
      <w:r w:rsidR="00BA136A" w:rsidRPr="001C0EEC">
        <w:rPr>
          <w:rFonts w:cstheme="minorHAnsi"/>
          <w:sz w:val="24"/>
          <w:szCs w:val="24"/>
        </w:rPr>
        <w:t>.</w:t>
      </w:r>
      <w:r w:rsidR="00C91326">
        <w:rPr>
          <w:rFonts w:cstheme="minorHAnsi"/>
          <w:sz w:val="24"/>
          <w:szCs w:val="24"/>
        </w:rPr>
        <w:t xml:space="preserve"> </w:t>
      </w:r>
      <w:r w:rsidR="00627E48">
        <w:rPr>
          <w:rFonts w:cstheme="minorHAnsi"/>
          <w:sz w:val="24"/>
          <w:szCs w:val="24"/>
        </w:rPr>
        <w:t>Although</w:t>
      </w:r>
      <w:r w:rsidR="00B244AD">
        <w:rPr>
          <w:rFonts w:cstheme="minorHAnsi"/>
          <w:sz w:val="24"/>
          <w:szCs w:val="24"/>
        </w:rPr>
        <w:t xml:space="preserve"> a species may be dominant within the vegetation </w:t>
      </w:r>
      <w:r w:rsidR="002F67E5">
        <w:rPr>
          <w:rFonts w:cstheme="minorHAnsi"/>
          <w:sz w:val="24"/>
          <w:szCs w:val="24"/>
        </w:rPr>
        <w:t xml:space="preserve">at a site, </w:t>
      </w:r>
      <w:r w:rsidR="00C91326">
        <w:rPr>
          <w:rFonts w:cstheme="minorHAnsi"/>
          <w:sz w:val="24"/>
          <w:szCs w:val="24"/>
        </w:rPr>
        <w:t>dominance</w:t>
      </w:r>
      <w:r w:rsidR="002F67E5">
        <w:rPr>
          <w:rFonts w:cstheme="minorHAnsi"/>
          <w:sz w:val="24"/>
          <w:szCs w:val="24"/>
        </w:rPr>
        <w:t xml:space="preserve"> may not indicate specificity or fidelity to a specific</w:t>
      </w:r>
      <w:r w:rsidR="00B244AD">
        <w:rPr>
          <w:rFonts w:cstheme="minorHAnsi"/>
          <w:sz w:val="24"/>
          <w:szCs w:val="24"/>
        </w:rPr>
        <w:t xml:space="preserve"> </w:t>
      </w:r>
      <w:r w:rsidR="002F67E5">
        <w:rPr>
          <w:rFonts w:cstheme="minorHAnsi"/>
          <w:sz w:val="24"/>
          <w:szCs w:val="24"/>
        </w:rPr>
        <w:t xml:space="preserve">disturbance category. </w:t>
      </w:r>
      <w:r w:rsidR="00BA136A" w:rsidRPr="001C0EEC">
        <w:rPr>
          <w:rFonts w:cstheme="minorHAnsi"/>
          <w:sz w:val="24"/>
          <w:szCs w:val="24"/>
        </w:rPr>
        <w:t xml:space="preserve">To understand </w:t>
      </w:r>
      <w:r w:rsidR="0088050F" w:rsidRPr="001C0EEC">
        <w:rPr>
          <w:rFonts w:cstheme="minorHAnsi"/>
          <w:sz w:val="24"/>
          <w:szCs w:val="24"/>
        </w:rPr>
        <w:t>which</w:t>
      </w:r>
      <w:r w:rsidR="00BA136A" w:rsidRPr="001C0EEC">
        <w:rPr>
          <w:rFonts w:cstheme="minorHAnsi"/>
          <w:sz w:val="24"/>
          <w:szCs w:val="24"/>
        </w:rPr>
        <w:t xml:space="preserve"> species could be used to</w:t>
      </w:r>
      <w:r w:rsidR="0088050F" w:rsidRPr="001C0EEC">
        <w:rPr>
          <w:rFonts w:cstheme="minorHAnsi"/>
          <w:sz w:val="24"/>
          <w:szCs w:val="24"/>
        </w:rPr>
        <w:t xml:space="preserve"> significantly characterize</w:t>
      </w:r>
      <w:r w:rsidR="00BA136A" w:rsidRPr="001C0EEC">
        <w:rPr>
          <w:rFonts w:cstheme="minorHAnsi"/>
          <w:sz w:val="24"/>
          <w:szCs w:val="24"/>
        </w:rPr>
        <w:t xml:space="preserve"> </w:t>
      </w:r>
      <w:r w:rsidR="00C91326">
        <w:rPr>
          <w:rFonts w:cstheme="minorHAnsi"/>
          <w:sz w:val="24"/>
          <w:szCs w:val="24"/>
        </w:rPr>
        <w:t xml:space="preserve">each </w:t>
      </w:r>
      <w:r w:rsidR="0088050F" w:rsidRPr="001C0EEC">
        <w:rPr>
          <w:rFonts w:cstheme="minorHAnsi"/>
          <w:sz w:val="24"/>
          <w:szCs w:val="24"/>
        </w:rPr>
        <w:t>grazing disturbance condition</w:t>
      </w:r>
      <w:r w:rsidR="008757D6" w:rsidRPr="001C0EEC">
        <w:rPr>
          <w:rFonts w:cstheme="minorHAnsi"/>
          <w:sz w:val="24"/>
          <w:szCs w:val="24"/>
        </w:rPr>
        <w:t xml:space="preserve"> in the above-ground vegetation and surface seed</w:t>
      </w:r>
      <w:r w:rsidR="0088050F" w:rsidRPr="001C0EEC">
        <w:rPr>
          <w:rFonts w:cstheme="minorHAnsi"/>
          <w:sz w:val="24"/>
          <w:szCs w:val="24"/>
        </w:rPr>
        <w:t>, we used indicator species analysis (“</w:t>
      </w:r>
      <w:proofErr w:type="spellStart"/>
      <w:r w:rsidR="0088050F" w:rsidRPr="001C0EEC">
        <w:rPr>
          <w:rFonts w:cstheme="minorHAnsi"/>
          <w:sz w:val="24"/>
          <w:szCs w:val="24"/>
        </w:rPr>
        <w:t>indicspecies</w:t>
      </w:r>
      <w:proofErr w:type="spellEnd"/>
      <w:r w:rsidR="0088050F" w:rsidRPr="001C0EEC">
        <w:rPr>
          <w:rFonts w:cstheme="minorHAnsi"/>
          <w:sz w:val="24"/>
          <w:szCs w:val="24"/>
        </w:rPr>
        <w:t>,” R package De Caceres &amp; Jansen, 2016)</w:t>
      </w:r>
      <w:r w:rsidR="00D31BFA" w:rsidRPr="001C0EEC">
        <w:rPr>
          <w:rFonts w:cstheme="minorHAnsi"/>
          <w:sz w:val="24"/>
          <w:szCs w:val="24"/>
        </w:rPr>
        <w:t>. Species significantly driving compositional abundance in each disturbance category were defined by a biserial correlation coefficient (</w:t>
      </w:r>
      <w:proofErr w:type="spellStart"/>
      <w:r w:rsidR="00D31BFA" w:rsidRPr="001C0EEC">
        <w:rPr>
          <w:rFonts w:cstheme="minorHAnsi"/>
          <w:sz w:val="24"/>
          <w:szCs w:val="24"/>
        </w:rPr>
        <w:t>multipatt</w:t>
      </w:r>
      <w:proofErr w:type="spellEnd"/>
      <w:r w:rsidR="00D31BFA" w:rsidRPr="001C0EEC">
        <w:rPr>
          <w:rFonts w:cstheme="minorHAnsi"/>
          <w:sz w:val="24"/>
          <w:szCs w:val="24"/>
        </w:rPr>
        <w:t xml:space="preserve"> </w:t>
      </w:r>
      <w:proofErr w:type="spellStart"/>
      <w:r w:rsidR="00D31BFA" w:rsidRPr="001C0EEC">
        <w:rPr>
          <w:rFonts w:cstheme="minorHAnsi"/>
          <w:sz w:val="24"/>
          <w:szCs w:val="24"/>
        </w:rPr>
        <w:t>func</w:t>
      </w:r>
      <w:proofErr w:type="spellEnd"/>
      <w:r w:rsidR="00D31BFA" w:rsidRPr="001C0EEC">
        <w:rPr>
          <w:rFonts w:cstheme="minorHAnsi"/>
          <w:sz w:val="24"/>
          <w:szCs w:val="24"/>
        </w:rPr>
        <w:t xml:space="preserve"> = “</w:t>
      </w:r>
      <w:proofErr w:type="spellStart"/>
      <w:r w:rsidR="00D31BFA" w:rsidRPr="001C0EEC">
        <w:rPr>
          <w:rFonts w:cstheme="minorHAnsi"/>
          <w:sz w:val="24"/>
          <w:szCs w:val="24"/>
        </w:rPr>
        <w:t>r.g.</w:t>
      </w:r>
      <w:proofErr w:type="spellEnd"/>
      <w:r w:rsidR="00D31BFA" w:rsidRPr="001C0EEC">
        <w:rPr>
          <w:rFonts w:cstheme="minorHAnsi"/>
          <w:sz w:val="24"/>
          <w:szCs w:val="24"/>
        </w:rPr>
        <w:t xml:space="preserve">”) and permutational analysis (Dufrene &amp; Legendre, 1997). </w:t>
      </w:r>
    </w:p>
    <w:p w14:paraId="58DED7BD" w14:textId="0C83B7A8" w:rsidR="004870BC" w:rsidRPr="001C0EEC" w:rsidRDefault="007D776C" w:rsidP="001C0EEC">
      <w:pPr>
        <w:ind w:firstLine="720"/>
        <w:rPr>
          <w:rFonts w:cstheme="minorHAnsi"/>
          <w:sz w:val="24"/>
          <w:szCs w:val="24"/>
        </w:rPr>
      </w:pPr>
      <w:r w:rsidRPr="001251B6">
        <w:rPr>
          <w:rFonts w:cstheme="minorHAnsi"/>
          <w:sz w:val="24"/>
          <w:szCs w:val="24"/>
          <w:lang w:val="en-CA"/>
        </w:rPr>
        <w:t xml:space="preserve">Relative abundance in the above ground </w:t>
      </w:r>
      <w:r w:rsidR="00627E48">
        <w:rPr>
          <w:rFonts w:cstheme="minorHAnsi"/>
          <w:sz w:val="24"/>
          <w:szCs w:val="24"/>
          <w:lang w:val="en-CA"/>
        </w:rPr>
        <w:t>vegetation</w:t>
      </w:r>
      <w:r w:rsidRPr="001251B6">
        <w:rPr>
          <w:rFonts w:cstheme="minorHAnsi"/>
          <w:sz w:val="24"/>
          <w:szCs w:val="24"/>
          <w:lang w:val="en-CA"/>
        </w:rPr>
        <w:t xml:space="preserve"> was calculated as the proportion of one species relative to the total plot cover, defined as the sum of all vegetation cover and bare ground. Relative abundance in the seed bank sample was calculated as the proportion of one species represented in the total germinants</w:t>
      </w:r>
      <w:r w:rsidR="000F1ECA">
        <w:rPr>
          <w:rFonts w:cstheme="minorHAnsi"/>
          <w:sz w:val="24"/>
          <w:szCs w:val="24"/>
          <w:lang w:val="en-CA"/>
        </w:rPr>
        <w:t xml:space="preserve"> to fit a binomial distribution. </w:t>
      </w:r>
      <w:r w:rsidR="008E062D" w:rsidRPr="001C0EEC">
        <w:rPr>
          <w:rFonts w:cstheme="minorHAnsi"/>
          <w:sz w:val="24"/>
          <w:szCs w:val="24"/>
        </w:rPr>
        <w:t xml:space="preserve">To test whether species </w:t>
      </w:r>
      <w:r w:rsidR="00174B60">
        <w:rPr>
          <w:rFonts w:cstheme="minorHAnsi"/>
          <w:sz w:val="24"/>
          <w:szCs w:val="24"/>
        </w:rPr>
        <w:t>relative</w:t>
      </w:r>
      <w:r w:rsidR="00174B60" w:rsidRPr="001C0EEC">
        <w:rPr>
          <w:rFonts w:cstheme="minorHAnsi"/>
          <w:sz w:val="24"/>
          <w:szCs w:val="24"/>
        </w:rPr>
        <w:t xml:space="preserve"> </w:t>
      </w:r>
      <w:r w:rsidR="008E062D" w:rsidRPr="001C0EEC">
        <w:rPr>
          <w:rFonts w:cstheme="minorHAnsi"/>
          <w:sz w:val="24"/>
          <w:szCs w:val="24"/>
        </w:rPr>
        <w:t>abundance differed among disturbance recovery categories w</w:t>
      </w:r>
      <w:r w:rsidR="00BF5B6C" w:rsidRPr="001C0EEC">
        <w:rPr>
          <w:rFonts w:cstheme="minorHAnsi"/>
          <w:sz w:val="24"/>
          <w:szCs w:val="24"/>
        </w:rPr>
        <w:t xml:space="preserve">e used </w:t>
      </w:r>
      <w:r w:rsidR="00E90FEA">
        <w:rPr>
          <w:rFonts w:cstheme="minorHAnsi"/>
          <w:sz w:val="24"/>
          <w:szCs w:val="24"/>
        </w:rPr>
        <w:t xml:space="preserve">separate </w:t>
      </w:r>
      <w:r w:rsidR="00BF5B6C" w:rsidRPr="001C0EEC">
        <w:rPr>
          <w:rFonts w:cstheme="minorHAnsi"/>
          <w:sz w:val="24"/>
          <w:szCs w:val="24"/>
        </w:rPr>
        <w:t xml:space="preserve">generalized linear models </w:t>
      </w:r>
      <w:r w:rsidR="00E90FEA">
        <w:rPr>
          <w:rFonts w:cstheme="minorHAnsi"/>
          <w:sz w:val="24"/>
          <w:szCs w:val="24"/>
        </w:rPr>
        <w:t xml:space="preserve">for the above-ground vegetation and surface seed bank, each </w:t>
      </w:r>
      <w:r w:rsidR="00BF5B6C" w:rsidRPr="001C0EEC">
        <w:rPr>
          <w:rFonts w:cstheme="minorHAnsi"/>
          <w:sz w:val="24"/>
          <w:szCs w:val="24"/>
        </w:rPr>
        <w:t>with a binomial distributio</w:t>
      </w:r>
      <w:r w:rsidR="007928AB" w:rsidRPr="001C0EEC">
        <w:rPr>
          <w:rFonts w:cstheme="minorHAnsi"/>
          <w:sz w:val="24"/>
          <w:szCs w:val="24"/>
        </w:rPr>
        <w:t xml:space="preserve">n and </w:t>
      </w:r>
      <w:r w:rsidR="00412C49" w:rsidRPr="001C0EEC">
        <w:rPr>
          <w:rFonts w:cstheme="minorHAnsi"/>
          <w:sz w:val="24"/>
          <w:szCs w:val="24"/>
        </w:rPr>
        <w:t>logit link function</w:t>
      </w:r>
      <w:r w:rsidR="004870BC" w:rsidRPr="001C0EEC">
        <w:rPr>
          <w:rFonts w:cstheme="minorHAnsi"/>
          <w:sz w:val="24"/>
          <w:szCs w:val="24"/>
        </w:rPr>
        <w:t xml:space="preserve"> from the </w:t>
      </w:r>
      <w:commentRangeStart w:id="71"/>
      <w:r w:rsidR="004870BC" w:rsidRPr="001C0EEC">
        <w:rPr>
          <w:rFonts w:cstheme="minorHAnsi"/>
          <w:sz w:val="24"/>
          <w:szCs w:val="24"/>
        </w:rPr>
        <w:t>R</w:t>
      </w:r>
      <w:r w:rsidR="008E062D" w:rsidRPr="001C0EEC">
        <w:rPr>
          <w:rFonts w:cstheme="minorHAnsi"/>
          <w:sz w:val="24"/>
          <w:szCs w:val="24"/>
        </w:rPr>
        <w:t xml:space="preserve"> </w:t>
      </w:r>
      <w:r w:rsidR="00D934D9" w:rsidRPr="001C0EEC">
        <w:rPr>
          <w:rFonts w:cstheme="minorHAnsi"/>
          <w:sz w:val="24"/>
          <w:szCs w:val="24"/>
        </w:rPr>
        <w:t xml:space="preserve">stats </w:t>
      </w:r>
      <w:commentRangeEnd w:id="71"/>
      <w:r w:rsidR="00A94484">
        <w:rPr>
          <w:rStyle w:val="CommentReference"/>
        </w:rPr>
        <w:commentReference w:id="71"/>
      </w:r>
      <w:r w:rsidR="00D934D9" w:rsidRPr="001C0EEC">
        <w:rPr>
          <w:rFonts w:cstheme="minorHAnsi"/>
          <w:sz w:val="24"/>
          <w:szCs w:val="24"/>
        </w:rPr>
        <w:t>package</w:t>
      </w:r>
      <w:r w:rsidR="004870BC" w:rsidRPr="001C0EEC">
        <w:rPr>
          <w:rFonts w:cstheme="minorHAnsi"/>
          <w:sz w:val="24"/>
          <w:szCs w:val="24"/>
        </w:rPr>
        <w:t xml:space="preserve"> (R </w:t>
      </w:r>
      <w:r w:rsidR="005A356E" w:rsidRPr="001C0EEC">
        <w:rPr>
          <w:rFonts w:cstheme="minorHAnsi"/>
          <w:sz w:val="24"/>
          <w:szCs w:val="24"/>
        </w:rPr>
        <w:t>C</w:t>
      </w:r>
      <w:r w:rsidR="004870BC" w:rsidRPr="001C0EEC">
        <w:rPr>
          <w:rFonts w:cstheme="minorHAnsi"/>
          <w:sz w:val="24"/>
          <w:szCs w:val="24"/>
        </w:rPr>
        <w:t xml:space="preserve">ore </w:t>
      </w:r>
      <w:r w:rsidR="005A356E" w:rsidRPr="001C0EEC">
        <w:rPr>
          <w:rFonts w:cstheme="minorHAnsi"/>
          <w:sz w:val="24"/>
          <w:szCs w:val="24"/>
        </w:rPr>
        <w:t>T</w:t>
      </w:r>
      <w:r w:rsidR="004870BC" w:rsidRPr="001C0EEC">
        <w:rPr>
          <w:rFonts w:cstheme="minorHAnsi"/>
          <w:sz w:val="24"/>
          <w:szCs w:val="24"/>
        </w:rPr>
        <w:t>eam, 2022</w:t>
      </w:r>
      <w:r w:rsidR="00D934D9" w:rsidRPr="001C0EEC">
        <w:rPr>
          <w:rFonts w:cstheme="minorHAnsi"/>
          <w:sz w:val="24"/>
          <w:szCs w:val="24"/>
        </w:rPr>
        <w:t>)</w:t>
      </w:r>
      <w:r w:rsidR="004870BC" w:rsidRPr="001C0EEC">
        <w:rPr>
          <w:rFonts w:cstheme="minorHAnsi"/>
          <w:sz w:val="24"/>
          <w:szCs w:val="24"/>
        </w:rPr>
        <w:t xml:space="preserve">. </w:t>
      </w:r>
      <w:r w:rsidR="007928AB" w:rsidRPr="001C0EEC">
        <w:rPr>
          <w:rFonts w:cstheme="minorHAnsi"/>
          <w:sz w:val="24"/>
          <w:szCs w:val="24"/>
        </w:rPr>
        <w:t>Our response variable</w:t>
      </w:r>
      <w:r w:rsidR="00CA167A">
        <w:rPr>
          <w:rFonts w:cstheme="minorHAnsi"/>
          <w:sz w:val="24"/>
          <w:szCs w:val="24"/>
        </w:rPr>
        <w:t xml:space="preserve">, the </w:t>
      </w:r>
      <w:r w:rsidR="007928AB" w:rsidRPr="001C0EEC">
        <w:rPr>
          <w:rFonts w:cstheme="minorHAnsi"/>
          <w:sz w:val="24"/>
          <w:szCs w:val="24"/>
        </w:rPr>
        <w:t>proportion of graminoid abundance</w:t>
      </w:r>
      <w:r w:rsidR="00BF2D48">
        <w:rPr>
          <w:rFonts w:cstheme="minorHAnsi"/>
          <w:sz w:val="24"/>
          <w:szCs w:val="24"/>
        </w:rPr>
        <w:t xml:space="preserve"> in each sample of above-ground vegetation or the surface seed banks</w:t>
      </w:r>
      <w:r w:rsidR="00CA167A">
        <w:rPr>
          <w:rFonts w:cstheme="minorHAnsi"/>
          <w:sz w:val="24"/>
          <w:szCs w:val="24"/>
        </w:rPr>
        <w:t>,</w:t>
      </w:r>
      <w:r w:rsidR="007928AB" w:rsidRPr="001C0EEC">
        <w:rPr>
          <w:rFonts w:cstheme="minorHAnsi"/>
          <w:sz w:val="24"/>
          <w:szCs w:val="24"/>
        </w:rPr>
        <w:t xml:space="preserve"> </w:t>
      </w:r>
      <w:r w:rsidR="003F7510" w:rsidRPr="001C0EEC">
        <w:rPr>
          <w:rFonts w:cstheme="minorHAnsi"/>
          <w:sz w:val="24"/>
          <w:szCs w:val="24"/>
        </w:rPr>
        <w:t xml:space="preserve">was </w:t>
      </w:r>
      <w:r w:rsidR="00CA167A">
        <w:rPr>
          <w:rFonts w:cstheme="minorHAnsi"/>
          <w:sz w:val="24"/>
          <w:szCs w:val="24"/>
        </w:rPr>
        <w:t>fit against</w:t>
      </w:r>
      <w:r w:rsidR="0042382D" w:rsidRPr="001C0EEC">
        <w:rPr>
          <w:rFonts w:cstheme="minorHAnsi"/>
          <w:sz w:val="24"/>
          <w:szCs w:val="24"/>
        </w:rPr>
        <w:t xml:space="preserve"> each </w:t>
      </w:r>
      <w:r w:rsidR="00AE372C" w:rsidRPr="001C0EEC">
        <w:rPr>
          <w:rFonts w:cstheme="minorHAnsi"/>
          <w:sz w:val="24"/>
          <w:szCs w:val="24"/>
        </w:rPr>
        <w:t>disturbance category</w:t>
      </w:r>
      <w:r w:rsidR="00CA167A">
        <w:rPr>
          <w:rFonts w:cstheme="minorHAnsi"/>
          <w:sz w:val="24"/>
          <w:szCs w:val="24"/>
        </w:rPr>
        <w:t xml:space="preserve"> as the primary</w:t>
      </w:r>
      <w:r w:rsidR="00AE372C" w:rsidRPr="001C0EEC">
        <w:rPr>
          <w:rFonts w:cstheme="minorHAnsi"/>
          <w:sz w:val="24"/>
          <w:szCs w:val="24"/>
        </w:rPr>
        <w:t xml:space="preserve"> predictor, </w:t>
      </w:r>
      <w:r w:rsidR="00CA167A">
        <w:rPr>
          <w:rFonts w:cstheme="minorHAnsi"/>
          <w:sz w:val="24"/>
          <w:szCs w:val="24"/>
        </w:rPr>
        <w:t>with</w:t>
      </w:r>
      <w:r w:rsidR="00AE372C" w:rsidRPr="001C0EEC">
        <w:rPr>
          <w:rFonts w:cstheme="minorHAnsi"/>
          <w:sz w:val="24"/>
          <w:szCs w:val="24"/>
        </w:rPr>
        <w:t xml:space="preserve"> estuary location as a</w:t>
      </w:r>
      <w:r w:rsidR="00CA167A">
        <w:rPr>
          <w:rFonts w:cstheme="minorHAnsi"/>
          <w:sz w:val="24"/>
          <w:szCs w:val="24"/>
        </w:rPr>
        <w:t>n additional</w:t>
      </w:r>
      <w:r w:rsidR="00AE372C" w:rsidRPr="001C0EEC">
        <w:rPr>
          <w:rFonts w:cstheme="minorHAnsi"/>
          <w:sz w:val="24"/>
          <w:szCs w:val="24"/>
        </w:rPr>
        <w:t xml:space="preserve"> </w:t>
      </w:r>
      <w:r w:rsidR="00C33C1F" w:rsidRPr="001C0EEC">
        <w:rPr>
          <w:rFonts w:cstheme="minorHAnsi"/>
          <w:sz w:val="24"/>
          <w:szCs w:val="24"/>
        </w:rPr>
        <w:t>fixed effect</w:t>
      </w:r>
      <w:r w:rsidR="0037157D" w:rsidRPr="001C0EEC">
        <w:rPr>
          <w:rFonts w:cstheme="minorHAnsi"/>
          <w:sz w:val="24"/>
          <w:szCs w:val="24"/>
        </w:rPr>
        <w:t xml:space="preserve"> to test for</w:t>
      </w:r>
      <w:r w:rsidR="001075CD" w:rsidRPr="001C0EEC">
        <w:rPr>
          <w:rFonts w:cstheme="minorHAnsi"/>
          <w:sz w:val="24"/>
          <w:szCs w:val="24"/>
        </w:rPr>
        <w:t xml:space="preserve"> geographic</w:t>
      </w:r>
      <w:r w:rsidR="0037157D" w:rsidRPr="001C0EEC">
        <w:rPr>
          <w:rFonts w:cstheme="minorHAnsi"/>
          <w:sz w:val="24"/>
          <w:szCs w:val="24"/>
        </w:rPr>
        <w:t xml:space="preserve"> differences</w:t>
      </w:r>
      <w:r w:rsidR="00871DFD" w:rsidRPr="001C0EEC">
        <w:rPr>
          <w:rFonts w:cstheme="minorHAnsi"/>
          <w:sz w:val="24"/>
          <w:szCs w:val="24"/>
        </w:rPr>
        <w:t xml:space="preserve">. </w:t>
      </w:r>
      <w:r w:rsidR="007928AB" w:rsidRPr="001C0EEC">
        <w:rPr>
          <w:rFonts w:cstheme="minorHAnsi"/>
          <w:sz w:val="24"/>
          <w:szCs w:val="24"/>
        </w:rPr>
        <w:t xml:space="preserve"> </w:t>
      </w:r>
      <w:commentRangeStart w:id="72"/>
      <w:commentRangeStart w:id="73"/>
      <w:r w:rsidR="0037157D" w:rsidRPr="001C0EEC">
        <w:rPr>
          <w:rFonts w:cstheme="minorHAnsi"/>
          <w:sz w:val="24"/>
          <w:szCs w:val="24"/>
        </w:rPr>
        <w:t xml:space="preserve">We validated the models </w:t>
      </w:r>
      <w:r w:rsidR="00F36D96" w:rsidRPr="001C0EEC">
        <w:rPr>
          <w:rFonts w:cstheme="minorHAnsi"/>
          <w:sz w:val="24"/>
          <w:szCs w:val="24"/>
        </w:rPr>
        <w:t xml:space="preserve">by </w:t>
      </w:r>
      <w:r w:rsidR="005A356E" w:rsidRPr="001C0EEC">
        <w:rPr>
          <w:rFonts w:cstheme="minorHAnsi"/>
          <w:sz w:val="24"/>
          <w:szCs w:val="24"/>
        </w:rPr>
        <w:t>predicting</w:t>
      </w:r>
      <w:r w:rsidR="0078683C" w:rsidRPr="001C0EEC">
        <w:rPr>
          <w:rFonts w:cstheme="minorHAnsi"/>
          <w:sz w:val="24"/>
          <w:szCs w:val="24"/>
        </w:rPr>
        <w:t xml:space="preserve"> means and standard error for proportion of TPGs</w:t>
      </w:r>
      <w:r w:rsidR="00B43426" w:rsidRPr="001C0EEC">
        <w:rPr>
          <w:rFonts w:cstheme="minorHAnsi"/>
          <w:sz w:val="24"/>
          <w:szCs w:val="24"/>
        </w:rPr>
        <w:t xml:space="preserve"> </w:t>
      </w:r>
      <w:r w:rsidR="005A356E" w:rsidRPr="001C0EEC">
        <w:rPr>
          <w:rFonts w:cstheme="minorHAnsi"/>
          <w:sz w:val="24"/>
          <w:szCs w:val="24"/>
        </w:rPr>
        <w:t xml:space="preserve">(‘stats,’ R Core Team, 2022). </w:t>
      </w:r>
      <w:r w:rsidR="009A02B4" w:rsidRPr="001C0EEC">
        <w:rPr>
          <w:rFonts w:cstheme="minorHAnsi"/>
          <w:sz w:val="24"/>
          <w:szCs w:val="24"/>
        </w:rPr>
        <w:t xml:space="preserve"> </w:t>
      </w:r>
      <w:commentRangeEnd w:id="72"/>
      <w:r w:rsidR="00CA167A">
        <w:rPr>
          <w:rStyle w:val="CommentReference"/>
        </w:rPr>
        <w:commentReference w:id="72"/>
      </w:r>
      <w:commentRangeEnd w:id="73"/>
      <w:r w:rsidR="00567594">
        <w:rPr>
          <w:rStyle w:val="CommentReference"/>
        </w:rPr>
        <w:commentReference w:id="73"/>
      </w:r>
    </w:p>
    <w:p w14:paraId="1783A7EC" w14:textId="77777777" w:rsidR="00AE2E34" w:rsidRPr="001C0EEC" w:rsidRDefault="00AE2E34" w:rsidP="001C0EEC">
      <w:pPr>
        <w:rPr>
          <w:rFonts w:cstheme="minorHAnsi"/>
          <w:sz w:val="24"/>
          <w:szCs w:val="24"/>
        </w:rPr>
      </w:pPr>
    </w:p>
    <w:p w14:paraId="4934A448" w14:textId="77777777" w:rsidR="00DD601F" w:rsidRDefault="00DD601F">
      <w:pPr>
        <w:rPr>
          <w:rFonts w:eastAsia="Times New Roman" w:cstheme="minorHAnsi"/>
          <w:b/>
          <w:bCs/>
          <w:color w:val="2F5496" w:themeColor="accent1" w:themeShade="BF"/>
          <w:sz w:val="24"/>
          <w:szCs w:val="24"/>
        </w:rPr>
      </w:pPr>
      <w:r>
        <w:rPr>
          <w:rFonts w:eastAsia="Times New Roman" w:cstheme="minorHAnsi"/>
          <w:b/>
          <w:bCs/>
          <w:sz w:val="24"/>
          <w:szCs w:val="24"/>
        </w:rPr>
        <w:br w:type="page"/>
      </w:r>
    </w:p>
    <w:p w14:paraId="05DCBEDF" w14:textId="4E1CFD77" w:rsidR="001E61C3" w:rsidRPr="001C0EEC" w:rsidRDefault="001E61C3" w:rsidP="001C0EEC">
      <w:pPr>
        <w:pStyle w:val="Heading1"/>
        <w:rPr>
          <w:rFonts w:eastAsia="Times New Roman" w:cstheme="minorHAnsi"/>
          <w:b/>
          <w:bCs/>
          <w:sz w:val="24"/>
          <w:szCs w:val="24"/>
        </w:rPr>
      </w:pPr>
      <w:r w:rsidRPr="001C0EEC">
        <w:rPr>
          <w:rFonts w:asciiTheme="minorHAnsi" w:eastAsia="Times New Roman" w:hAnsiTheme="minorHAnsi" w:cstheme="minorHAnsi"/>
          <w:b/>
          <w:bCs/>
          <w:sz w:val="24"/>
          <w:szCs w:val="24"/>
        </w:rPr>
        <w:lastRenderedPageBreak/>
        <w:t>Results</w:t>
      </w:r>
    </w:p>
    <w:p w14:paraId="4748823E" w14:textId="5B8155D5"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t>Above-ground vegetation</w:t>
      </w:r>
    </w:p>
    <w:p w14:paraId="23E975BA" w14:textId="5F41AE24" w:rsidR="000F44AA" w:rsidRDefault="00112FBA">
      <w:pPr>
        <w:ind w:firstLine="720"/>
        <w:rPr>
          <w:rFonts w:cstheme="minorHAnsi"/>
          <w:sz w:val="24"/>
          <w:szCs w:val="24"/>
        </w:rPr>
      </w:pPr>
      <w:r>
        <w:rPr>
          <w:rFonts w:cstheme="minorHAnsi"/>
          <w:sz w:val="24"/>
          <w:szCs w:val="24"/>
        </w:rPr>
        <w:t>Native species richness was consistently greater than non-native richness across all disturbance categories, although the Little Qualicum River Estuary (LQRE) had the lowest mean native species richness in the Undisturbed and 10-year old exclosures (</w:t>
      </w:r>
      <w:commentRangeStart w:id="74"/>
      <w:r>
        <w:rPr>
          <w:rFonts w:cstheme="minorHAnsi"/>
          <w:sz w:val="24"/>
          <w:szCs w:val="24"/>
        </w:rPr>
        <w:fldChar w:fldCharType="begin"/>
      </w:r>
      <w:r>
        <w:rPr>
          <w:rFonts w:cstheme="minorHAnsi"/>
          <w:sz w:val="24"/>
          <w:szCs w:val="24"/>
        </w:rPr>
        <w:instrText xml:space="preserve"> REF _Ref128237364 \h </w:instrText>
      </w:r>
      <w:r>
        <w:rPr>
          <w:rFonts w:cstheme="minorHAnsi"/>
          <w:sz w:val="24"/>
          <w:szCs w:val="24"/>
        </w:rPr>
      </w:r>
      <w:r>
        <w:rPr>
          <w:rFonts w:cstheme="minorHAnsi"/>
          <w:sz w:val="24"/>
          <w:szCs w:val="24"/>
        </w:rPr>
        <w:fldChar w:fldCharType="separate"/>
      </w:r>
      <w:r>
        <w:t xml:space="preserve">Figure </w:t>
      </w:r>
      <w:r>
        <w:rPr>
          <w:noProof/>
        </w:rPr>
        <w:t>3</w:t>
      </w:r>
      <w:r>
        <w:rPr>
          <w:rFonts w:cstheme="minorHAnsi"/>
          <w:sz w:val="24"/>
          <w:szCs w:val="24"/>
        </w:rPr>
        <w:fldChar w:fldCharType="end"/>
      </w:r>
      <w:commentRangeEnd w:id="74"/>
      <w:r w:rsidR="00A94484">
        <w:rPr>
          <w:rStyle w:val="CommentReference"/>
        </w:rPr>
        <w:commentReference w:id="74"/>
      </w:r>
      <w:r>
        <w:rPr>
          <w:rFonts w:cstheme="minorHAnsi"/>
          <w:sz w:val="24"/>
          <w:szCs w:val="24"/>
        </w:rPr>
        <w:t xml:space="preserve">).  </w:t>
      </w:r>
      <w:r w:rsidR="00581E0C" w:rsidRPr="001C0EEC">
        <w:rPr>
          <w:rFonts w:cstheme="minorHAnsi"/>
          <w:sz w:val="24"/>
          <w:szCs w:val="24"/>
        </w:rPr>
        <w:t>We found</w:t>
      </w:r>
      <w:r w:rsidR="002C0CA4" w:rsidRPr="001C0EEC">
        <w:rPr>
          <w:rFonts w:cstheme="minorHAnsi"/>
          <w:sz w:val="24"/>
          <w:szCs w:val="24"/>
        </w:rPr>
        <w:t xml:space="preserve"> </w:t>
      </w:r>
      <w:r w:rsidR="00581E0C" w:rsidRPr="001C0EEC">
        <w:rPr>
          <w:rFonts w:cstheme="minorHAnsi"/>
          <w:sz w:val="24"/>
          <w:szCs w:val="24"/>
        </w:rPr>
        <w:t xml:space="preserve">that </w:t>
      </w:r>
      <w:r w:rsidR="00110DBE">
        <w:rPr>
          <w:rFonts w:cstheme="minorHAnsi"/>
          <w:sz w:val="24"/>
          <w:szCs w:val="24"/>
        </w:rPr>
        <w:t>cover abundance of the</w:t>
      </w:r>
      <w:r w:rsidR="00581E0C" w:rsidRPr="001C0EEC">
        <w:rPr>
          <w:rFonts w:cstheme="minorHAnsi"/>
          <w:sz w:val="24"/>
          <w:szCs w:val="24"/>
        </w:rPr>
        <w:t xml:space="preserve"> dominant group of tall, perennial graminoids (TPGs) </w:t>
      </w:r>
      <w:r w:rsidR="00110DBE">
        <w:rPr>
          <w:rFonts w:cstheme="minorHAnsi"/>
          <w:sz w:val="24"/>
          <w:szCs w:val="24"/>
        </w:rPr>
        <w:t xml:space="preserve">was </w:t>
      </w:r>
      <w:proofErr w:type="gramStart"/>
      <w:r w:rsidR="00110DBE">
        <w:rPr>
          <w:rFonts w:cstheme="minorHAnsi"/>
          <w:sz w:val="24"/>
          <w:szCs w:val="24"/>
        </w:rPr>
        <w:t>similar</w:t>
      </w:r>
      <w:r w:rsidR="008E5F98" w:rsidRPr="001C0EEC">
        <w:rPr>
          <w:rFonts w:cstheme="minorHAnsi"/>
          <w:sz w:val="24"/>
          <w:szCs w:val="24"/>
        </w:rPr>
        <w:t xml:space="preserve"> to</w:t>
      </w:r>
      <w:proofErr w:type="gramEnd"/>
      <w:r w:rsidR="008E5F98" w:rsidRPr="001C0EEC">
        <w:rPr>
          <w:rFonts w:cstheme="minorHAnsi"/>
          <w:sz w:val="24"/>
          <w:szCs w:val="24"/>
        </w:rPr>
        <w:t xml:space="preserve"> </w:t>
      </w:r>
      <w:r w:rsidR="00110DBE">
        <w:rPr>
          <w:rFonts w:cstheme="minorHAnsi"/>
          <w:sz w:val="24"/>
          <w:szCs w:val="24"/>
        </w:rPr>
        <w:t>U</w:t>
      </w:r>
      <w:r w:rsidR="00464042" w:rsidRPr="001C0EEC">
        <w:rPr>
          <w:rFonts w:cstheme="minorHAnsi"/>
          <w:sz w:val="24"/>
          <w:szCs w:val="24"/>
        </w:rPr>
        <w:t>ndisturbed</w:t>
      </w:r>
      <w:r w:rsidR="008E5F98" w:rsidRPr="001C0EEC">
        <w:rPr>
          <w:rFonts w:cstheme="minorHAnsi"/>
          <w:sz w:val="24"/>
          <w:szCs w:val="24"/>
        </w:rPr>
        <w:t xml:space="preserve"> sites</w:t>
      </w:r>
      <w:r w:rsidR="00581E0C" w:rsidRPr="001C0EEC">
        <w:rPr>
          <w:rFonts w:cstheme="minorHAnsi"/>
          <w:sz w:val="24"/>
          <w:szCs w:val="24"/>
        </w:rPr>
        <w:t xml:space="preserve"> after grazing exclusion, however compositional abundance </w:t>
      </w:r>
      <w:r w:rsidR="0034006D" w:rsidRPr="001C0EEC">
        <w:rPr>
          <w:rFonts w:cstheme="minorHAnsi"/>
          <w:sz w:val="24"/>
          <w:szCs w:val="24"/>
        </w:rPr>
        <w:t>became dominated</w:t>
      </w:r>
      <w:r w:rsidR="00581E0C" w:rsidRPr="001C0EEC">
        <w:rPr>
          <w:rFonts w:cstheme="minorHAnsi"/>
          <w:sz w:val="24"/>
          <w:szCs w:val="24"/>
        </w:rPr>
        <w:t xml:space="preserve"> by non-native, invasive </w:t>
      </w:r>
      <w:r w:rsidR="00FB5497" w:rsidRPr="001C0EEC">
        <w:rPr>
          <w:rFonts w:cstheme="minorHAnsi"/>
          <w:sz w:val="24"/>
          <w:szCs w:val="24"/>
        </w:rPr>
        <w:t>species</w:t>
      </w:r>
      <w:r w:rsidR="0034006D" w:rsidRPr="001C0EEC">
        <w:rPr>
          <w:rFonts w:cstheme="minorHAnsi"/>
          <w:sz w:val="24"/>
          <w:szCs w:val="24"/>
        </w:rPr>
        <w:t xml:space="preserve"> in </w:t>
      </w:r>
      <w:r w:rsidR="00110DBE">
        <w:rPr>
          <w:rFonts w:cstheme="minorHAnsi"/>
          <w:sz w:val="24"/>
          <w:szCs w:val="24"/>
        </w:rPr>
        <w:t>the 10-year old</w:t>
      </w:r>
      <w:r w:rsidR="0034006D" w:rsidRPr="001C0EEC">
        <w:rPr>
          <w:rFonts w:cstheme="minorHAnsi"/>
          <w:sz w:val="24"/>
          <w:szCs w:val="24"/>
        </w:rPr>
        <w:t xml:space="preserve"> exclosure sites</w:t>
      </w:r>
      <w:r w:rsidR="009C70A3" w:rsidRPr="001C0EEC">
        <w:rPr>
          <w:rFonts w:cstheme="minorHAnsi"/>
          <w:sz w:val="24"/>
          <w:szCs w:val="24"/>
        </w:rPr>
        <w:t xml:space="preserve"> (</w:t>
      </w:r>
      <w:r w:rsidR="00370C6E">
        <w:rPr>
          <w:rFonts w:cstheme="minorHAnsi"/>
          <w:sz w:val="24"/>
          <w:szCs w:val="24"/>
          <w:highlight w:val="lightGray"/>
        </w:rPr>
        <w:fldChar w:fldCharType="begin"/>
      </w:r>
      <w:r w:rsidR="00370C6E">
        <w:rPr>
          <w:rFonts w:cstheme="minorHAnsi"/>
          <w:sz w:val="24"/>
          <w:szCs w:val="24"/>
          <w:highlight w:val="lightGray"/>
        </w:rPr>
        <w:instrText xml:space="preserve"> REF _Ref112945173 \h </w:instrText>
      </w:r>
      <w:r w:rsidR="00370C6E">
        <w:rPr>
          <w:rFonts w:cstheme="minorHAnsi"/>
          <w:sz w:val="24"/>
          <w:szCs w:val="24"/>
          <w:highlight w:val="lightGray"/>
        </w:rPr>
      </w:r>
      <w:r w:rsidR="00370C6E">
        <w:rPr>
          <w:rFonts w:cstheme="minorHAnsi"/>
          <w:sz w:val="24"/>
          <w:szCs w:val="24"/>
          <w:highlight w:val="lightGray"/>
        </w:rPr>
        <w:fldChar w:fldCharType="separate"/>
      </w:r>
      <w:r w:rsidR="00223C80" w:rsidRPr="001C0EEC">
        <w:rPr>
          <w:rFonts w:cstheme="minorHAnsi"/>
          <w:sz w:val="24"/>
          <w:szCs w:val="24"/>
        </w:rPr>
        <w:t xml:space="preserve">Figure </w:t>
      </w:r>
      <w:r w:rsidR="00223C80">
        <w:rPr>
          <w:rFonts w:cstheme="minorHAnsi"/>
          <w:noProof/>
          <w:sz w:val="24"/>
          <w:szCs w:val="24"/>
        </w:rPr>
        <w:t>4</w:t>
      </w:r>
      <w:r w:rsidR="00370C6E">
        <w:rPr>
          <w:rFonts w:cstheme="minorHAnsi"/>
          <w:sz w:val="24"/>
          <w:szCs w:val="24"/>
          <w:highlight w:val="lightGray"/>
        </w:rPr>
        <w:fldChar w:fldCharType="end"/>
      </w:r>
      <w:r w:rsidR="009C70A3" w:rsidRPr="001C0EEC">
        <w:rPr>
          <w:rFonts w:cstheme="minorHAnsi"/>
          <w:sz w:val="24"/>
          <w:szCs w:val="24"/>
        </w:rPr>
        <w:t>)</w:t>
      </w:r>
      <w:r w:rsidR="00FB5497" w:rsidRPr="001C0EEC">
        <w:rPr>
          <w:rFonts w:cstheme="minorHAnsi"/>
          <w:sz w:val="24"/>
          <w:szCs w:val="24"/>
        </w:rPr>
        <w:t xml:space="preserve">. </w:t>
      </w:r>
      <w:r w:rsidR="000C3FB9" w:rsidRPr="001C0EEC">
        <w:rPr>
          <w:rFonts w:cstheme="minorHAnsi"/>
          <w:sz w:val="24"/>
          <w:szCs w:val="24"/>
        </w:rPr>
        <w:t>Dominant species were often the same as those identified by indicator species analysis</w:t>
      </w:r>
      <w:r w:rsidR="00253821">
        <w:rPr>
          <w:rFonts w:cstheme="minorHAnsi"/>
          <w:sz w:val="24"/>
          <w:szCs w:val="24"/>
        </w:rPr>
        <w:t xml:space="preserve"> (</w:t>
      </w:r>
      <w:r w:rsidR="00253821">
        <w:rPr>
          <w:rFonts w:cstheme="minorHAnsi"/>
          <w:sz w:val="24"/>
          <w:szCs w:val="24"/>
        </w:rPr>
        <w:fldChar w:fldCharType="begin"/>
      </w:r>
      <w:r w:rsidR="00253821">
        <w:rPr>
          <w:rFonts w:cstheme="minorHAnsi"/>
          <w:sz w:val="24"/>
          <w:szCs w:val="24"/>
        </w:rPr>
        <w:instrText xml:space="preserve"> REF _Ref132032693 \h </w:instrText>
      </w:r>
      <w:r w:rsidR="00253821">
        <w:rPr>
          <w:rFonts w:cstheme="minorHAnsi"/>
          <w:sz w:val="24"/>
          <w:szCs w:val="24"/>
        </w:rPr>
      </w:r>
      <w:r w:rsidR="00253821">
        <w:rPr>
          <w:rFonts w:cstheme="minorHAnsi"/>
          <w:sz w:val="24"/>
          <w:szCs w:val="24"/>
        </w:rPr>
        <w:fldChar w:fldCharType="separate"/>
      </w:r>
      <w:r w:rsidR="00253821" w:rsidRPr="001C0EEC">
        <w:rPr>
          <w:rFonts w:cstheme="minorHAnsi"/>
          <w:sz w:val="24"/>
          <w:szCs w:val="24"/>
        </w:rPr>
        <w:t xml:space="preserve">Table </w:t>
      </w:r>
      <w:r w:rsidR="00253821">
        <w:rPr>
          <w:rFonts w:cstheme="minorHAnsi"/>
          <w:noProof/>
          <w:sz w:val="24"/>
          <w:szCs w:val="24"/>
        </w:rPr>
        <w:t>2</w:t>
      </w:r>
      <w:r w:rsidR="00253821">
        <w:rPr>
          <w:rFonts w:cstheme="minorHAnsi"/>
          <w:sz w:val="24"/>
          <w:szCs w:val="24"/>
        </w:rPr>
        <w:fldChar w:fldCharType="end"/>
      </w:r>
      <w:r w:rsidR="00253821">
        <w:rPr>
          <w:rFonts w:cstheme="minorHAnsi"/>
          <w:sz w:val="24"/>
          <w:szCs w:val="24"/>
        </w:rPr>
        <w:t>)</w:t>
      </w:r>
      <w:r w:rsidR="000C3FB9" w:rsidRPr="001C0EEC">
        <w:rPr>
          <w:rFonts w:cstheme="minorHAnsi"/>
          <w:sz w:val="24"/>
          <w:szCs w:val="24"/>
        </w:rPr>
        <w:t xml:space="preserve"> in each disturbance </w:t>
      </w:r>
      <w:r w:rsidR="000F44AA" w:rsidRPr="001C0EEC">
        <w:rPr>
          <w:rFonts w:cstheme="minorHAnsi"/>
          <w:sz w:val="24"/>
          <w:szCs w:val="24"/>
        </w:rPr>
        <w:t>category</w:t>
      </w:r>
      <w:r w:rsidR="00495F0D">
        <w:rPr>
          <w:rFonts w:cstheme="minorHAnsi"/>
          <w:sz w:val="24"/>
          <w:szCs w:val="24"/>
        </w:rPr>
        <w:t xml:space="preserve">, </w:t>
      </w:r>
      <w:r w:rsidR="002C5BE2">
        <w:rPr>
          <w:rFonts w:cstheme="minorHAnsi"/>
          <w:sz w:val="24"/>
          <w:szCs w:val="24"/>
        </w:rPr>
        <w:t>although indicator species were not always dominant</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_Ref127953458 \h </w:instrText>
      </w:r>
      <w:r>
        <w:rPr>
          <w:rFonts w:cstheme="minorHAnsi"/>
          <w:sz w:val="24"/>
          <w:szCs w:val="24"/>
        </w:rPr>
      </w:r>
      <w:r>
        <w:rPr>
          <w:rFonts w:cstheme="minorHAnsi"/>
          <w:sz w:val="24"/>
          <w:szCs w:val="24"/>
        </w:rPr>
        <w:fldChar w:fldCharType="separate"/>
      </w:r>
      <w:r w:rsidRPr="001C0EEC">
        <w:rPr>
          <w:rFonts w:cstheme="minorHAnsi"/>
          <w:sz w:val="24"/>
          <w:szCs w:val="24"/>
        </w:rPr>
        <w:t xml:space="preserve">Figure </w:t>
      </w:r>
      <w:r>
        <w:rPr>
          <w:rFonts w:cstheme="minorHAnsi"/>
          <w:noProof/>
          <w:sz w:val="24"/>
          <w:szCs w:val="24"/>
        </w:rPr>
        <w:t>5</w:t>
      </w:r>
      <w:r>
        <w:rPr>
          <w:rFonts w:cstheme="minorHAnsi"/>
          <w:sz w:val="24"/>
          <w:szCs w:val="24"/>
        </w:rPr>
        <w:fldChar w:fldCharType="end"/>
      </w:r>
      <w:r>
        <w:rPr>
          <w:rFonts w:cstheme="minorHAnsi"/>
          <w:sz w:val="24"/>
          <w:szCs w:val="24"/>
        </w:rPr>
        <w:t>)</w:t>
      </w:r>
      <w:r w:rsidR="000F44AA" w:rsidRPr="001C0EEC">
        <w:rPr>
          <w:rFonts w:cstheme="minorHAnsi"/>
          <w:sz w:val="24"/>
          <w:szCs w:val="24"/>
        </w:rPr>
        <w:t xml:space="preserve">. </w:t>
      </w:r>
    </w:p>
    <w:p w14:paraId="41E36025" w14:textId="53987449" w:rsidR="00791B74" w:rsidRDefault="004B344D" w:rsidP="0036026B">
      <w:pPr>
        <w:ind w:firstLine="720"/>
        <w:rPr>
          <w:rFonts w:cstheme="minorHAnsi"/>
          <w:sz w:val="24"/>
          <w:szCs w:val="24"/>
        </w:rPr>
      </w:pPr>
      <w:r w:rsidRPr="001C0EEC">
        <w:rPr>
          <w:rFonts w:cstheme="minorHAnsi"/>
          <w:sz w:val="24"/>
          <w:szCs w:val="24"/>
        </w:rPr>
        <w:t>Undisturbed sites in both estuaries</w:t>
      </w:r>
      <w:r w:rsidR="00FF13CA">
        <w:rPr>
          <w:rFonts w:cstheme="minorHAnsi"/>
          <w:sz w:val="24"/>
          <w:szCs w:val="24"/>
        </w:rPr>
        <w:t xml:space="preserve"> (n = 8)</w:t>
      </w:r>
      <w:r w:rsidR="006106A3">
        <w:rPr>
          <w:rFonts w:cstheme="minorHAnsi"/>
          <w:sz w:val="24"/>
          <w:szCs w:val="24"/>
        </w:rPr>
        <w:t xml:space="preserve"> were </w:t>
      </w:r>
      <w:commentRangeStart w:id="75"/>
      <w:r w:rsidR="006106A3">
        <w:rPr>
          <w:rFonts w:cstheme="minorHAnsi"/>
          <w:sz w:val="24"/>
          <w:szCs w:val="24"/>
        </w:rPr>
        <w:t xml:space="preserve">dominated </w:t>
      </w:r>
      <w:commentRangeEnd w:id="75"/>
      <w:r w:rsidR="00A94484">
        <w:rPr>
          <w:rStyle w:val="CommentReference"/>
        </w:rPr>
        <w:commentReference w:id="75"/>
      </w:r>
      <w:r w:rsidR="006106A3">
        <w:rPr>
          <w:rFonts w:cstheme="minorHAnsi"/>
          <w:sz w:val="24"/>
          <w:szCs w:val="24"/>
        </w:rPr>
        <w:t xml:space="preserve">by </w:t>
      </w:r>
      <w:r w:rsidRPr="001C0EEC">
        <w:rPr>
          <w:rFonts w:cstheme="minorHAnsi"/>
          <w:sz w:val="24"/>
          <w:szCs w:val="24"/>
        </w:rPr>
        <w:t xml:space="preserve">several TPGs (non-native </w:t>
      </w:r>
      <w:r w:rsidRPr="001C0EEC">
        <w:rPr>
          <w:rFonts w:cstheme="minorHAnsi"/>
          <w:i/>
          <w:iCs/>
          <w:sz w:val="24"/>
          <w:szCs w:val="24"/>
        </w:rPr>
        <w:t>Agrostis stolonifera</w:t>
      </w:r>
      <w:r w:rsidRPr="001C0EEC">
        <w:rPr>
          <w:rFonts w:cstheme="minorHAnsi"/>
          <w:sz w:val="24"/>
          <w:szCs w:val="24"/>
        </w:rPr>
        <w:t xml:space="preserve">, and native species </w:t>
      </w:r>
      <w:r>
        <w:rPr>
          <w:rFonts w:cstheme="minorHAnsi"/>
          <w:i/>
          <w:iCs/>
          <w:sz w:val="24"/>
          <w:szCs w:val="24"/>
        </w:rPr>
        <w:t>C</w:t>
      </w:r>
      <w:r w:rsidR="00867E8C">
        <w:rPr>
          <w:rFonts w:cstheme="minorHAnsi"/>
          <w:i/>
          <w:iCs/>
          <w:sz w:val="24"/>
          <w:szCs w:val="24"/>
        </w:rPr>
        <w:t>arex</w:t>
      </w:r>
      <w:r w:rsidRPr="001C0EEC">
        <w:rPr>
          <w:rFonts w:cstheme="minorHAnsi"/>
          <w:i/>
          <w:iCs/>
          <w:sz w:val="24"/>
          <w:szCs w:val="24"/>
        </w:rPr>
        <w:t xml:space="preserve"> lyngbyei</w:t>
      </w:r>
      <w:r w:rsidRPr="001C0EEC">
        <w:rPr>
          <w:rFonts w:cstheme="minorHAnsi"/>
          <w:sz w:val="24"/>
          <w:szCs w:val="24"/>
        </w:rPr>
        <w:t xml:space="preserve"> and </w:t>
      </w:r>
      <w:r w:rsidRPr="001C0EEC">
        <w:rPr>
          <w:rFonts w:cstheme="minorHAnsi"/>
          <w:i/>
          <w:iCs/>
          <w:sz w:val="24"/>
          <w:szCs w:val="24"/>
        </w:rPr>
        <w:t>Juncus balticus</w:t>
      </w:r>
      <w:r w:rsidRPr="001C0EEC">
        <w:rPr>
          <w:rFonts w:cstheme="minorHAnsi"/>
          <w:sz w:val="24"/>
          <w:szCs w:val="24"/>
        </w:rPr>
        <w:t>)</w:t>
      </w:r>
      <w:r w:rsidR="00F73671">
        <w:rPr>
          <w:rFonts w:cstheme="minorHAnsi"/>
          <w:sz w:val="24"/>
          <w:szCs w:val="24"/>
        </w:rPr>
        <w:t>,</w:t>
      </w:r>
      <w:r w:rsidRPr="001C0EEC">
        <w:rPr>
          <w:rFonts w:cstheme="minorHAnsi"/>
          <w:sz w:val="24"/>
          <w:szCs w:val="24"/>
        </w:rPr>
        <w:t xml:space="preserve"> in addition to native broadleaf flowering species </w:t>
      </w:r>
      <w:r w:rsidRPr="001C0EEC">
        <w:rPr>
          <w:rFonts w:cstheme="minorHAnsi"/>
          <w:i/>
          <w:iCs/>
          <w:sz w:val="24"/>
          <w:szCs w:val="24"/>
        </w:rPr>
        <w:t>Potentilla pacifica</w:t>
      </w:r>
      <w:r w:rsidRPr="001C0EEC">
        <w:rPr>
          <w:rFonts w:cstheme="minorHAnsi"/>
          <w:sz w:val="24"/>
          <w:szCs w:val="24"/>
        </w:rPr>
        <w:t xml:space="preserve"> in LQRE, and </w:t>
      </w:r>
      <w:r w:rsidRPr="001C0EEC">
        <w:rPr>
          <w:rFonts w:cstheme="minorHAnsi"/>
          <w:i/>
          <w:iCs/>
          <w:sz w:val="24"/>
          <w:szCs w:val="24"/>
        </w:rPr>
        <w:t>Symphyotrichum subspicatum</w:t>
      </w:r>
      <w:r w:rsidRPr="001C0EEC">
        <w:rPr>
          <w:rFonts w:cstheme="minorHAnsi"/>
          <w:sz w:val="24"/>
          <w:szCs w:val="24"/>
        </w:rPr>
        <w:t xml:space="preserve"> in both estuaries (</w:t>
      </w:r>
      <w:r w:rsidRPr="001C0EEC">
        <w:rPr>
          <w:rFonts w:cstheme="minorHAnsi"/>
          <w:sz w:val="24"/>
          <w:szCs w:val="24"/>
        </w:rPr>
        <w:fldChar w:fldCharType="begin"/>
      </w:r>
      <w:r w:rsidRPr="001C0EEC">
        <w:rPr>
          <w:rFonts w:cstheme="minorHAnsi"/>
          <w:sz w:val="24"/>
          <w:szCs w:val="24"/>
        </w:rPr>
        <w:instrText xml:space="preserve"> REF _Ref127953458 \h </w:instrText>
      </w:r>
      <w:r w:rsidRPr="001C0EEC">
        <w:rPr>
          <w:rFonts w:cstheme="minorHAnsi"/>
          <w:sz w:val="24"/>
          <w:szCs w:val="24"/>
        </w:rPr>
      </w:r>
      <w:r w:rsidRPr="001C0EEC">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Pr="001C0EEC">
        <w:rPr>
          <w:rFonts w:cstheme="minorHAnsi"/>
          <w:sz w:val="24"/>
          <w:szCs w:val="24"/>
        </w:rPr>
        <w:fldChar w:fldCharType="end"/>
      </w:r>
      <w:r w:rsidRPr="001C0EEC">
        <w:rPr>
          <w:rFonts w:cstheme="minorHAnsi"/>
          <w:sz w:val="24"/>
          <w:szCs w:val="24"/>
        </w:rPr>
        <w:t xml:space="preserve">).  The 10-year old exclosures in LQRE </w:t>
      </w:r>
      <w:r w:rsidR="00FF13CA">
        <w:rPr>
          <w:rFonts w:cstheme="minorHAnsi"/>
          <w:sz w:val="24"/>
          <w:szCs w:val="24"/>
        </w:rPr>
        <w:t xml:space="preserve">(n = 4) </w:t>
      </w:r>
      <w:r w:rsidRPr="001C0EEC">
        <w:rPr>
          <w:rFonts w:cstheme="minorHAnsi"/>
          <w:sz w:val="24"/>
          <w:szCs w:val="24"/>
        </w:rPr>
        <w:t xml:space="preserve">shared similar dominant species, however non-native </w:t>
      </w:r>
      <w:r w:rsidRPr="001C0EEC">
        <w:rPr>
          <w:rFonts w:cstheme="minorHAnsi"/>
          <w:i/>
          <w:iCs/>
          <w:sz w:val="24"/>
          <w:szCs w:val="24"/>
        </w:rPr>
        <w:t>A. stolonifera</w:t>
      </w:r>
      <w:r w:rsidRPr="001C0EEC">
        <w:rPr>
          <w:rFonts w:cstheme="minorHAnsi"/>
          <w:sz w:val="24"/>
          <w:szCs w:val="24"/>
        </w:rPr>
        <w:t xml:space="preserve"> had greater abundance than native </w:t>
      </w:r>
      <w:r w:rsidRPr="001C0EEC">
        <w:rPr>
          <w:rFonts w:cstheme="minorHAnsi"/>
          <w:i/>
          <w:iCs/>
          <w:sz w:val="24"/>
          <w:szCs w:val="24"/>
        </w:rPr>
        <w:t>C. lyngbyei</w:t>
      </w:r>
      <w:r w:rsidRPr="001C0EEC">
        <w:rPr>
          <w:rFonts w:cstheme="minorHAnsi"/>
          <w:sz w:val="24"/>
          <w:szCs w:val="24"/>
        </w:rPr>
        <w:t xml:space="preserve">; native TPG </w:t>
      </w:r>
      <w:r w:rsidRPr="001C0EEC">
        <w:rPr>
          <w:rFonts w:cstheme="minorHAnsi"/>
          <w:i/>
          <w:iCs/>
          <w:sz w:val="24"/>
          <w:szCs w:val="24"/>
        </w:rPr>
        <w:t>Juncus balticus</w:t>
      </w:r>
      <w:r w:rsidRPr="001C0EEC">
        <w:rPr>
          <w:rFonts w:cstheme="minorHAnsi"/>
          <w:sz w:val="24"/>
          <w:szCs w:val="24"/>
        </w:rPr>
        <w:t xml:space="preserve"> was not dominant, and </w:t>
      </w:r>
      <w:r w:rsidRPr="001C0EEC">
        <w:rPr>
          <w:rFonts w:cstheme="minorHAnsi"/>
          <w:i/>
          <w:iCs/>
          <w:sz w:val="24"/>
          <w:szCs w:val="24"/>
        </w:rPr>
        <w:t>S. subspicatum</w:t>
      </w:r>
      <w:r w:rsidRPr="001C0EEC">
        <w:rPr>
          <w:rFonts w:cstheme="minorHAnsi"/>
          <w:sz w:val="24"/>
          <w:szCs w:val="24"/>
        </w:rPr>
        <w:t xml:space="preserve"> was not prese</w:t>
      </w:r>
      <w:r w:rsidRPr="007113B4">
        <w:rPr>
          <w:rFonts w:cstheme="minorHAnsi"/>
          <w:sz w:val="24"/>
          <w:szCs w:val="24"/>
        </w:rPr>
        <w:t xml:space="preserve">nt. </w:t>
      </w:r>
      <w:r w:rsidR="0008769E" w:rsidRPr="007113B4">
        <w:rPr>
          <w:rFonts w:cstheme="minorHAnsi"/>
          <w:sz w:val="24"/>
          <w:szCs w:val="24"/>
        </w:rPr>
        <w:t xml:space="preserve"> Indicator species analysis identified non-native</w:t>
      </w:r>
      <w:r w:rsidR="0059607D" w:rsidRPr="007113B4">
        <w:rPr>
          <w:rFonts w:cstheme="minorHAnsi"/>
          <w:sz w:val="24"/>
          <w:szCs w:val="24"/>
        </w:rPr>
        <w:t xml:space="preserve"> graminoid</w:t>
      </w:r>
      <w:r w:rsidR="0008769E" w:rsidRPr="007113B4">
        <w:rPr>
          <w:rFonts w:cstheme="minorHAnsi"/>
          <w:sz w:val="24"/>
          <w:szCs w:val="24"/>
        </w:rPr>
        <w:t xml:space="preserve"> </w:t>
      </w:r>
      <w:r w:rsidR="0008769E" w:rsidRPr="007113B4">
        <w:rPr>
          <w:rFonts w:cstheme="minorHAnsi"/>
          <w:i/>
          <w:iCs/>
          <w:sz w:val="24"/>
          <w:szCs w:val="24"/>
        </w:rPr>
        <w:t>A. stolonifera</w:t>
      </w:r>
      <w:r w:rsidR="0008769E" w:rsidRPr="007113B4">
        <w:rPr>
          <w:rFonts w:cstheme="minorHAnsi"/>
          <w:sz w:val="24"/>
          <w:szCs w:val="24"/>
        </w:rPr>
        <w:t xml:space="preserve"> </w:t>
      </w:r>
      <w:r w:rsidR="0059607D" w:rsidRPr="007113B4">
        <w:rPr>
          <w:rFonts w:cstheme="minorHAnsi"/>
          <w:sz w:val="24"/>
          <w:szCs w:val="24"/>
        </w:rPr>
        <w:t xml:space="preserve">and native forb </w:t>
      </w:r>
      <w:r w:rsidR="0059607D" w:rsidRPr="007113B4">
        <w:rPr>
          <w:rFonts w:cstheme="minorHAnsi"/>
          <w:i/>
          <w:iCs/>
          <w:sz w:val="24"/>
          <w:szCs w:val="24"/>
        </w:rPr>
        <w:t>P. pacifica</w:t>
      </w:r>
      <w:r w:rsidR="0059607D" w:rsidRPr="007113B4">
        <w:rPr>
          <w:rFonts w:cstheme="minorHAnsi"/>
          <w:sz w:val="24"/>
          <w:szCs w:val="24"/>
        </w:rPr>
        <w:t xml:space="preserve"> </w:t>
      </w:r>
      <w:r w:rsidR="0008769E" w:rsidRPr="007113B4">
        <w:rPr>
          <w:rFonts w:cstheme="minorHAnsi"/>
          <w:sz w:val="24"/>
          <w:szCs w:val="24"/>
        </w:rPr>
        <w:t>as significantly characterizing the 10-year old exclosures,</w:t>
      </w:r>
      <w:r w:rsidR="00B80B3B" w:rsidRPr="007113B4">
        <w:rPr>
          <w:rFonts w:cstheme="minorHAnsi"/>
          <w:sz w:val="24"/>
          <w:szCs w:val="24"/>
        </w:rPr>
        <w:t xml:space="preserve"> while Undisturbed sites included two native graminoids and one forb (</w:t>
      </w:r>
      <w:r w:rsidR="00B80B3B" w:rsidRPr="007113B4">
        <w:rPr>
          <w:rFonts w:cstheme="minorHAnsi"/>
          <w:i/>
          <w:iCs/>
          <w:sz w:val="24"/>
          <w:szCs w:val="24"/>
        </w:rPr>
        <w:t>J. balticus</w:t>
      </w:r>
      <w:r w:rsidR="00B80B3B" w:rsidRPr="007113B4">
        <w:rPr>
          <w:rFonts w:cstheme="minorHAnsi"/>
          <w:sz w:val="24"/>
          <w:szCs w:val="24"/>
        </w:rPr>
        <w:t xml:space="preserve">, </w:t>
      </w:r>
      <w:r w:rsidR="00B80B3B" w:rsidRPr="007113B4">
        <w:rPr>
          <w:rFonts w:cstheme="minorHAnsi"/>
          <w:i/>
          <w:iCs/>
          <w:sz w:val="24"/>
          <w:szCs w:val="24"/>
        </w:rPr>
        <w:t>C. lyngbyei</w:t>
      </w:r>
      <w:r w:rsidR="00B80B3B" w:rsidRPr="007113B4">
        <w:rPr>
          <w:rFonts w:cstheme="minorHAnsi"/>
          <w:sz w:val="24"/>
          <w:szCs w:val="24"/>
        </w:rPr>
        <w:t xml:space="preserve">, </w:t>
      </w:r>
      <w:r w:rsidR="00B80B3B" w:rsidRPr="007113B4">
        <w:rPr>
          <w:rFonts w:cstheme="minorHAnsi"/>
          <w:i/>
          <w:iCs/>
          <w:sz w:val="24"/>
          <w:szCs w:val="24"/>
        </w:rPr>
        <w:t>T. maritima</w:t>
      </w:r>
      <w:r w:rsidR="00B80B3B" w:rsidRPr="007113B4">
        <w:rPr>
          <w:rFonts w:cstheme="minorHAnsi"/>
          <w:sz w:val="24"/>
          <w:szCs w:val="24"/>
        </w:rPr>
        <w:t>)</w:t>
      </w:r>
      <w:r w:rsidR="007950C9" w:rsidRPr="007113B4">
        <w:rPr>
          <w:rFonts w:cstheme="minorHAnsi"/>
          <w:sz w:val="24"/>
          <w:szCs w:val="24"/>
        </w:rPr>
        <w:t xml:space="preserve"> (</w:t>
      </w:r>
      <w:r w:rsidR="006E7985" w:rsidRPr="007113B4">
        <w:rPr>
          <w:rFonts w:cstheme="minorHAnsi"/>
          <w:sz w:val="24"/>
          <w:szCs w:val="24"/>
        </w:rPr>
        <w:fldChar w:fldCharType="begin"/>
      </w:r>
      <w:r w:rsidR="006E7985" w:rsidRPr="007113B4">
        <w:rPr>
          <w:rFonts w:cstheme="minorHAnsi"/>
          <w:sz w:val="24"/>
          <w:szCs w:val="24"/>
        </w:rPr>
        <w:instrText xml:space="preserve"> REF _Ref132032693 \h </w:instrText>
      </w:r>
      <w:r w:rsidR="007113B4">
        <w:rPr>
          <w:rFonts w:cstheme="minorHAnsi"/>
          <w:sz w:val="24"/>
          <w:szCs w:val="24"/>
        </w:rPr>
        <w:instrText xml:space="preserve"> \* MERGEFORMAT </w:instrText>
      </w:r>
      <w:r w:rsidR="006E7985" w:rsidRPr="007113B4">
        <w:rPr>
          <w:rFonts w:cstheme="minorHAnsi"/>
          <w:sz w:val="24"/>
          <w:szCs w:val="24"/>
        </w:rPr>
      </w:r>
      <w:r w:rsidR="006E7985" w:rsidRPr="007113B4">
        <w:rPr>
          <w:rFonts w:cstheme="minorHAnsi"/>
          <w:sz w:val="24"/>
          <w:szCs w:val="24"/>
        </w:rPr>
        <w:fldChar w:fldCharType="separate"/>
      </w:r>
      <w:r w:rsidR="006E7985" w:rsidRPr="007113B4">
        <w:rPr>
          <w:rFonts w:cstheme="minorHAnsi"/>
          <w:sz w:val="24"/>
          <w:szCs w:val="24"/>
        </w:rPr>
        <w:t xml:space="preserve">Table </w:t>
      </w:r>
      <w:r w:rsidR="006E7985" w:rsidRPr="007113B4">
        <w:rPr>
          <w:rFonts w:cstheme="minorHAnsi"/>
          <w:noProof/>
          <w:sz w:val="24"/>
          <w:szCs w:val="24"/>
        </w:rPr>
        <w:t>2</w:t>
      </w:r>
      <w:r w:rsidR="006E7985" w:rsidRPr="007113B4">
        <w:rPr>
          <w:rFonts w:cstheme="minorHAnsi"/>
          <w:sz w:val="24"/>
          <w:szCs w:val="24"/>
        </w:rPr>
        <w:fldChar w:fldCharType="end"/>
      </w:r>
      <w:r w:rsidR="007950C9" w:rsidRPr="007113B4">
        <w:rPr>
          <w:rFonts w:cstheme="minorHAnsi"/>
          <w:sz w:val="24"/>
          <w:szCs w:val="24"/>
        </w:rPr>
        <w:t>)</w:t>
      </w:r>
      <w:r w:rsidR="00B80B3B" w:rsidRPr="007113B4">
        <w:rPr>
          <w:rFonts w:cstheme="minorHAnsi"/>
          <w:sz w:val="24"/>
          <w:szCs w:val="24"/>
        </w:rPr>
        <w:t xml:space="preserve">. </w:t>
      </w:r>
      <w:r w:rsidR="0008769E" w:rsidRPr="007113B4">
        <w:rPr>
          <w:rFonts w:cstheme="minorHAnsi"/>
          <w:sz w:val="24"/>
          <w:szCs w:val="24"/>
        </w:rPr>
        <w:t xml:space="preserve"> </w:t>
      </w:r>
    </w:p>
    <w:p w14:paraId="2F8F5486" w14:textId="6D46A4FB" w:rsidR="00791B74" w:rsidRDefault="002C5BE2" w:rsidP="0036026B">
      <w:pPr>
        <w:ind w:firstLine="720"/>
        <w:rPr>
          <w:rFonts w:cstheme="minorHAnsi"/>
          <w:sz w:val="24"/>
          <w:szCs w:val="24"/>
        </w:rPr>
      </w:pPr>
      <w:r>
        <w:rPr>
          <w:rFonts w:cstheme="minorHAnsi"/>
          <w:sz w:val="24"/>
          <w:szCs w:val="24"/>
        </w:rPr>
        <w:t xml:space="preserve">Grubbed </w:t>
      </w:r>
      <w:r w:rsidR="00536447">
        <w:rPr>
          <w:rFonts w:cstheme="minorHAnsi"/>
          <w:sz w:val="24"/>
          <w:szCs w:val="24"/>
        </w:rPr>
        <w:t>sites in both estuaries</w:t>
      </w:r>
      <w:r w:rsidR="00530C48">
        <w:rPr>
          <w:rFonts w:cstheme="minorHAnsi"/>
          <w:sz w:val="24"/>
          <w:szCs w:val="24"/>
        </w:rPr>
        <w:t xml:space="preserve"> (n = 8) </w:t>
      </w:r>
      <w:del w:id="76" w:author="n" w:date="2023-04-29T11:23:00Z">
        <w:r w:rsidR="00536447" w:rsidDel="004F6DA7">
          <w:rPr>
            <w:rFonts w:cstheme="minorHAnsi"/>
            <w:sz w:val="24"/>
            <w:szCs w:val="24"/>
          </w:rPr>
          <w:delText xml:space="preserve"> </w:delText>
        </w:r>
      </w:del>
      <w:r>
        <w:rPr>
          <w:rFonts w:cstheme="minorHAnsi"/>
          <w:sz w:val="24"/>
          <w:szCs w:val="24"/>
        </w:rPr>
        <w:t>and 1-year</w:t>
      </w:r>
      <w:r w:rsidR="00530C48">
        <w:rPr>
          <w:rFonts w:cstheme="minorHAnsi"/>
          <w:sz w:val="24"/>
          <w:szCs w:val="24"/>
        </w:rPr>
        <w:t xml:space="preserve"> </w:t>
      </w:r>
      <w:r>
        <w:rPr>
          <w:rFonts w:cstheme="minorHAnsi"/>
          <w:sz w:val="24"/>
          <w:szCs w:val="24"/>
        </w:rPr>
        <w:t xml:space="preserve">old </w:t>
      </w:r>
      <w:r w:rsidR="00536447">
        <w:rPr>
          <w:rFonts w:cstheme="minorHAnsi"/>
          <w:sz w:val="24"/>
          <w:szCs w:val="24"/>
        </w:rPr>
        <w:t>exclosures</w:t>
      </w:r>
      <w:r>
        <w:rPr>
          <w:rFonts w:cstheme="minorHAnsi"/>
          <w:sz w:val="24"/>
          <w:szCs w:val="24"/>
        </w:rPr>
        <w:t xml:space="preserve"> </w:t>
      </w:r>
      <w:r w:rsidR="00536447">
        <w:rPr>
          <w:rFonts w:cstheme="minorHAnsi"/>
          <w:sz w:val="24"/>
          <w:szCs w:val="24"/>
        </w:rPr>
        <w:t>in the Nanaimo River Estuary (NRE</w:t>
      </w:r>
      <w:r w:rsidR="00530C48">
        <w:rPr>
          <w:rFonts w:cstheme="minorHAnsi"/>
          <w:sz w:val="24"/>
          <w:szCs w:val="24"/>
        </w:rPr>
        <w:t>, n = 4</w:t>
      </w:r>
      <w:r w:rsidR="00536447">
        <w:rPr>
          <w:rFonts w:cstheme="minorHAnsi"/>
          <w:sz w:val="24"/>
          <w:szCs w:val="24"/>
        </w:rPr>
        <w:t xml:space="preserve">) </w:t>
      </w:r>
      <w:r w:rsidR="000777EE">
        <w:rPr>
          <w:rFonts w:cstheme="minorHAnsi"/>
          <w:sz w:val="24"/>
          <w:szCs w:val="24"/>
        </w:rPr>
        <w:t xml:space="preserve">shared </w:t>
      </w:r>
      <w:r w:rsidR="00D57510">
        <w:rPr>
          <w:rFonts w:cstheme="minorHAnsi"/>
          <w:sz w:val="24"/>
          <w:szCs w:val="24"/>
        </w:rPr>
        <w:t>common dominant species</w:t>
      </w:r>
      <w:r w:rsidR="00D40A18">
        <w:rPr>
          <w:rFonts w:cstheme="minorHAnsi"/>
          <w:sz w:val="24"/>
          <w:szCs w:val="24"/>
        </w:rPr>
        <w:t xml:space="preserve">, however only </w:t>
      </w:r>
      <w:r w:rsidR="00D57510">
        <w:rPr>
          <w:rFonts w:cstheme="minorHAnsi"/>
          <w:sz w:val="24"/>
          <w:szCs w:val="24"/>
        </w:rPr>
        <w:t xml:space="preserve">the 1-year old exclosures </w:t>
      </w:r>
      <w:r w:rsidR="003527EE">
        <w:rPr>
          <w:rFonts w:cstheme="minorHAnsi"/>
          <w:sz w:val="24"/>
          <w:szCs w:val="24"/>
        </w:rPr>
        <w:t>were dominated by</w:t>
      </w:r>
      <w:r w:rsidR="00D57510">
        <w:rPr>
          <w:rFonts w:cstheme="minorHAnsi"/>
          <w:sz w:val="24"/>
          <w:szCs w:val="24"/>
        </w:rPr>
        <w:t xml:space="preserve"> </w:t>
      </w:r>
      <w:r w:rsidR="00D070BE">
        <w:rPr>
          <w:rFonts w:cstheme="minorHAnsi"/>
          <w:sz w:val="24"/>
          <w:szCs w:val="24"/>
        </w:rPr>
        <w:t xml:space="preserve">a single </w:t>
      </w:r>
      <w:r w:rsidR="004155E8">
        <w:rPr>
          <w:rFonts w:cstheme="minorHAnsi"/>
          <w:sz w:val="24"/>
          <w:szCs w:val="24"/>
        </w:rPr>
        <w:t xml:space="preserve">TPG </w:t>
      </w:r>
      <w:r w:rsidR="00D070BE">
        <w:rPr>
          <w:rFonts w:cstheme="minorHAnsi"/>
          <w:sz w:val="24"/>
          <w:szCs w:val="24"/>
        </w:rPr>
        <w:t>(</w:t>
      </w:r>
      <w:r w:rsidR="00867E8C">
        <w:rPr>
          <w:rFonts w:cstheme="minorHAnsi"/>
          <w:i/>
          <w:iCs/>
          <w:sz w:val="24"/>
          <w:szCs w:val="24"/>
        </w:rPr>
        <w:t xml:space="preserve">C. </w:t>
      </w:r>
      <w:r w:rsidR="004155E8">
        <w:rPr>
          <w:rFonts w:cstheme="minorHAnsi"/>
          <w:i/>
          <w:iCs/>
          <w:sz w:val="24"/>
          <w:szCs w:val="24"/>
        </w:rPr>
        <w:t>lyngbyei</w:t>
      </w:r>
      <w:r w:rsidR="00D070BE">
        <w:rPr>
          <w:rFonts w:cstheme="minorHAnsi"/>
          <w:sz w:val="24"/>
          <w:szCs w:val="24"/>
        </w:rPr>
        <w:t>)</w:t>
      </w:r>
      <w:r w:rsidR="00D57510">
        <w:rPr>
          <w:rFonts w:cstheme="minorHAnsi"/>
          <w:sz w:val="24"/>
          <w:szCs w:val="24"/>
        </w:rPr>
        <w:t xml:space="preserve">. </w:t>
      </w:r>
      <w:r w:rsidR="0079592D" w:rsidRPr="001C0EEC">
        <w:rPr>
          <w:rFonts w:cstheme="minorHAnsi"/>
          <w:sz w:val="24"/>
          <w:szCs w:val="24"/>
        </w:rPr>
        <w:t xml:space="preserve">In </w:t>
      </w:r>
      <w:r w:rsidR="00BB158D" w:rsidRPr="001C0EEC">
        <w:rPr>
          <w:rFonts w:cstheme="minorHAnsi"/>
          <w:sz w:val="24"/>
          <w:szCs w:val="24"/>
        </w:rPr>
        <w:t>Grubbed sites, dominant species</w:t>
      </w:r>
      <w:r w:rsidR="00633B00" w:rsidRPr="001C0EEC">
        <w:rPr>
          <w:rFonts w:cstheme="minorHAnsi"/>
          <w:sz w:val="24"/>
          <w:szCs w:val="24"/>
        </w:rPr>
        <w:t xml:space="preserve"> in both estuaries</w:t>
      </w:r>
      <w:r w:rsidR="00BB158D" w:rsidRPr="001C0EEC">
        <w:rPr>
          <w:rFonts w:cstheme="minorHAnsi"/>
          <w:sz w:val="24"/>
          <w:szCs w:val="24"/>
        </w:rPr>
        <w:t xml:space="preserve"> included</w:t>
      </w:r>
      <w:r w:rsidR="00687C93">
        <w:rPr>
          <w:rFonts w:cstheme="minorHAnsi"/>
          <w:sz w:val="24"/>
          <w:szCs w:val="24"/>
        </w:rPr>
        <w:t xml:space="preserve"> native species</w:t>
      </w:r>
      <w:r w:rsidR="007406C1" w:rsidRPr="001C0EEC">
        <w:rPr>
          <w:rFonts w:cstheme="minorHAnsi"/>
          <w:sz w:val="24"/>
          <w:szCs w:val="24"/>
        </w:rPr>
        <w:t xml:space="preserve"> </w:t>
      </w:r>
      <w:r w:rsidR="00633B00" w:rsidRPr="001C0EEC">
        <w:rPr>
          <w:rFonts w:cstheme="minorHAnsi"/>
          <w:i/>
          <w:iCs/>
          <w:sz w:val="24"/>
          <w:szCs w:val="24"/>
        </w:rPr>
        <w:t>Eleocharis parvula</w:t>
      </w:r>
      <w:r w:rsidR="00633B00" w:rsidRPr="001C0EEC">
        <w:rPr>
          <w:rFonts w:cstheme="minorHAnsi"/>
          <w:sz w:val="24"/>
          <w:szCs w:val="24"/>
        </w:rPr>
        <w:t xml:space="preserve"> </w:t>
      </w:r>
      <w:r w:rsidR="000A6B59">
        <w:rPr>
          <w:rFonts w:cstheme="minorHAnsi"/>
          <w:sz w:val="24"/>
          <w:szCs w:val="24"/>
        </w:rPr>
        <w:t xml:space="preserve">(very short </w:t>
      </w:r>
      <w:r w:rsidR="00E0699F">
        <w:rPr>
          <w:rFonts w:cstheme="minorHAnsi"/>
          <w:sz w:val="24"/>
          <w:szCs w:val="24"/>
        </w:rPr>
        <w:t xml:space="preserve">perennial </w:t>
      </w:r>
      <w:r w:rsidR="000A6B59">
        <w:rPr>
          <w:rFonts w:cstheme="minorHAnsi"/>
          <w:sz w:val="24"/>
          <w:szCs w:val="24"/>
        </w:rPr>
        <w:t>graminoid</w:t>
      </w:r>
      <w:r w:rsidR="00684068">
        <w:rPr>
          <w:rFonts w:cstheme="minorHAnsi"/>
          <w:sz w:val="24"/>
          <w:szCs w:val="24"/>
        </w:rPr>
        <w:t>, &lt; 10 cm tall</w:t>
      </w:r>
      <w:r w:rsidR="000A6B59">
        <w:rPr>
          <w:rFonts w:cstheme="minorHAnsi"/>
          <w:sz w:val="24"/>
          <w:szCs w:val="24"/>
        </w:rPr>
        <w:t xml:space="preserve">) </w:t>
      </w:r>
      <w:r w:rsidR="00633B00" w:rsidRPr="001C0EEC">
        <w:rPr>
          <w:rFonts w:cstheme="minorHAnsi"/>
          <w:sz w:val="24"/>
          <w:szCs w:val="24"/>
        </w:rPr>
        <w:t xml:space="preserve">and </w:t>
      </w:r>
      <w:r w:rsidR="00633B00" w:rsidRPr="001C0EEC">
        <w:rPr>
          <w:rFonts w:cstheme="minorHAnsi"/>
          <w:i/>
          <w:iCs/>
          <w:sz w:val="24"/>
          <w:szCs w:val="24"/>
        </w:rPr>
        <w:t>Glaux maritima</w:t>
      </w:r>
      <w:r w:rsidR="000A6B59">
        <w:rPr>
          <w:rFonts w:cstheme="minorHAnsi"/>
          <w:i/>
          <w:iCs/>
          <w:sz w:val="24"/>
          <w:szCs w:val="24"/>
        </w:rPr>
        <w:t xml:space="preserve"> </w:t>
      </w:r>
      <w:r w:rsidR="000A6B59">
        <w:rPr>
          <w:rFonts w:cstheme="minorHAnsi"/>
          <w:sz w:val="24"/>
          <w:szCs w:val="24"/>
        </w:rPr>
        <w:t>(</w:t>
      </w:r>
      <w:r w:rsidR="00684068">
        <w:rPr>
          <w:rFonts w:cstheme="minorHAnsi"/>
          <w:sz w:val="24"/>
          <w:szCs w:val="24"/>
        </w:rPr>
        <w:t>short</w:t>
      </w:r>
      <w:r w:rsidR="00E0699F">
        <w:rPr>
          <w:rFonts w:cstheme="minorHAnsi"/>
          <w:sz w:val="24"/>
          <w:szCs w:val="24"/>
        </w:rPr>
        <w:t xml:space="preserve"> perennial</w:t>
      </w:r>
      <w:r w:rsidR="000A6B59">
        <w:rPr>
          <w:rFonts w:cstheme="minorHAnsi"/>
          <w:sz w:val="24"/>
          <w:szCs w:val="24"/>
        </w:rPr>
        <w:t xml:space="preserve"> forb</w:t>
      </w:r>
      <w:r w:rsidR="00D204A7">
        <w:rPr>
          <w:rFonts w:cstheme="minorHAnsi"/>
          <w:sz w:val="24"/>
          <w:szCs w:val="24"/>
        </w:rPr>
        <w:t>, &lt; 30 cm tall</w:t>
      </w:r>
      <w:r w:rsidR="000A6B59">
        <w:rPr>
          <w:rFonts w:cstheme="minorHAnsi"/>
          <w:sz w:val="24"/>
          <w:szCs w:val="24"/>
        </w:rPr>
        <w:t>)</w:t>
      </w:r>
      <w:r w:rsidR="00633B00" w:rsidRPr="001C0EEC">
        <w:rPr>
          <w:rFonts w:cstheme="minorHAnsi"/>
          <w:sz w:val="24"/>
          <w:szCs w:val="24"/>
        </w:rPr>
        <w:t xml:space="preserve">, with the additional dominant </w:t>
      </w:r>
      <w:r w:rsidR="00A95C07">
        <w:rPr>
          <w:rFonts w:cstheme="minorHAnsi"/>
          <w:sz w:val="24"/>
          <w:szCs w:val="24"/>
        </w:rPr>
        <w:t xml:space="preserve">native </w:t>
      </w:r>
      <w:r w:rsidR="00633B00" w:rsidRPr="001C0EEC">
        <w:rPr>
          <w:rFonts w:cstheme="minorHAnsi"/>
          <w:sz w:val="24"/>
          <w:szCs w:val="24"/>
        </w:rPr>
        <w:t xml:space="preserve">species </w:t>
      </w:r>
      <w:r w:rsidR="00633B00" w:rsidRPr="001C0EEC">
        <w:rPr>
          <w:rFonts w:cstheme="minorHAnsi"/>
          <w:i/>
          <w:iCs/>
          <w:sz w:val="24"/>
          <w:szCs w:val="24"/>
        </w:rPr>
        <w:t>Spergularia canadensis</w:t>
      </w:r>
      <w:r w:rsidR="00633B00" w:rsidRPr="001C0EEC">
        <w:rPr>
          <w:rFonts w:cstheme="minorHAnsi"/>
          <w:sz w:val="24"/>
          <w:szCs w:val="24"/>
        </w:rPr>
        <w:t xml:space="preserve"> </w:t>
      </w:r>
      <w:r w:rsidR="00E0699F">
        <w:rPr>
          <w:rFonts w:cstheme="minorHAnsi"/>
          <w:sz w:val="24"/>
          <w:szCs w:val="24"/>
        </w:rPr>
        <w:t>(</w:t>
      </w:r>
      <w:r w:rsidR="00405077">
        <w:rPr>
          <w:rFonts w:cstheme="minorHAnsi"/>
          <w:sz w:val="24"/>
          <w:szCs w:val="24"/>
        </w:rPr>
        <w:t>short annual forb</w:t>
      </w:r>
      <w:r w:rsidR="00684068">
        <w:rPr>
          <w:rFonts w:cstheme="minorHAnsi"/>
          <w:sz w:val="24"/>
          <w:szCs w:val="24"/>
        </w:rPr>
        <w:t>, &lt; 30 cm tall</w:t>
      </w:r>
      <w:r w:rsidR="00405077">
        <w:rPr>
          <w:rFonts w:cstheme="minorHAnsi"/>
          <w:sz w:val="24"/>
          <w:szCs w:val="24"/>
        </w:rPr>
        <w:t xml:space="preserve">) </w:t>
      </w:r>
      <w:r w:rsidR="00633B00" w:rsidRPr="001C0EEC">
        <w:rPr>
          <w:rFonts w:cstheme="minorHAnsi"/>
          <w:sz w:val="24"/>
          <w:szCs w:val="24"/>
        </w:rPr>
        <w:t xml:space="preserve">in </w:t>
      </w:r>
      <w:r w:rsidR="00370F1C" w:rsidRPr="001C0EEC">
        <w:rPr>
          <w:rFonts w:cstheme="minorHAnsi"/>
          <w:sz w:val="24"/>
          <w:szCs w:val="24"/>
        </w:rPr>
        <w:t>LQRE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DB2560">
        <w:rPr>
          <w:rFonts w:cstheme="minorHAnsi"/>
          <w:sz w:val="24"/>
          <w:szCs w:val="24"/>
        </w:rPr>
        <w:fldChar w:fldCharType="end"/>
      </w:r>
      <w:r w:rsidR="00370F1C" w:rsidRPr="001C0EEC">
        <w:rPr>
          <w:rFonts w:cstheme="minorHAnsi"/>
          <w:sz w:val="24"/>
          <w:szCs w:val="24"/>
        </w:rPr>
        <w:t xml:space="preserve">). </w:t>
      </w:r>
      <w:r w:rsidR="00595AB2" w:rsidRPr="001C0EEC">
        <w:rPr>
          <w:rFonts w:cstheme="minorHAnsi"/>
          <w:sz w:val="24"/>
          <w:szCs w:val="24"/>
        </w:rPr>
        <w:t xml:space="preserve">In </w:t>
      </w:r>
      <w:r w:rsidR="00530C48">
        <w:rPr>
          <w:rFonts w:cstheme="minorHAnsi"/>
          <w:sz w:val="24"/>
          <w:szCs w:val="24"/>
        </w:rPr>
        <w:t xml:space="preserve">NRE, </w:t>
      </w:r>
      <w:r w:rsidR="00595AB2" w:rsidRPr="001C0EEC">
        <w:rPr>
          <w:rFonts w:cstheme="minorHAnsi"/>
          <w:sz w:val="24"/>
          <w:szCs w:val="24"/>
        </w:rPr>
        <w:t xml:space="preserve">1-year old exclosures </w:t>
      </w:r>
      <w:r w:rsidR="00DA5582" w:rsidRPr="001C0EEC">
        <w:rPr>
          <w:rFonts w:cstheme="minorHAnsi"/>
          <w:sz w:val="24"/>
          <w:szCs w:val="24"/>
        </w:rPr>
        <w:t>were dominated by the same species as in all Grubbed sites (</w:t>
      </w:r>
      <w:r w:rsidR="00DA5582" w:rsidRPr="001C0EEC">
        <w:rPr>
          <w:rFonts w:cstheme="minorHAnsi"/>
          <w:i/>
          <w:iCs/>
          <w:sz w:val="24"/>
          <w:szCs w:val="24"/>
        </w:rPr>
        <w:t>E. parvula, G. maritima, S. canadensis</w:t>
      </w:r>
      <w:r w:rsidR="00DA5582" w:rsidRPr="001C0EEC">
        <w:rPr>
          <w:rFonts w:cstheme="minorHAnsi"/>
          <w:sz w:val="24"/>
          <w:szCs w:val="24"/>
        </w:rPr>
        <w:t>), but</w:t>
      </w:r>
      <w:r w:rsidR="000F349B" w:rsidRPr="001C0EEC">
        <w:rPr>
          <w:rFonts w:cstheme="minorHAnsi"/>
          <w:sz w:val="24"/>
          <w:szCs w:val="24"/>
        </w:rPr>
        <w:t xml:space="preserve"> remnant TPG</w:t>
      </w:r>
      <w:r w:rsidR="002966C0" w:rsidRPr="001C0EEC">
        <w:rPr>
          <w:rFonts w:cstheme="minorHAnsi"/>
          <w:sz w:val="24"/>
          <w:szCs w:val="24"/>
        </w:rPr>
        <w:t xml:space="preserve"> species </w:t>
      </w:r>
      <w:r w:rsidR="005C3E4C">
        <w:rPr>
          <w:rFonts w:cstheme="minorHAnsi"/>
          <w:i/>
          <w:iCs/>
          <w:sz w:val="24"/>
          <w:szCs w:val="24"/>
        </w:rPr>
        <w:t>C.</w:t>
      </w:r>
      <w:r w:rsidR="000F349B" w:rsidRPr="001C0EEC">
        <w:rPr>
          <w:rFonts w:cstheme="minorHAnsi"/>
          <w:i/>
          <w:iCs/>
          <w:sz w:val="24"/>
          <w:szCs w:val="24"/>
        </w:rPr>
        <w:t xml:space="preserve"> lyngbyei </w:t>
      </w:r>
      <w:r w:rsidR="002966C0" w:rsidRPr="001C0EEC">
        <w:rPr>
          <w:rFonts w:cstheme="minorHAnsi"/>
          <w:sz w:val="24"/>
          <w:szCs w:val="24"/>
        </w:rPr>
        <w:t>also maintained cover dominance in above-ground vegetation</w:t>
      </w:r>
      <w:r w:rsidR="00DB2560">
        <w:rPr>
          <w:rFonts w:cstheme="minorHAnsi"/>
          <w:sz w:val="24"/>
          <w:szCs w:val="24"/>
        </w:rPr>
        <w:t xml:space="preserv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DB2560">
        <w:rPr>
          <w:rFonts w:cstheme="minorHAnsi"/>
          <w:sz w:val="24"/>
          <w:szCs w:val="24"/>
        </w:rPr>
        <w:fldChar w:fldCharType="end"/>
      </w:r>
      <w:r w:rsidR="00DB2560">
        <w:rPr>
          <w:rFonts w:cstheme="minorHAnsi"/>
          <w:sz w:val="24"/>
          <w:szCs w:val="24"/>
        </w:rPr>
        <w:t>)</w:t>
      </w:r>
      <w:r w:rsidR="002966C0" w:rsidRPr="001C0EEC">
        <w:rPr>
          <w:rFonts w:cstheme="minorHAnsi"/>
          <w:sz w:val="24"/>
          <w:szCs w:val="24"/>
        </w:rPr>
        <w:t xml:space="preserve">. </w:t>
      </w:r>
    </w:p>
    <w:p w14:paraId="1A2C7DC4" w14:textId="0F282A27" w:rsidR="001E233E" w:rsidRDefault="00FD7EC7" w:rsidP="001C0EEC">
      <w:pPr>
        <w:ind w:firstLine="720"/>
        <w:rPr>
          <w:rFonts w:cstheme="minorHAnsi"/>
          <w:sz w:val="24"/>
          <w:szCs w:val="24"/>
        </w:rPr>
      </w:pPr>
      <w:r w:rsidRPr="00491916">
        <w:rPr>
          <w:rFonts w:cstheme="minorHAnsi"/>
          <w:sz w:val="24"/>
          <w:szCs w:val="24"/>
        </w:rPr>
        <w:t xml:space="preserve">Indicator species analysis identified </w:t>
      </w:r>
      <w:r w:rsidRPr="00491916">
        <w:rPr>
          <w:rFonts w:cstheme="minorHAnsi"/>
          <w:i/>
          <w:iCs/>
          <w:sz w:val="24"/>
          <w:szCs w:val="24"/>
        </w:rPr>
        <w:t xml:space="preserve">S. canadensis </w:t>
      </w:r>
      <w:r w:rsidRPr="00491916">
        <w:rPr>
          <w:rFonts w:cstheme="minorHAnsi"/>
          <w:sz w:val="24"/>
          <w:szCs w:val="24"/>
        </w:rPr>
        <w:t xml:space="preserve">and </w:t>
      </w:r>
      <w:r w:rsidRPr="00491916">
        <w:rPr>
          <w:rFonts w:cstheme="minorHAnsi"/>
          <w:i/>
          <w:iCs/>
          <w:sz w:val="24"/>
          <w:szCs w:val="24"/>
        </w:rPr>
        <w:t>G. maritima</w:t>
      </w:r>
      <w:r w:rsidRPr="00491916">
        <w:rPr>
          <w:sz w:val="24"/>
          <w:szCs w:val="24"/>
        </w:rPr>
        <w:t xml:space="preserve"> as species significantly characterizing </w:t>
      </w:r>
      <w:r w:rsidR="004B12FA" w:rsidRPr="00491916">
        <w:rPr>
          <w:sz w:val="24"/>
          <w:szCs w:val="24"/>
        </w:rPr>
        <w:t>1-year old exclosures, while</w:t>
      </w:r>
      <w:r w:rsidR="00971FE2" w:rsidRPr="00491916">
        <w:rPr>
          <w:sz w:val="24"/>
          <w:szCs w:val="24"/>
        </w:rPr>
        <w:t xml:space="preserve"> native</w:t>
      </w:r>
      <w:r w:rsidR="00491916" w:rsidRPr="00491916">
        <w:rPr>
          <w:sz w:val="24"/>
          <w:szCs w:val="24"/>
        </w:rPr>
        <w:t>, short graminoid</w:t>
      </w:r>
      <w:r w:rsidR="004B12FA" w:rsidRPr="00491916">
        <w:rPr>
          <w:sz w:val="24"/>
          <w:szCs w:val="24"/>
        </w:rPr>
        <w:t xml:space="preserve"> </w:t>
      </w:r>
      <w:r w:rsidR="004B12FA" w:rsidRPr="00491916">
        <w:rPr>
          <w:i/>
          <w:iCs/>
          <w:sz w:val="24"/>
          <w:szCs w:val="24"/>
        </w:rPr>
        <w:t xml:space="preserve">E. parvula </w:t>
      </w:r>
      <w:r w:rsidR="004B12FA" w:rsidRPr="00491916">
        <w:rPr>
          <w:sz w:val="24"/>
          <w:szCs w:val="24"/>
        </w:rPr>
        <w:t>and non-native</w:t>
      </w:r>
      <w:r w:rsidR="00971FE2" w:rsidRPr="00491916">
        <w:rPr>
          <w:sz w:val="24"/>
          <w:szCs w:val="24"/>
        </w:rPr>
        <w:t xml:space="preserve"> forb</w:t>
      </w:r>
      <w:r w:rsidR="004B12FA" w:rsidRPr="00491916">
        <w:rPr>
          <w:sz w:val="24"/>
          <w:szCs w:val="24"/>
        </w:rPr>
        <w:t xml:space="preserve"> </w:t>
      </w:r>
      <w:r w:rsidR="004B12FA" w:rsidRPr="00491916">
        <w:rPr>
          <w:i/>
          <w:iCs/>
          <w:sz w:val="24"/>
          <w:szCs w:val="24"/>
        </w:rPr>
        <w:t xml:space="preserve">Cotula coronopifolia </w:t>
      </w:r>
      <w:r w:rsidR="00405077" w:rsidRPr="00491916">
        <w:rPr>
          <w:sz w:val="24"/>
          <w:szCs w:val="24"/>
        </w:rPr>
        <w:t xml:space="preserve">(short (&lt; 30 cm) </w:t>
      </w:r>
      <w:r w:rsidR="00D204A7" w:rsidRPr="00491916">
        <w:rPr>
          <w:sz w:val="24"/>
          <w:szCs w:val="24"/>
        </w:rPr>
        <w:t xml:space="preserve">perennial forb) </w:t>
      </w:r>
      <w:r w:rsidR="004B12FA" w:rsidRPr="00491916">
        <w:rPr>
          <w:sz w:val="24"/>
          <w:szCs w:val="24"/>
        </w:rPr>
        <w:t xml:space="preserve">significantly </w:t>
      </w:r>
      <w:r w:rsidR="008F627B" w:rsidRPr="00491916">
        <w:rPr>
          <w:sz w:val="24"/>
          <w:szCs w:val="24"/>
        </w:rPr>
        <w:t>characterized just the Grubbed sites (</w:t>
      </w:r>
      <w:r w:rsidR="008F627B" w:rsidRPr="00491916">
        <w:rPr>
          <w:sz w:val="24"/>
          <w:szCs w:val="24"/>
        </w:rPr>
        <w:fldChar w:fldCharType="begin"/>
      </w:r>
      <w:r w:rsidR="008F627B" w:rsidRPr="00491916">
        <w:rPr>
          <w:sz w:val="24"/>
          <w:szCs w:val="24"/>
        </w:rPr>
        <w:instrText xml:space="preserve"> REF _Ref127953140 \h </w:instrText>
      </w:r>
      <w:r w:rsidR="00D0685C" w:rsidRPr="00491916">
        <w:rPr>
          <w:sz w:val="24"/>
          <w:szCs w:val="24"/>
        </w:rPr>
        <w:instrText xml:space="preserve"> \* MERGEFORMAT </w:instrText>
      </w:r>
      <w:r w:rsidR="008F627B" w:rsidRPr="00491916">
        <w:rPr>
          <w:sz w:val="24"/>
          <w:szCs w:val="24"/>
        </w:rPr>
      </w:r>
      <w:r w:rsidR="008F627B" w:rsidRPr="00491916">
        <w:rPr>
          <w:sz w:val="24"/>
          <w:szCs w:val="24"/>
        </w:rPr>
        <w:fldChar w:fldCharType="separate"/>
      </w:r>
      <w:r w:rsidR="00223C80" w:rsidRPr="00491916">
        <w:rPr>
          <w:rFonts w:cstheme="minorHAnsi"/>
          <w:sz w:val="24"/>
          <w:szCs w:val="24"/>
        </w:rPr>
        <w:t xml:space="preserve">Table </w:t>
      </w:r>
      <w:r w:rsidR="00223C80" w:rsidRPr="00491916">
        <w:rPr>
          <w:rFonts w:cstheme="minorHAnsi"/>
          <w:noProof/>
          <w:sz w:val="24"/>
          <w:szCs w:val="24"/>
        </w:rPr>
        <w:t>2</w:t>
      </w:r>
      <w:r w:rsidR="008F627B" w:rsidRPr="00491916">
        <w:rPr>
          <w:sz w:val="24"/>
          <w:szCs w:val="24"/>
        </w:rPr>
        <w:fldChar w:fldCharType="end"/>
      </w:r>
      <w:r w:rsidR="008F627B" w:rsidRPr="00491916">
        <w:rPr>
          <w:sz w:val="24"/>
          <w:szCs w:val="24"/>
        </w:rPr>
        <w:t>).</w:t>
      </w:r>
      <w:r w:rsidR="008F627B" w:rsidRPr="001C0EEC">
        <w:rPr>
          <w:sz w:val="24"/>
          <w:szCs w:val="24"/>
        </w:rPr>
        <w:t xml:space="preserve"> </w:t>
      </w:r>
      <w:r w:rsidR="00224B5C" w:rsidRPr="00A333F4">
        <w:rPr>
          <w:rFonts w:cstheme="minorHAnsi"/>
          <w:sz w:val="24"/>
          <w:szCs w:val="24"/>
        </w:rPr>
        <w:t xml:space="preserve">Generalized linear models showed Grubbed sites had significantly lower TPG above-ground cover </w:t>
      </w:r>
      <w:r w:rsidR="00302A6A">
        <w:rPr>
          <w:rFonts w:cstheme="minorHAnsi"/>
          <w:sz w:val="24"/>
          <w:szCs w:val="24"/>
        </w:rPr>
        <w:t>as compared to</w:t>
      </w:r>
      <w:r w:rsidR="00302A6A" w:rsidRPr="00A333F4">
        <w:rPr>
          <w:rFonts w:cstheme="minorHAnsi"/>
          <w:sz w:val="24"/>
          <w:szCs w:val="24"/>
        </w:rPr>
        <w:t xml:space="preserve"> </w:t>
      </w:r>
      <w:r w:rsidR="00224B5C" w:rsidRPr="00A333F4">
        <w:rPr>
          <w:rFonts w:cstheme="minorHAnsi"/>
          <w:sz w:val="24"/>
          <w:szCs w:val="24"/>
        </w:rPr>
        <w:t xml:space="preserve">Undisturbed sites (p = 0.02), </w:t>
      </w:r>
      <w:r w:rsidR="00302A6A">
        <w:rPr>
          <w:rFonts w:cstheme="minorHAnsi"/>
          <w:sz w:val="24"/>
          <w:szCs w:val="24"/>
        </w:rPr>
        <w:t>however</w:t>
      </w:r>
      <w:r w:rsidR="00302A6A" w:rsidRPr="00A333F4">
        <w:rPr>
          <w:rFonts w:cstheme="minorHAnsi"/>
          <w:sz w:val="24"/>
          <w:szCs w:val="24"/>
        </w:rPr>
        <w:t xml:space="preserve"> </w:t>
      </w:r>
      <w:r w:rsidR="00302A6A">
        <w:rPr>
          <w:rFonts w:cstheme="minorHAnsi"/>
          <w:sz w:val="24"/>
          <w:szCs w:val="24"/>
        </w:rPr>
        <w:t xml:space="preserve">1-year old exclosures in NRE did not have significantly lower TPG cover than Undisturbed sites </w:t>
      </w:r>
      <w:r w:rsidR="00224B5C" w:rsidRPr="00A333F4">
        <w:rPr>
          <w:rFonts w:cstheme="minorHAnsi"/>
          <w:sz w:val="24"/>
          <w:szCs w:val="24"/>
        </w:rPr>
        <w:t>(p = 0.09) (</w:t>
      </w:r>
      <w:r w:rsidR="00224B5C">
        <w:rPr>
          <w:rFonts w:cstheme="minorHAnsi"/>
          <w:sz w:val="24"/>
          <w:szCs w:val="24"/>
          <w:highlight w:val="lightGray"/>
        </w:rPr>
        <w:fldChar w:fldCharType="begin"/>
      </w:r>
      <w:r w:rsidR="00224B5C">
        <w:rPr>
          <w:rFonts w:cstheme="minorHAnsi"/>
          <w:sz w:val="24"/>
          <w:szCs w:val="24"/>
          <w:highlight w:val="lightGray"/>
        </w:rPr>
        <w:instrText xml:space="preserve"> REF _Ref127956402 \h </w:instrText>
      </w:r>
      <w:r w:rsidR="00224B5C">
        <w:rPr>
          <w:rFonts w:cstheme="minorHAnsi"/>
          <w:sz w:val="24"/>
          <w:szCs w:val="24"/>
          <w:highlight w:val="lightGray"/>
        </w:rPr>
      </w:r>
      <w:r w:rsidR="00224B5C">
        <w:rPr>
          <w:rFonts w:cstheme="minorHAnsi"/>
          <w:sz w:val="24"/>
          <w:szCs w:val="24"/>
          <w:highlight w:val="lightGray"/>
        </w:rPr>
        <w:fldChar w:fldCharType="separate"/>
      </w:r>
      <w:r w:rsidR="00223C80" w:rsidRPr="001C0EEC">
        <w:rPr>
          <w:rFonts w:cstheme="minorHAnsi"/>
          <w:sz w:val="24"/>
          <w:szCs w:val="24"/>
        </w:rPr>
        <w:t xml:space="preserve">Figure </w:t>
      </w:r>
      <w:r w:rsidR="00223C80">
        <w:rPr>
          <w:rFonts w:cstheme="minorHAnsi"/>
          <w:noProof/>
          <w:sz w:val="24"/>
          <w:szCs w:val="24"/>
        </w:rPr>
        <w:t>6</w:t>
      </w:r>
      <w:r w:rsidR="00224B5C">
        <w:rPr>
          <w:rFonts w:cstheme="minorHAnsi"/>
          <w:sz w:val="24"/>
          <w:szCs w:val="24"/>
          <w:highlight w:val="lightGray"/>
        </w:rPr>
        <w:fldChar w:fldCharType="end"/>
      </w:r>
      <w:r w:rsidR="00224B5C" w:rsidRPr="00A333F4">
        <w:rPr>
          <w:rFonts w:cstheme="minorHAnsi"/>
          <w:sz w:val="24"/>
          <w:szCs w:val="24"/>
        </w:rPr>
        <w:t xml:space="preserve">). </w:t>
      </w:r>
    </w:p>
    <w:p w14:paraId="3F2127DD" w14:textId="34782F17" w:rsidR="007E0237" w:rsidRPr="001C0EEC" w:rsidRDefault="007E0237" w:rsidP="007E0237">
      <w:pPr>
        <w:rPr>
          <w:rFonts w:cstheme="minorHAnsi"/>
          <w:sz w:val="24"/>
          <w:szCs w:val="24"/>
        </w:rPr>
      </w:pPr>
    </w:p>
    <w:p w14:paraId="5F733D8C" w14:textId="2510E8EE"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lastRenderedPageBreak/>
        <w:t>Surface seed banks</w:t>
      </w:r>
      <w:r w:rsidR="00580E55">
        <w:rPr>
          <w:rFonts w:asciiTheme="minorHAnsi" w:hAnsiTheme="minorHAnsi" w:cstheme="minorHAnsi"/>
          <w:b/>
          <w:bCs/>
          <w:sz w:val="24"/>
          <w:szCs w:val="24"/>
        </w:rPr>
        <w:t xml:space="preserve"> and comparison to above-ground vegetation</w:t>
      </w:r>
    </w:p>
    <w:p w14:paraId="52B3EFDC" w14:textId="3E59C7F5" w:rsidR="00AA1D3B" w:rsidRDefault="00302A6A" w:rsidP="002E0D44">
      <w:pPr>
        <w:ind w:firstLine="720"/>
        <w:rPr>
          <w:rFonts w:cstheme="minorHAnsi"/>
          <w:sz w:val="24"/>
          <w:szCs w:val="24"/>
        </w:rPr>
      </w:pPr>
      <w:r>
        <w:rPr>
          <w:rFonts w:cstheme="minorHAnsi"/>
          <w:sz w:val="24"/>
          <w:szCs w:val="24"/>
        </w:rPr>
        <w:t xml:space="preserve">As with above-ground vegetation, native species richness was </w:t>
      </w:r>
      <w:r w:rsidR="00C41AB9">
        <w:rPr>
          <w:rFonts w:cstheme="minorHAnsi"/>
          <w:sz w:val="24"/>
          <w:szCs w:val="24"/>
        </w:rPr>
        <w:t>greater than non-native richness, and mean species richness was comparable between all disturbance categories (</w:t>
      </w:r>
      <w:r w:rsidR="00C41AB9">
        <w:rPr>
          <w:rFonts w:cstheme="minorHAnsi"/>
          <w:sz w:val="24"/>
          <w:szCs w:val="24"/>
        </w:rPr>
        <w:fldChar w:fldCharType="begin"/>
      </w:r>
      <w:r w:rsidR="00C41AB9">
        <w:rPr>
          <w:rFonts w:cstheme="minorHAnsi"/>
          <w:sz w:val="24"/>
          <w:szCs w:val="24"/>
        </w:rPr>
        <w:instrText xml:space="preserve"> REF _Ref128237364 \h </w:instrText>
      </w:r>
      <w:r w:rsidR="00C41AB9">
        <w:rPr>
          <w:rFonts w:cstheme="minorHAnsi"/>
          <w:sz w:val="24"/>
          <w:szCs w:val="24"/>
        </w:rPr>
      </w:r>
      <w:r w:rsidR="00C41AB9">
        <w:rPr>
          <w:rFonts w:cstheme="minorHAnsi"/>
          <w:sz w:val="24"/>
          <w:szCs w:val="24"/>
        </w:rPr>
        <w:fldChar w:fldCharType="separate"/>
      </w:r>
      <w:r w:rsidR="00C41AB9">
        <w:t xml:space="preserve">Figure </w:t>
      </w:r>
      <w:r w:rsidR="00C41AB9">
        <w:rPr>
          <w:noProof/>
        </w:rPr>
        <w:t>3</w:t>
      </w:r>
      <w:r w:rsidR="00C41AB9">
        <w:rPr>
          <w:rFonts w:cstheme="minorHAnsi"/>
          <w:sz w:val="24"/>
          <w:szCs w:val="24"/>
        </w:rPr>
        <w:fldChar w:fldCharType="end"/>
      </w:r>
      <w:r w:rsidR="00C41AB9">
        <w:rPr>
          <w:rFonts w:cstheme="minorHAnsi"/>
          <w:sz w:val="24"/>
          <w:szCs w:val="24"/>
        </w:rPr>
        <w:t xml:space="preserve">). </w:t>
      </w:r>
      <w:r w:rsidR="002457F2">
        <w:rPr>
          <w:rFonts w:cstheme="minorHAnsi"/>
          <w:sz w:val="24"/>
          <w:szCs w:val="24"/>
        </w:rPr>
        <w:t>Relative abundance of TPG seeds was greater in the 10-year old exclosures</w:t>
      </w:r>
      <w:r w:rsidR="000E6744">
        <w:rPr>
          <w:rFonts w:cstheme="minorHAnsi"/>
          <w:sz w:val="24"/>
          <w:szCs w:val="24"/>
        </w:rPr>
        <w:t xml:space="preserve"> at LQRE</w:t>
      </w:r>
      <w:r w:rsidR="002457F2">
        <w:rPr>
          <w:rFonts w:cstheme="minorHAnsi"/>
          <w:sz w:val="24"/>
          <w:szCs w:val="24"/>
        </w:rPr>
        <w:t xml:space="preserve"> than in Undisturbed sites</w:t>
      </w:r>
      <w:r w:rsidR="000E6744">
        <w:rPr>
          <w:rFonts w:cstheme="minorHAnsi"/>
          <w:sz w:val="24"/>
          <w:szCs w:val="24"/>
        </w:rPr>
        <w:t xml:space="preserve"> at both estuaries,</w:t>
      </w:r>
      <w:r w:rsidR="00DF0547">
        <w:rPr>
          <w:rFonts w:cstheme="minorHAnsi"/>
          <w:sz w:val="24"/>
          <w:szCs w:val="24"/>
        </w:rPr>
        <w:t xml:space="preserve"> however seed of any TPG species was </w:t>
      </w:r>
      <w:r w:rsidR="002E0D44">
        <w:rPr>
          <w:rFonts w:cstheme="minorHAnsi"/>
          <w:sz w:val="24"/>
          <w:szCs w:val="24"/>
        </w:rPr>
        <w:t>nearly absent from Grubbed sites in both estuaries, and 1-year old exclosures at NRE</w:t>
      </w:r>
      <w:r w:rsidR="00A5089C">
        <w:rPr>
          <w:rFonts w:cstheme="minorHAnsi"/>
          <w:sz w:val="24"/>
          <w:szCs w:val="24"/>
        </w:rPr>
        <w:t xml:space="preserve"> (</w:t>
      </w:r>
      <w:r w:rsidR="00A5089C">
        <w:rPr>
          <w:rFonts w:cstheme="minorHAnsi"/>
          <w:sz w:val="24"/>
          <w:szCs w:val="24"/>
        </w:rPr>
        <w:fldChar w:fldCharType="begin"/>
      </w:r>
      <w:r w:rsidR="00A5089C">
        <w:rPr>
          <w:rFonts w:cstheme="minorHAnsi"/>
          <w:sz w:val="24"/>
          <w:szCs w:val="24"/>
        </w:rPr>
        <w:instrText xml:space="preserve"> REF _Ref112945173 \h </w:instrText>
      </w:r>
      <w:r w:rsidR="00A5089C">
        <w:rPr>
          <w:rFonts w:cstheme="minorHAnsi"/>
          <w:sz w:val="24"/>
          <w:szCs w:val="24"/>
        </w:rPr>
      </w:r>
      <w:r w:rsidR="00A5089C">
        <w:rPr>
          <w:rFonts w:cstheme="minorHAnsi"/>
          <w:sz w:val="24"/>
          <w:szCs w:val="24"/>
        </w:rPr>
        <w:fldChar w:fldCharType="separate"/>
      </w:r>
      <w:r w:rsidR="00A5089C" w:rsidRPr="001C0EEC">
        <w:rPr>
          <w:rFonts w:cstheme="minorHAnsi"/>
          <w:sz w:val="24"/>
          <w:szCs w:val="24"/>
        </w:rPr>
        <w:t xml:space="preserve">Figure </w:t>
      </w:r>
      <w:r w:rsidR="00A5089C">
        <w:rPr>
          <w:rFonts w:cstheme="minorHAnsi"/>
          <w:noProof/>
          <w:sz w:val="24"/>
          <w:szCs w:val="24"/>
        </w:rPr>
        <w:t>4</w:t>
      </w:r>
      <w:r w:rsidR="00A5089C">
        <w:rPr>
          <w:rFonts w:cstheme="minorHAnsi"/>
          <w:sz w:val="24"/>
          <w:szCs w:val="24"/>
        </w:rPr>
        <w:fldChar w:fldCharType="end"/>
      </w:r>
      <w:r w:rsidR="00A5089C">
        <w:rPr>
          <w:rFonts w:cstheme="minorHAnsi"/>
          <w:sz w:val="24"/>
          <w:szCs w:val="24"/>
        </w:rPr>
        <w:t>)</w:t>
      </w:r>
      <w:r w:rsidR="002E0D44">
        <w:rPr>
          <w:rFonts w:cstheme="minorHAnsi"/>
          <w:sz w:val="24"/>
          <w:szCs w:val="24"/>
        </w:rPr>
        <w:t>. Additionally</w:t>
      </w:r>
      <w:r w:rsidR="00C41AB9">
        <w:rPr>
          <w:rFonts w:cstheme="minorHAnsi"/>
          <w:sz w:val="24"/>
          <w:szCs w:val="24"/>
        </w:rPr>
        <w:t>, we found</w:t>
      </w:r>
      <w:r w:rsidR="00C40905">
        <w:rPr>
          <w:rFonts w:cstheme="minorHAnsi"/>
          <w:sz w:val="24"/>
          <w:szCs w:val="24"/>
        </w:rPr>
        <w:t xml:space="preserve"> surface </w:t>
      </w:r>
      <w:r w:rsidR="00C40905" w:rsidRPr="00A333F4">
        <w:rPr>
          <w:rFonts w:cstheme="minorHAnsi"/>
          <w:sz w:val="24"/>
          <w:szCs w:val="24"/>
        </w:rPr>
        <w:t>seed banks had fewer dominant species</w:t>
      </w:r>
      <w:r w:rsidR="00C40905">
        <w:rPr>
          <w:rFonts w:cstheme="minorHAnsi"/>
          <w:sz w:val="24"/>
          <w:szCs w:val="24"/>
        </w:rPr>
        <w:t xml:space="preserve"> in each of the disturbance categories</w:t>
      </w:r>
      <w:r w:rsidR="00C40905" w:rsidRPr="00A333F4">
        <w:rPr>
          <w:rFonts w:cstheme="minorHAnsi"/>
          <w:sz w:val="24"/>
          <w:szCs w:val="24"/>
        </w:rPr>
        <w:t xml:space="preserve"> than above-ground vegetation</w:t>
      </w:r>
      <w:r w:rsidR="00C40905">
        <w:rPr>
          <w:rFonts w:cstheme="minorHAnsi"/>
          <w:sz w:val="24"/>
          <w:szCs w:val="24"/>
        </w:rPr>
        <w:t xml:space="preserve"> (</w:t>
      </w:r>
      <w:r w:rsidR="009F4793">
        <w:rPr>
          <w:rFonts w:cstheme="minorHAnsi"/>
          <w:sz w:val="24"/>
          <w:szCs w:val="24"/>
        </w:rPr>
        <w:fldChar w:fldCharType="begin"/>
      </w:r>
      <w:r w:rsidR="009F4793">
        <w:rPr>
          <w:rFonts w:cstheme="minorHAnsi"/>
          <w:sz w:val="24"/>
          <w:szCs w:val="24"/>
        </w:rPr>
        <w:instrText xml:space="preserve"> REF _Ref127953458 \h </w:instrText>
      </w:r>
      <w:r w:rsidR="009F4793">
        <w:rPr>
          <w:rFonts w:cstheme="minorHAnsi"/>
          <w:sz w:val="24"/>
          <w:szCs w:val="24"/>
        </w:rPr>
      </w:r>
      <w:r w:rsidR="009F4793">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9F4793">
        <w:rPr>
          <w:rFonts w:cstheme="minorHAnsi"/>
          <w:sz w:val="24"/>
          <w:szCs w:val="24"/>
        </w:rPr>
        <w:fldChar w:fldCharType="end"/>
      </w:r>
      <w:r w:rsidR="00C40905">
        <w:rPr>
          <w:rFonts w:cstheme="minorHAnsi"/>
          <w:sz w:val="24"/>
          <w:szCs w:val="24"/>
        </w:rPr>
        <w:t>)</w:t>
      </w:r>
      <w:r w:rsidR="00C40905" w:rsidRPr="00A333F4">
        <w:rPr>
          <w:rFonts w:cstheme="minorHAnsi"/>
          <w:sz w:val="24"/>
          <w:szCs w:val="24"/>
        </w:rPr>
        <w:t>.</w:t>
      </w:r>
      <w:r w:rsidR="00A30340">
        <w:rPr>
          <w:rFonts w:cstheme="minorHAnsi"/>
          <w:sz w:val="24"/>
          <w:szCs w:val="24"/>
        </w:rPr>
        <w:t xml:space="preserve"> </w:t>
      </w:r>
    </w:p>
    <w:p w14:paraId="4887490C" w14:textId="5B70065B" w:rsidR="00ED1FBF" w:rsidRPr="001C0EEC" w:rsidRDefault="009D2B91" w:rsidP="001C0EEC">
      <w:pPr>
        <w:ind w:firstLine="720"/>
        <w:rPr>
          <w:rFonts w:cstheme="minorHAnsi"/>
          <w:sz w:val="24"/>
          <w:szCs w:val="24"/>
        </w:rPr>
      </w:pPr>
      <w:r>
        <w:rPr>
          <w:rFonts w:cstheme="minorHAnsi"/>
          <w:sz w:val="24"/>
          <w:szCs w:val="24"/>
        </w:rPr>
        <w:t xml:space="preserve">Dominant surface seed bank species in Undisturbed sites varied by estuary, with no TPG species dominating in NRE. In LQRE, </w:t>
      </w:r>
      <w:r w:rsidR="0068461A">
        <w:rPr>
          <w:rFonts w:cstheme="minorHAnsi"/>
          <w:sz w:val="24"/>
          <w:szCs w:val="24"/>
        </w:rPr>
        <w:t>both the Undisturbed and 10-year old exclosures were</w:t>
      </w:r>
      <w:r>
        <w:rPr>
          <w:rFonts w:cstheme="minorHAnsi"/>
          <w:sz w:val="24"/>
          <w:szCs w:val="24"/>
        </w:rPr>
        <w:t xml:space="preserve"> </w:t>
      </w:r>
      <w:r w:rsidRPr="0069522A">
        <w:rPr>
          <w:rFonts w:cstheme="minorHAnsi"/>
          <w:sz w:val="24"/>
          <w:szCs w:val="24"/>
        </w:rPr>
        <w:t xml:space="preserve">dominated by the same two species (non-native </w:t>
      </w:r>
      <w:r w:rsidRPr="0069522A">
        <w:rPr>
          <w:rFonts w:cstheme="minorHAnsi"/>
          <w:i/>
          <w:iCs/>
          <w:sz w:val="24"/>
          <w:szCs w:val="24"/>
        </w:rPr>
        <w:t>A. stolonifera</w:t>
      </w:r>
      <w:r w:rsidRPr="0069522A">
        <w:rPr>
          <w:rFonts w:cstheme="minorHAnsi"/>
          <w:sz w:val="24"/>
          <w:szCs w:val="24"/>
        </w:rPr>
        <w:t xml:space="preserve"> and native </w:t>
      </w:r>
      <w:r w:rsidRPr="0069522A">
        <w:rPr>
          <w:rFonts w:cstheme="minorHAnsi"/>
          <w:i/>
          <w:iCs/>
          <w:sz w:val="24"/>
          <w:szCs w:val="24"/>
        </w:rPr>
        <w:t>J. balticus</w:t>
      </w:r>
      <w:r w:rsidRPr="0069522A">
        <w:rPr>
          <w:rFonts w:cstheme="minorHAnsi"/>
          <w:sz w:val="24"/>
          <w:szCs w:val="24"/>
        </w:rPr>
        <w:t>) (</w:t>
      </w:r>
      <w:r w:rsidRPr="0069522A">
        <w:rPr>
          <w:rFonts w:cstheme="minorHAnsi"/>
          <w:sz w:val="24"/>
          <w:szCs w:val="24"/>
        </w:rPr>
        <w:fldChar w:fldCharType="begin"/>
      </w:r>
      <w:r w:rsidRPr="0069522A">
        <w:rPr>
          <w:rFonts w:cstheme="minorHAnsi"/>
          <w:sz w:val="24"/>
          <w:szCs w:val="24"/>
        </w:rPr>
        <w:instrText xml:space="preserve"> REF _Ref127953458 \h  \* MERGEFORMAT </w:instrText>
      </w:r>
      <w:r w:rsidRPr="0069522A">
        <w:rPr>
          <w:rFonts w:cstheme="minorHAnsi"/>
          <w:sz w:val="24"/>
          <w:szCs w:val="24"/>
        </w:rPr>
      </w:r>
      <w:r w:rsidRPr="0069522A">
        <w:rPr>
          <w:rFonts w:cstheme="minorHAnsi"/>
          <w:sz w:val="24"/>
          <w:szCs w:val="24"/>
        </w:rPr>
        <w:fldChar w:fldCharType="separate"/>
      </w:r>
      <w:r w:rsidRPr="0069522A">
        <w:rPr>
          <w:rFonts w:cstheme="minorHAnsi"/>
          <w:sz w:val="24"/>
          <w:szCs w:val="24"/>
        </w:rPr>
        <w:t xml:space="preserve">Figure </w:t>
      </w:r>
      <w:r w:rsidRPr="0069522A">
        <w:rPr>
          <w:rFonts w:cstheme="minorHAnsi"/>
          <w:noProof/>
          <w:sz w:val="24"/>
          <w:szCs w:val="24"/>
        </w:rPr>
        <w:t>5</w:t>
      </w:r>
      <w:r w:rsidRPr="0069522A">
        <w:rPr>
          <w:rFonts w:cstheme="minorHAnsi"/>
          <w:sz w:val="24"/>
          <w:szCs w:val="24"/>
        </w:rPr>
        <w:fldChar w:fldCharType="end"/>
      </w:r>
      <w:r w:rsidRPr="0069522A">
        <w:rPr>
          <w:rFonts w:cstheme="minorHAnsi"/>
          <w:sz w:val="24"/>
          <w:szCs w:val="24"/>
        </w:rPr>
        <w:t xml:space="preserve">). </w:t>
      </w:r>
      <w:r w:rsidR="007A69F5" w:rsidRPr="0069522A">
        <w:rPr>
          <w:rFonts w:cstheme="minorHAnsi"/>
          <w:sz w:val="24"/>
          <w:szCs w:val="24"/>
        </w:rPr>
        <w:t>I</w:t>
      </w:r>
      <w:r w:rsidR="00B75D79" w:rsidRPr="0069522A">
        <w:rPr>
          <w:rFonts w:cstheme="minorHAnsi"/>
          <w:sz w:val="24"/>
          <w:szCs w:val="24"/>
        </w:rPr>
        <w:t xml:space="preserve">ndicator species for the surface seed bank in 10-year old exclosures in </w:t>
      </w:r>
      <w:r w:rsidR="003C6838" w:rsidRPr="0069522A">
        <w:rPr>
          <w:rFonts w:cstheme="minorHAnsi"/>
          <w:sz w:val="24"/>
          <w:szCs w:val="24"/>
        </w:rPr>
        <w:t>LQRE</w:t>
      </w:r>
      <w:r w:rsidR="007A69F5" w:rsidRPr="0069522A">
        <w:rPr>
          <w:rFonts w:cstheme="minorHAnsi"/>
          <w:sz w:val="24"/>
          <w:szCs w:val="24"/>
        </w:rPr>
        <w:t xml:space="preserve"> included non-native </w:t>
      </w:r>
      <w:r w:rsidR="007A69F5" w:rsidRPr="0069522A">
        <w:rPr>
          <w:rFonts w:cstheme="minorHAnsi"/>
          <w:i/>
          <w:iCs/>
          <w:sz w:val="24"/>
          <w:szCs w:val="24"/>
        </w:rPr>
        <w:t>A.</w:t>
      </w:r>
      <w:r w:rsidR="007A69F5" w:rsidRPr="0069522A">
        <w:rPr>
          <w:rFonts w:cstheme="minorHAnsi"/>
          <w:i/>
          <w:sz w:val="24"/>
          <w:szCs w:val="24"/>
        </w:rPr>
        <w:t xml:space="preserve"> stolonifera</w:t>
      </w:r>
      <w:r w:rsidR="003C6838" w:rsidRPr="0069522A">
        <w:rPr>
          <w:rFonts w:cstheme="minorHAnsi"/>
          <w:sz w:val="24"/>
          <w:szCs w:val="24"/>
        </w:rPr>
        <w:t xml:space="preserve">, </w:t>
      </w:r>
      <w:r w:rsidR="004600A6" w:rsidRPr="0069522A">
        <w:rPr>
          <w:rFonts w:cstheme="minorHAnsi"/>
          <w:sz w:val="24"/>
          <w:szCs w:val="24"/>
        </w:rPr>
        <w:t xml:space="preserve">native </w:t>
      </w:r>
      <w:r w:rsidR="004600A6" w:rsidRPr="0069522A">
        <w:rPr>
          <w:rFonts w:cstheme="minorHAnsi"/>
          <w:i/>
          <w:iCs/>
          <w:sz w:val="24"/>
          <w:szCs w:val="24"/>
        </w:rPr>
        <w:t>J. balticus</w:t>
      </w:r>
      <w:r w:rsidR="004600A6" w:rsidRPr="0069522A">
        <w:rPr>
          <w:rFonts w:cstheme="minorHAnsi"/>
          <w:sz w:val="24"/>
          <w:szCs w:val="24"/>
        </w:rPr>
        <w:t xml:space="preserve">, and native </w:t>
      </w:r>
      <w:r w:rsidR="004600A6" w:rsidRPr="0069522A">
        <w:rPr>
          <w:rFonts w:cstheme="minorHAnsi"/>
          <w:i/>
          <w:iCs/>
          <w:sz w:val="24"/>
          <w:szCs w:val="24"/>
        </w:rPr>
        <w:t>T. maritima</w:t>
      </w:r>
      <w:r w:rsidR="00DD3AE0" w:rsidRPr="0069522A">
        <w:rPr>
          <w:rFonts w:cstheme="minorHAnsi"/>
          <w:i/>
          <w:iCs/>
          <w:sz w:val="24"/>
          <w:szCs w:val="24"/>
        </w:rPr>
        <w:t>.</w:t>
      </w:r>
      <w:r w:rsidR="00B75D79" w:rsidRPr="0069522A">
        <w:rPr>
          <w:rFonts w:cstheme="minorHAnsi"/>
          <w:sz w:val="24"/>
          <w:szCs w:val="24"/>
        </w:rPr>
        <w:t xml:space="preserve"> </w:t>
      </w:r>
      <w:r w:rsidR="00DD3AE0" w:rsidRPr="0069522A">
        <w:rPr>
          <w:rFonts w:cstheme="minorHAnsi"/>
          <w:sz w:val="24"/>
          <w:szCs w:val="24"/>
        </w:rPr>
        <w:t xml:space="preserve">Indicators of </w:t>
      </w:r>
      <w:r w:rsidR="00B75D79" w:rsidRPr="0069522A">
        <w:rPr>
          <w:rFonts w:cstheme="minorHAnsi"/>
          <w:sz w:val="24"/>
          <w:szCs w:val="24"/>
        </w:rPr>
        <w:t>Undisturbed surface seed banks</w:t>
      </w:r>
      <w:r w:rsidR="00C161E7" w:rsidRPr="0069522A">
        <w:rPr>
          <w:rFonts w:cstheme="minorHAnsi"/>
          <w:sz w:val="24"/>
          <w:szCs w:val="24"/>
        </w:rPr>
        <w:t xml:space="preserve"> in both estuaries</w:t>
      </w:r>
      <w:r w:rsidR="00DD3AE0" w:rsidRPr="0069522A">
        <w:rPr>
          <w:rFonts w:cstheme="minorHAnsi"/>
          <w:sz w:val="24"/>
          <w:szCs w:val="24"/>
        </w:rPr>
        <w:t xml:space="preserve"> included native TPGs </w:t>
      </w:r>
      <w:r w:rsidR="00DD3AE0" w:rsidRPr="0069522A">
        <w:rPr>
          <w:rFonts w:cstheme="minorHAnsi"/>
          <w:i/>
          <w:iCs/>
          <w:sz w:val="24"/>
          <w:szCs w:val="24"/>
        </w:rPr>
        <w:t>C. lyngbyei</w:t>
      </w:r>
      <w:r w:rsidR="00DD3AE0" w:rsidRPr="0069522A">
        <w:rPr>
          <w:rFonts w:cstheme="minorHAnsi"/>
          <w:sz w:val="24"/>
          <w:szCs w:val="24"/>
        </w:rPr>
        <w:t xml:space="preserve"> and </w:t>
      </w:r>
      <w:r w:rsidR="00DD3AE0" w:rsidRPr="0069522A">
        <w:rPr>
          <w:rFonts w:cstheme="minorHAnsi"/>
          <w:i/>
          <w:iCs/>
          <w:sz w:val="24"/>
          <w:szCs w:val="24"/>
        </w:rPr>
        <w:t>Juncus articulatus</w:t>
      </w:r>
      <w:r w:rsidR="00DD3AE0" w:rsidRPr="0069522A">
        <w:rPr>
          <w:rFonts w:cstheme="minorHAnsi"/>
          <w:sz w:val="24"/>
          <w:szCs w:val="24"/>
        </w:rPr>
        <w:t>, as well as non-native forb</w:t>
      </w:r>
      <w:r w:rsidR="00DD3AE0" w:rsidRPr="0069522A">
        <w:rPr>
          <w:rFonts w:cstheme="minorHAnsi"/>
          <w:i/>
          <w:iCs/>
          <w:sz w:val="24"/>
          <w:szCs w:val="24"/>
        </w:rPr>
        <w:t xml:space="preserve"> C. coronopifolia </w:t>
      </w:r>
      <w:r w:rsidR="00C20B35" w:rsidRPr="0069522A">
        <w:rPr>
          <w:rFonts w:cstheme="minorHAnsi"/>
          <w:sz w:val="24"/>
          <w:szCs w:val="24"/>
        </w:rPr>
        <w:t>(</w:t>
      </w:r>
      <w:r w:rsidR="00C20B35" w:rsidRPr="0069522A">
        <w:rPr>
          <w:rFonts w:cstheme="minorHAnsi"/>
          <w:sz w:val="24"/>
          <w:szCs w:val="24"/>
        </w:rPr>
        <w:fldChar w:fldCharType="begin"/>
      </w:r>
      <w:r w:rsidR="00C20B35" w:rsidRPr="0069522A">
        <w:rPr>
          <w:rFonts w:cstheme="minorHAnsi"/>
          <w:sz w:val="24"/>
          <w:szCs w:val="24"/>
        </w:rPr>
        <w:instrText xml:space="preserve"> REF _Ref132032693 \h </w:instrText>
      </w:r>
      <w:r w:rsidR="008667DF" w:rsidRPr="0069522A">
        <w:rPr>
          <w:rFonts w:cstheme="minorHAnsi"/>
          <w:sz w:val="24"/>
          <w:szCs w:val="24"/>
        </w:rPr>
        <w:instrText xml:space="preserve"> \* MERGEFORMAT </w:instrText>
      </w:r>
      <w:r w:rsidR="00C20B35" w:rsidRPr="0069522A">
        <w:rPr>
          <w:rFonts w:cstheme="minorHAnsi"/>
          <w:sz w:val="24"/>
          <w:szCs w:val="24"/>
        </w:rPr>
      </w:r>
      <w:r w:rsidR="00C20B35" w:rsidRPr="0069522A">
        <w:rPr>
          <w:rFonts w:cstheme="minorHAnsi"/>
          <w:sz w:val="24"/>
          <w:szCs w:val="24"/>
        </w:rPr>
        <w:fldChar w:fldCharType="separate"/>
      </w:r>
      <w:r w:rsidR="00C20B35" w:rsidRPr="0069522A">
        <w:rPr>
          <w:rFonts w:cstheme="minorHAnsi"/>
          <w:sz w:val="24"/>
          <w:szCs w:val="24"/>
        </w:rPr>
        <w:t xml:space="preserve">Table </w:t>
      </w:r>
      <w:r w:rsidR="00C20B35" w:rsidRPr="0069522A">
        <w:rPr>
          <w:rFonts w:cstheme="minorHAnsi"/>
          <w:noProof/>
          <w:sz w:val="24"/>
          <w:szCs w:val="24"/>
        </w:rPr>
        <w:t>2</w:t>
      </w:r>
      <w:r w:rsidR="00C20B35" w:rsidRPr="0069522A">
        <w:rPr>
          <w:rFonts w:cstheme="minorHAnsi"/>
          <w:sz w:val="24"/>
          <w:szCs w:val="24"/>
        </w:rPr>
        <w:fldChar w:fldCharType="end"/>
      </w:r>
      <w:r w:rsidR="00C20B35" w:rsidRPr="0069522A">
        <w:rPr>
          <w:rFonts w:cstheme="minorHAnsi"/>
          <w:sz w:val="24"/>
          <w:szCs w:val="24"/>
        </w:rPr>
        <w:t>)</w:t>
      </w:r>
      <w:r w:rsidR="00B75D79" w:rsidRPr="0069522A">
        <w:rPr>
          <w:rFonts w:cstheme="minorHAnsi"/>
          <w:sz w:val="24"/>
          <w:szCs w:val="24"/>
        </w:rPr>
        <w:t xml:space="preserve">. </w:t>
      </w:r>
      <w:r w:rsidR="00FB3E8E" w:rsidRPr="0069522A">
        <w:rPr>
          <w:rFonts w:cstheme="minorHAnsi"/>
          <w:sz w:val="24"/>
          <w:szCs w:val="24"/>
        </w:rPr>
        <w:t>This was contrast</w:t>
      </w:r>
      <w:ins w:id="77" w:author="n" w:date="2023-04-29T11:26:00Z">
        <w:r w:rsidR="004F6DA7">
          <w:rPr>
            <w:rFonts w:cstheme="minorHAnsi"/>
            <w:sz w:val="24"/>
            <w:szCs w:val="24"/>
          </w:rPr>
          <w:t>ed</w:t>
        </w:r>
      </w:ins>
      <w:r w:rsidR="00FB3E8E" w:rsidRPr="0069522A">
        <w:rPr>
          <w:rFonts w:cstheme="minorHAnsi"/>
          <w:sz w:val="24"/>
          <w:szCs w:val="24"/>
        </w:rPr>
        <w:t xml:space="preserve"> by no</w:t>
      </w:r>
      <w:r w:rsidR="00615FE6" w:rsidRPr="0069522A">
        <w:rPr>
          <w:rFonts w:cstheme="minorHAnsi"/>
          <w:sz w:val="24"/>
          <w:szCs w:val="24"/>
        </w:rPr>
        <w:t xml:space="preserve"> dominant or indicator</w:t>
      </w:r>
      <w:r w:rsidR="00FB3E8E" w:rsidRPr="0069522A">
        <w:rPr>
          <w:rFonts w:cstheme="minorHAnsi"/>
          <w:sz w:val="24"/>
          <w:szCs w:val="24"/>
        </w:rPr>
        <w:t xml:space="preserve"> species</w:t>
      </w:r>
      <w:r w:rsidR="00615FE6" w:rsidRPr="0069522A">
        <w:rPr>
          <w:rFonts w:cstheme="minorHAnsi"/>
          <w:sz w:val="24"/>
          <w:szCs w:val="24"/>
        </w:rPr>
        <w:t xml:space="preserve"> in the surface seed banks of 1-year old exclosures</w:t>
      </w:r>
      <w:r w:rsidR="006945D4" w:rsidRPr="0069522A">
        <w:rPr>
          <w:rFonts w:cstheme="minorHAnsi"/>
          <w:sz w:val="24"/>
          <w:szCs w:val="24"/>
        </w:rPr>
        <w:t xml:space="preserve">, and the only indicator of Grubbed sites was native forb </w:t>
      </w:r>
      <w:r w:rsidR="006945D4" w:rsidRPr="0069522A">
        <w:rPr>
          <w:rFonts w:cstheme="minorHAnsi"/>
          <w:i/>
          <w:iCs/>
          <w:sz w:val="24"/>
          <w:szCs w:val="24"/>
        </w:rPr>
        <w:t>Salicornia depressa</w:t>
      </w:r>
      <w:r w:rsidR="00615FE6" w:rsidRPr="0069522A">
        <w:rPr>
          <w:rFonts w:cstheme="minorHAnsi"/>
          <w:sz w:val="24"/>
          <w:szCs w:val="24"/>
        </w:rPr>
        <w:t xml:space="preserve">. </w:t>
      </w:r>
      <w:r w:rsidR="00B75D79" w:rsidRPr="0069522A">
        <w:rPr>
          <w:rFonts w:cstheme="minorHAnsi"/>
          <w:sz w:val="24"/>
          <w:szCs w:val="24"/>
        </w:rPr>
        <w:t>Grubbed</w:t>
      </w:r>
      <w:r w:rsidR="00B75D79" w:rsidRPr="001C0EEC">
        <w:rPr>
          <w:rFonts w:cstheme="minorHAnsi"/>
          <w:sz w:val="24"/>
          <w:szCs w:val="24"/>
        </w:rPr>
        <w:t xml:space="preserve"> sites in both estuaries</w:t>
      </w:r>
      <w:r w:rsidR="00991B6F">
        <w:rPr>
          <w:rFonts w:cstheme="minorHAnsi"/>
          <w:sz w:val="24"/>
          <w:szCs w:val="24"/>
        </w:rPr>
        <w:t xml:space="preserve"> </w:t>
      </w:r>
      <w:r w:rsidR="00B75D79" w:rsidRPr="001C0EEC">
        <w:rPr>
          <w:rFonts w:cstheme="minorHAnsi"/>
          <w:sz w:val="24"/>
          <w:szCs w:val="24"/>
        </w:rPr>
        <w:t>were dominated by</w:t>
      </w:r>
      <w:r w:rsidR="00991B6F">
        <w:rPr>
          <w:rFonts w:cstheme="minorHAnsi"/>
          <w:sz w:val="24"/>
          <w:szCs w:val="24"/>
        </w:rPr>
        <w:t xml:space="preserve"> native</w:t>
      </w:r>
      <w:r w:rsidR="008667DF">
        <w:rPr>
          <w:rFonts w:cstheme="minorHAnsi"/>
          <w:sz w:val="24"/>
          <w:szCs w:val="24"/>
        </w:rPr>
        <w:t>, short</w:t>
      </w:r>
      <w:r w:rsidR="00991B6F">
        <w:rPr>
          <w:rFonts w:cstheme="minorHAnsi"/>
          <w:sz w:val="24"/>
          <w:szCs w:val="24"/>
        </w:rPr>
        <w:t xml:space="preserve"> graminoid </w:t>
      </w:r>
      <w:r w:rsidR="00B75D79" w:rsidRPr="001C0EEC">
        <w:rPr>
          <w:rFonts w:cstheme="minorHAnsi"/>
          <w:i/>
          <w:iCs/>
          <w:sz w:val="24"/>
          <w:szCs w:val="24"/>
        </w:rPr>
        <w:t>E. parvula</w:t>
      </w:r>
      <w:r w:rsidR="00B75D79" w:rsidRPr="001C0EEC">
        <w:rPr>
          <w:rFonts w:cstheme="minorHAnsi"/>
          <w:sz w:val="24"/>
          <w:szCs w:val="24"/>
        </w:rPr>
        <w:t xml:space="preserve">, </w:t>
      </w:r>
      <w:r w:rsidR="00B75D79">
        <w:rPr>
          <w:rFonts w:cstheme="minorHAnsi"/>
          <w:sz w:val="24"/>
          <w:szCs w:val="24"/>
        </w:rPr>
        <w:t>while</w:t>
      </w:r>
      <w:r w:rsidR="00991B6F">
        <w:rPr>
          <w:rFonts w:cstheme="minorHAnsi"/>
          <w:sz w:val="24"/>
          <w:szCs w:val="24"/>
        </w:rPr>
        <w:t xml:space="preserve"> native forb</w:t>
      </w:r>
      <w:r w:rsidR="00B75D79">
        <w:rPr>
          <w:rFonts w:cstheme="minorHAnsi"/>
          <w:sz w:val="24"/>
          <w:szCs w:val="24"/>
        </w:rPr>
        <w:t xml:space="preserve"> </w:t>
      </w:r>
      <w:r w:rsidR="00B75D79">
        <w:rPr>
          <w:rFonts w:cstheme="minorHAnsi"/>
          <w:i/>
          <w:iCs/>
          <w:sz w:val="24"/>
          <w:szCs w:val="24"/>
        </w:rPr>
        <w:t xml:space="preserve">S. canadensis </w:t>
      </w:r>
      <w:r w:rsidR="00B75D79">
        <w:rPr>
          <w:rFonts w:cstheme="minorHAnsi"/>
          <w:sz w:val="24"/>
          <w:szCs w:val="24"/>
        </w:rPr>
        <w:t xml:space="preserve">was dominant only in seed bank samples from Grubbed sites at LQRE. </w:t>
      </w:r>
      <w:r w:rsidR="002304ED">
        <w:rPr>
          <w:rFonts w:cstheme="minorHAnsi"/>
          <w:sz w:val="24"/>
          <w:szCs w:val="24"/>
        </w:rPr>
        <w:t>No species were</w:t>
      </w:r>
      <w:r w:rsidR="00BF2FF8">
        <w:rPr>
          <w:rFonts w:cstheme="minorHAnsi"/>
          <w:sz w:val="24"/>
          <w:szCs w:val="24"/>
        </w:rPr>
        <w:t xml:space="preserve"> seed-dominant in 1-year old exclosures in N</w:t>
      </w:r>
      <w:r w:rsidR="00BF2FF8" w:rsidRPr="003E6242">
        <w:rPr>
          <w:rFonts w:cstheme="minorHAnsi"/>
          <w:sz w:val="24"/>
          <w:szCs w:val="24"/>
        </w:rPr>
        <w:t>RE</w:t>
      </w:r>
      <w:r w:rsidR="00B75D79" w:rsidRPr="003E6242">
        <w:rPr>
          <w:rFonts w:cstheme="minorHAnsi"/>
          <w:sz w:val="24"/>
          <w:szCs w:val="24"/>
        </w:rPr>
        <w:t xml:space="preserve">. </w:t>
      </w:r>
      <w:r w:rsidR="00C34119" w:rsidRPr="003E6242">
        <w:rPr>
          <w:sz w:val="24"/>
          <w:szCs w:val="24"/>
        </w:rPr>
        <w:t>Our</w:t>
      </w:r>
      <w:r w:rsidR="00C34119" w:rsidRPr="001C0EEC">
        <w:rPr>
          <w:sz w:val="24"/>
          <w:szCs w:val="24"/>
        </w:rPr>
        <w:t xml:space="preserve"> generalized linear models showed Nanaimo River Estuary had significantly lower TPG seed abundance overall (p = 0.02), and Grubbed sites </w:t>
      </w:r>
      <w:r w:rsidR="00603783">
        <w:rPr>
          <w:sz w:val="24"/>
          <w:szCs w:val="24"/>
        </w:rPr>
        <w:t>had</w:t>
      </w:r>
      <w:r w:rsidR="00603783" w:rsidRPr="001C0EEC">
        <w:rPr>
          <w:sz w:val="24"/>
          <w:szCs w:val="24"/>
        </w:rPr>
        <w:t xml:space="preserve"> </w:t>
      </w:r>
      <w:r w:rsidR="00C34119" w:rsidRPr="001C0EEC">
        <w:rPr>
          <w:sz w:val="24"/>
          <w:szCs w:val="24"/>
        </w:rPr>
        <w:t>significantly lower TPG seed abundance, regardless of estuary (p = 0.05) (</w:t>
      </w:r>
      <w:r w:rsidR="00332266">
        <w:rPr>
          <w:sz w:val="24"/>
          <w:szCs w:val="24"/>
        </w:rPr>
        <w:fldChar w:fldCharType="begin"/>
      </w:r>
      <w:r w:rsidR="00332266">
        <w:rPr>
          <w:sz w:val="24"/>
          <w:szCs w:val="24"/>
        </w:rPr>
        <w:instrText xml:space="preserve"> REF _Ref127956402 \h </w:instrText>
      </w:r>
      <w:r w:rsidR="00332266">
        <w:rPr>
          <w:sz w:val="24"/>
          <w:szCs w:val="24"/>
        </w:rPr>
      </w:r>
      <w:r w:rsidR="00332266">
        <w:rPr>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6</w:t>
      </w:r>
      <w:r w:rsidR="00332266">
        <w:rPr>
          <w:sz w:val="24"/>
          <w:szCs w:val="24"/>
        </w:rPr>
        <w:fldChar w:fldCharType="end"/>
      </w:r>
      <w:r w:rsidR="00C34119" w:rsidRPr="001C0EEC">
        <w:rPr>
          <w:sz w:val="24"/>
          <w:szCs w:val="24"/>
        </w:rPr>
        <w:t>)</w:t>
      </w:r>
      <w:r w:rsidR="00332266">
        <w:rPr>
          <w:sz w:val="24"/>
          <w:szCs w:val="24"/>
        </w:rPr>
        <w:t xml:space="preserve">. </w:t>
      </w:r>
    </w:p>
    <w:p w14:paraId="0691D698" w14:textId="2ED80BC7" w:rsidR="000F71C5" w:rsidRDefault="004C5824">
      <w:pPr>
        <w:rPr>
          <w:rFonts w:cstheme="minorHAnsi"/>
          <w:i/>
          <w:iCs/>
          <w:color w:val="44546A" w:themeColor="text2"/>
          <w:sz w:val="24"/>
          <w:szCs w:val="24"/>
        </w:rPr>
      </w:pPr>
      <w:r w:rsidRPr="001C0EEC">
        <w:rPr>
          <w:rFonts w:cstheme="minorHAnsi"/>
          <w:sz w:val="24"/>
          <w:szCs w:val="24"/>
        </w:rPr>
        <w:tab/>
      </w:r>
      <w:r w:rsidR="00E37158">
        <w:rPr>
          <w:sz w:val="24"/>
          <w:szCs w:val="24"/>
        </w:rPr>
        <w:t>We</w:t>
      </w:r>
      <w:r w:rsidR="00EB6829">
        <w:rPr>
          <w:sz w:val="24"/>
          <w:szCs w:val="24"/>
        </w:rPr>
        <w:t xml:space="preserve"> found surface seed bank</w:t>
      </w:r>
      <w:r w:rsidR="00E37158">
        <w:rPr>
          <w:sz w:val="24"/>
          <w:szCs w:val="24"/>
        </w:rPr>
        <w:t xml:space="preserve"> composition</w:t>
      </w:r>
      <w:r w:rsidR="00845F70">
        <w:rPr>
          <w:sz w:val="24"/>
          <w:szCs w:val="24"/>
        </w:rPr>
        <w:t xml:space="preserve">al abundance differed </w:t>
      </w:r>
      <w:r w:rsidR="00EB6829">
        <w:rPr>
          <w:sz w:val="24"/>
          <w:szCs w:val="24"/>
        </w:rPr>
        <w:t xml:space="preserve">from vegetation </w:t>
      </w:r>
      <w:r w:rsidR="0040550E">
        <w:rPr>
          <w:sz w:val="24"/>
          <w:szCs w:val="24"/>
        </w:rPr>
        <w:t>at Grubbed sites</w:t>
      </w:r>
      <w:r w:rsidR="00EB6829">
        <w:rPr>
          <w:sz w:val="24"/>
          <w:szCs w:val="24"/>
        </w:rPr>
        <w:t>,</w:t>
      </w:r>
      <w:r w:rsidR="0040550E">
        <w:rPr>
          <w:sz w:val="24"/>
          <w:szCs w:val="24"/>
        </w:rPr>
        <w:t xml:space="preserve"> </w:t>
      </w:r>
      <w:r w:rsidR="00EB6829">
        <w:rPr>
          <w:sz w:val="24"/>
          <w:szCs w:val="24"/>
        </w:rPr>
        <w:t>as</w:t>
      </w:r>
      <w:r w:rsidR="00D04BBD" w:rsidRPr="001C0EEC">
        <w:rPr>
          <w:sz w:val="24"/>
          <w:szCs w:val="24"/>
        </w:rPr>
        <w:t xml:space="preserve"> many of the species found in the above-ground vegetation were not present in the surface seed bank</w:t>
      </w:r>
      <w:r w:rsidR="0040550E">
        <w:rPr>
          <w:sz w:val="24"/>
          <w:szCs w:val="24"/>
        </w:rPr>
        <w:t xml:space="preserve"> </w:t>
      </w:r>
      <w:r w:rsidR="00D04BBD" w:rsidRPr="001C0EEC">
        <w:rPr>
          <w:sz w:val="24"/>
          <w:szCs w:val="24"/>
        </w:rPr>
        <w:t>(</w:t>
      </w:r>
      <w:r w:rsidR="00D04BBD" w:rsidRPr="001C0EEC">
        <w:rPr>
          <w:sz w:val="24"/>
          <w:szCs w:val="24"/>
        </w:rPr>
        <w:fldChar w:fldCharType="begin"/>
      </w:r>
      <w:r w:rsidR="00D04BBD" w:rsidRPr="001C0EEC">
        <w:rPr>
          <w:sz w:val="24"/>
          <w:szCs w:val="24"/>
        </w:rPr>
        <w:instrText xml:space="preserve"> REF _Ref127953458 \h </w:instrText>
      </w:r>
      <w:r w:rsidRPr="001C0EEC">
        <w:rPr>
          <w:sz w:val="24"/>
          <w:szCs w:val="24"/>
        </w:rPr>
        <w:instrText xml:space="preserve"> \* MERGEFORMAT </w:instrText>
      </w:r>
      <w:r w:rsidR="00D04BBD" w:rsidRPr="001C0EEC">
        <w:rPr>
          <w:sz w:val="24"/>
          <w:szCs w:val="24"/>
        </w:rPr>
      </w:r>
      <w:r w:rsidR="00D04BBD" w:rsidRPr="001C0EEC">
        <w:rPr>
          <w:sz w:val="24"/>
          <w:szCs w:val="24"/>
        </w:rPr>
        <w:fldChar w:fldCharType="separate"/>
      </w:r>
      <w:r w:rsidR="00223C80" w:rsidRPr="00223C80">
        <w:rPr>
          <w:sz w:val="24"/>
          <w:szCs w:val="24"/>
        </w:rPr>
        <w:t xml:space="preserve">Figure </w:t>
      </w:r>
      <w:r w:rsidR="00223C80" w:rsidRPr="00223C80">
        <w:rPr>
          <w:noProof/>
          <w:sz w:val="24"/>
          <w:szCs w:val="24"/>
        </w:rPr>
        <w:t>5</w:t>
      </w:r>
      <w:r w:rsidR="00D04BBD" w:rsidRPr="001C0EEC">
        <w:rPr>
          <w:sz w:val="24"/>
          <w:szCs w:val="24"/>
        </w:rPr>
        <w:fldChar w:fldCharType="end"/>
      </w:r>
      <w:r w:rsidR="00D04BBD" w:rsidRPr="001C0EEC">
        <w:rPr>
          <w:sz w:val="24"/>
          <w:szCs w:val="24"/>
        </w:rPr>
        <w:t>)</w:t>
      </w:r>
      <w:r w:rsidR="00EF252E" w:rsidRPr="001C0EEC">
        <w:rPr>
          <w:sz w:val="24"/>
          <w:szCs w:val="24"/>
        </w:rPr>
        <w:t xml:space="preserve">. </w:t>
      </w:r>
      <w:r w:rsidRPr="001C0EEC">
        <w:rPr>
          <w:sz w:val="24"/>
          <w:szCs w:val="24"/>
        </w:rPr>
        <w:t xml:space="preserve">In 10-year old exclosures, native </w:t>
      </w:r>
      <w:r w:rsidRPr="001C0EEC">
        <w:rPr>
          <w:i/>
          <w:sz w:val="24"/>
          <w:szCs w:val="24"/>
        </w:rPr>
        <w:t>C. lyngbyei</w:t>
      </w:r>
      <w:r w:rsidRPr="001C0EEC">
        <w:rPr>
          <w:sz w:val="24"/>
          <w:szCs w:val="24"/>
        </w:rPr>
        <w:t xml:space="preserve"> recover</w:t>
      </w:r>
      <w:ins w:id="78" w:author="n" w:date="2023-04-29T11:27:00Z">
        <w:r w:rsidR="004F6DA7">
          <w:rPr>
            <w:sz w:val="24"/>
            <w:szCs w:val="24"/>
          </w:rPr>
          <w:t>ed</w:t>
        </w:r>
      </w:ins>
      <w:del w:id="79" w:author="n" w:date="2023-04-29T11:27:00Z">
        <w:r w:rsidRPr="001C0EEC" w:rsidDel="004F6DA7">
          <w:rPr>
            <w:sz w:val="24"/>
            <w:szCs w:val="24"/>
          </w:rPr>
          <w:delText>s</w:delText>
        </w:r>
      </w:del>
      <w:r w:rsidRPr="001C0EEC">
        <w:rPr>
          <w:sz w:val="24"/>
          <w:szCs w:val="24"/>
        </w:rPr>
        <w:t xml:space="preserve"> as dominant vegetation, but </w:t>
      </w:r>
      <w:r w:rsidR="00D55862" w:rsidRPr="001C0EEC">
        <w:rPr>
          <w:sz w:val="24"/>
          <w:szCs w:val="24"/>
        </w:rPr>
        <w:t xml:space="preserve">abundance of its seed in the surface </w:t>
      </w:r>
      <w:r w:rsidRPr="001C0EEC">
        <w:rPr>
          <w:sz w:val="24"/>
          <w:szCs w:val="24"/>
        </w:rPr>
        <w:t xml:space="preserve">seed bank </w:t>
      </w:r>
      <w:del w:id="80" w:author="n" w:date="2023-04-29T11:27:00Z">
        <w:r w:rsidRPr="001C0EEC" w:rsidDel="004F6DA7">
          <w:rPr>
            <w:sz w:val="24"/>
            <w:szCs w:val="24"/>
          </w:rPr>
          <w:delText>i</w:delText>
        </w:r>
      </w:del>
      <w:ins w:id="81" w:author="n" w:date="2023-04-29T11:27:00Z">
        <w:r w:rsidR="004F6DA7">
          <w:rPr>
            <w:sz w:val="24"/>
            <w:szCs w:val="24"/>
          </w:rPr>
          <w:t>wa</w:t>
        </w:r>
      </w:ins>
      <w:r w:rsidRPr="001C0EEC">
        <w:rPr>
          <w:sz w:val="24"/>
          <w:szCs w:val="24"/>
        </w:rPr>
        <w:t xml:space="preserve">s much lower </w:t>
      </w:r>
      <w:r w:rsidR="00D55862" w:rsidRPr="001C0EEC">
        <w:rPr>
          <w:sz w:val="24"/>
          <w:szCs w:val="24"/>
        </w:rPr>
        <w:t>than that in</w:t>
      </w:r>
      <w:r w:rsidRPr="001C0EEC">
        <w:rPr>
          <w:sz w:val="24"/>
          <w:szCs w:val="24"/>
        </w:rPr>
        <w:t xml:space="preserve"> Undisturbed</w:t>
      </w:r>
      <w:r w:rsidR="00D55862" w:rsidRPr="001C0EEC">
        <w:rPr>
          <w:sz w:val="24"/>
          <w:szCs w:val="24"/>
        </w:rPr>
        <w:t xml:space="preserve"> sites</w:t>
      </w:r>
      <w:r w:rsidRPr="001C0EEC">
        <w:rPr>
          <w:sz w:val="24"/>
          <w:szCs w:val="24"/>
        </w:rPr>
        <w:t>.</w:t>
      </w:r>
      <w:r w:rsidR="00D55862" w:rsidRPr="001C0EEC">
        <w:rPr>
          <w:sz w:val="24"/>
          <w:szCs w:val="24"/>
        </w:rPr>
        <w:t xml:space="preserve"> This was contrast</w:t>
      </w:r>
      <w:ins w:id="82" w:author="n" w:date="2023-04-29T11:28:00Z">
        <w:r w:rsidR="004F6DA7">
          <w:rPr>
            <w:sz w:val="24"/>
            <w:szCs w:val="24"/>
          </w:rPr>
          <w:t>ed</w:t>
        </w:r>
      </w:ins>
      <w:r w:rsidR="00D55862" w:rsidRPr="001C0EEC">
        <w:rPr>
          <w:sz w:val="24"/>
          <w:szCs w:val="24"/>
        </w:rPr>
        <w:t xml:space="preserve"> by non</w:t>
      </w:r>
      <w:r w:rsidR="004B0AA9" w:rsidRPr="001C0EEC">
        <w:rPr>
          <w:sz w:val="24"/>
          <w:szCs w:val="24"/>
        </w:rPr>
        <w:t xml:space="preserve">-native invasive </w:t>
      </w:r>
      <w:r w:rsidR="004B0AA9" w:rsidRPr="001C0EEC">
        <w:rPr>
          <w:i/>
          <w:sz w:val="24"/>
          <w:szCs w:val="24"/>
        </w:rPr>
        <w:t>A. stolonifera</w:t>
      </w:r>
      <w:r w:rsidR="003C50F4">
        <w:rPr>
          <w:iCs/>
          <w:sz w:val="24"/>
          <w:szCs w:val="24"/>
        </w:rPr>
        <w:t xml:space="preserve">, whose seed </w:t>
      </w:r>
      <w:r w:rsidR="003C50F4">
        <w:rPr>
          <w:sz w:val="24"/>
          <w:szCs w:val="24"/>
        </w:rPr>
        <w:t xml:space="preserve">dominated surface seed banks in </w:t>
      </w:r>
      <w:r w:rsidR="004B0AA9" w:rsidRPr="001C0EEC">
        <w:rPr>
          <w:sz w:val="24"/>
          <w:szCs w:val="24"/>
        </w:rPr>
        <w:t xml:space="preserve">10-year old </w:t>
      </w:r>
      <w:r w:rsidR="003C50F4">
        <w:rPr>
          <w:sz w:val="24"/>
          <w:szCs w:val="24"/>
        </w:rPr>
        <w:t xml:space="preserve">exclosures </w:t>
      </w:r>
      <w:r w:rsidR="004B0AA9" w:rsidRPr="001C0EEC">
        <w:rPr>
          <w:sz w:val="24"/>
          <w:szCs w:val="24"/>
        </w:rPr>
        <w:t xml:space="preserve">and Undisturbed </w:t>
      </w:r>
      <w:r w:rsidR="003C50F4">
        <w:rPr>
          <w:sz w:val="24"/>
          <w:szCs w:val="24"/>
        </w:rPr>
        <w:t>sites</w:t>
      </w:r>
      <w:r w:rsidR="004B0AA9" w:rsidRPr="001C0EEC">
        <w:rPr>
          <w:sz w:val="24"/>
          <w:szCs w:val="24"/>
        </w:rPr>
        <w:t xml:space="preserve">, and its dominance in above-ground vegetation </w:t>
      </w:r>
      <w:del w:id="83" w:author="n" w:date="2023-04-29T11:28:00Z">
        <w:r w:rsidR="004B0AA9" w:rsidRPr="001C0EEC" w:rsidDel="004F6DA7">
          <w:rPr>
            <w:sz w:val="24"/>
            <w:szCs w:val="24"/>
          </w:rPr>
          <w:delText>i</w:delText>
        </w:r>
      </w:del>
      <w:ins w:id="84" w:author="n" w:date="2023-04-29T11:28:00Z">
        <w:r w:rsidR="004F6DA7">
          <w:rPr>
            <w:sz w:val="24"/>
            <w:szCs w:val="24"/>
          </w:rPr>
          <w:t>wa</w:t>
        </w:r>
      </w:ins>
      <w:r w:rsidR="004B0AA9" w:rsidRPr="001C0EEC">
        <w:rPr>
          <w:sz w:val="24"/>
          <w:szCs w:val="24"/>
        </w:rPr>
        <w:t xml:space="preserve">s </w:t>
      </w:r>
      <w:r w:rsidR="00283734" w:rsidRPr="001C0EEC">
        <w:rPr>
          <w:sz w:val="24"/>
          <w:szCs w:val="24"/>
        </w:rPr>
        <w:t xml:space="preserve">greater at 10-year old sites than in Undisturbed sites. </w:t>
      </w:r>
      <w:del w:id="85" w:author="n" w:date="2023-04-29T11:28:00Z">
        <w:r w:rsidR="006A7E5E" w:rsidDel="00CD6607">
          <w:rPr>
            <w:sz w:val="24"/>
            <w:szCs w:val="24"/>
          </w:rPr>
          <w:delText>We noted that</w:delText>
        </w:r>
      </w:del>
      <w:ins w:id="86" w:author="n" w:date="2023-04-29T11:28:00Z">
        <w:r w:rsidR="00CD6607">
          <w:rPr>
            <w:sz w:val="24"/>
            <w:szCs w:val="24"/>
          </w:rPr>
          <w:t>Though the</w:t>
        </w:r>
      </w:ins>
      <w:r w:rsidR="006A7E5E">
        <w:rPr>
          <w:sz w:val="24"/>
          <w:szCs w:val="24"/>
        </w:rPr>
        <w:t xml:space="preserve"> </w:t>
      </w:r>
      <w:r w:rsidR="006A7E5E">
        <w:rPr>
          <w:rFonts w:cstheme="minorHAnsi"/>
          <w:sz w:val="24"/>
          <w:szCs w:val="24"/>
        </w:rPr>
        <w:t>n</w:t>
      </w:r>
      <w:r w:rsidR="00F35B78" w:rsidRPr="001C0EEC">
        <w:rPr>
          <w:rFonts w:cstheme="minorHAnsi"/>
          <w:sz w:val="24"/>
          <w:szCs w:val="24"/>
        </w:rPr>
        <w:t xml:space="preserve">ative forb </w:t>
      </w:r>
      <w:r w:rsidR="00A30340" w:rsidRPr="001C0EEC">
        <w:rPr>
          <w:rFonts w:cstheme="minorHAnsi"/>
          <w:i/>
          <w:sz w:val="24"/>
          <w:szCs w:val="24"/>
        </w:rPr>
        <w:t>Symphyotrichum</w:t>
      </w:r>
      <w:r w:rsidR="00F35B78" w:rsidRPr="001C0EEC">
        <w:rPr>
          <w:rFonts w:cstheme="minorHAnsi"/>
          <w:i/>
          <w:sz w:val="24"/>
          <w:szCs w:val="24"/>
        </w:rPr>
        <w:t xml:space="preserve"> subspicatum</w:t>
      </w:r>
      <w:r w:rsidR="00F35B78" w:rsidRPr="001C0EEC">
        <w:rPr>
          <w:rFonts w:cstheme="minorHAnsi"/>
          <w:sz w:val="24"/>
          <w:szCs w:val="24"/>
        </w:rPr>
        <w:t xml:space="preserve"> wa</w:t>
      </w:r>
      <w:r w:rsidR="006A7E5E">
        <w:rPr>
          <w:rFonts w:cstheme="minorHAnsi"/>
          <w:sz w:val="24"/>
          <w:szCs w:val="24"/>
        </w:rPr>
        <w:t>s dominant in vegetation at</w:t>
      </w:r>
      <w:r w:rsidR="00F35B78" w:rsidRPr="001C0EEC">
        <w:rPr>
          <w:rFonts w:cstheme="minorHAnsi"/>
          <w:sz w:val="24"/>
          <w:szCs w:val="24"/>
        </w:rPr>
        <w:t xml:space="preserve"> Undisturbed sites</w:t>
      </w:r>
      <w:r w:rsidR="00533878" w:rsidRPr="001C0EEC">
        <w:rPr>
          <w:rFonts w:cstheme="minorHAnsi"/>
          <w:sz w:val="24"/>
          <w:szCs w:val="24"/>
        </w:rPr>
        <w:t xml:space="preserve">, </w:t>
      </w:r>
      <w:del w:id="87" w:author="n" w:date="2023-04-29T11:28:00Z">
        <w:r w:rsidR="00533878" w:rsidRPr="001C0EEC" w:rsidDel="00CD6607">
          <w:rPr>
            <w:rFonts w:cstheme="minorHAnsi"/>
            <w:sz w:val="24"/>
            <w:szCs w:val="24"/>
          </w:rPr>
          <w:delText xml:space="preserve">but </w:delText>
        </w:r>
      </w:del>
      <w:ins w:id="88" w:author="n" w:date="2023-04-29T11:28:00Z">
        <w:r w:rsidR="00CD6607">
          <w:rPr>
            <w:rFonts w:cstheme="minorHAnsi"/>
            <w:sz w:val="24"/>
            <w:szCs w:val="24"/>
          </w:rPr>
          <w:t>it</w:t>
        </w:r>
        <w:r w:rsidR="00CD6607" w:rsidRPr="001C0EEC">
          <w:rPr>
            <w:rFonts w:cstheme="minorHAnsi"/>
            <w:sz w:val="24"/>
            <w:szCs w:val="24"/>
          </w:rPr>
          <w:t xml:space="preserve"> </w:t>
        </w:r>
      </w:ins>
      <w:r w:rsidR="00533878" w:rsidRPr="001C0EEC">
        <w:rPr>
          <w:rFonts w:cstheme="minorHAnsi"/>
          <w:sz w:val="24"/>
          <w:szCs w:val="24"/>
        </w:rPr>
        <w:t xml:space="preserve">was absent from </w:t>
      </w:r>
      <w:r w:rsidR="009D2ED6">
        <w:rPr>
          <w:rFonts w:cstheme="minorHAnsi"/>
          <w:sz w:val="24"/>
          <w:szCs w:val="24"/>
        </w:rPr>
        <w:t xml:space="preserve">the vegetation and surface seed bank in </w:t>
      </w:r>
      <w:r w:rsidR="00533878" w:rsidRPr="001C0EEC">
        <w:rPr>
          <w:rFonts w:cstheme="minorHAnsi"/>
          <w:sz w:val="24"/>
          <w:szCs w:val="24"/>
        </w:rPr>
        <w:t>10-year old exclosures</w:t>
      </w:r>
      <w:r w:rsidR="009D2ED6">
        <w:rPr>
          <w:rFonts w:cstheme="minorHAnsi"/>
          <w:sz w:val="24"/>
          <w:szCs w:val="24"/>
        </w:rPr>
        <w:t xml:space="preserve">. </w:t>
      </w:r>
      <w:bookmarkStart w:id="89" w:name="_Ref127953140"/>
      <w:r w:rsidR="000F71C5">
        <w:rPr>
          <w:rFonts w:cstheme="minorHAnsi"/>
          <w:sz w:val="24"/>
          <w:szCs w:val="24"/>
        </w:rPr>
        <w:br w:type="page"/>
      </w:r>
    </w:p>
    <w:p w14:paraId="31BD5E9D" w14:textId="6FD3534B" w:rsidR="000E6572" w:rsidRPr="001C0EEC" w:rsidRDefault="000E6572" w:rsidP="001C0EEC">
      <w:pPr>
        <w:pStyle w:val="Caption"/>
        <w:keepNext/>
        <w:rPr>
          <w:rFonts w:cstheme="minorHAnsi"/>
          <w:sz w:val="24"/>
          <w:szCs w:val="24"/>
        </w:rPr>
      </w:pPr>
      <w:bookmarkStart w:id="90" w:name="_Ref132032693"/>
      <w:r w:rsidRPr="001C0EEC">
        <w:rPr>
          <w:rFonts w:cstheme="minorHAnsi"/>
          <w:sz w:val="24"/>
          <w:szCs w:val="24"/>
        </w:rPr>
        <w:lastRenderedPageBreak/>
        <w:t xml:space="preserve">Table </w:t>
      </w:r>
      <w:r w:rsidRPr="001C0EEC">
        <w:rPr>
          <w:rFonts w:cstheme="minorHAnsi"/>
          <w:sz w:val="24"/>
          <w:szCs w:val="24"/>
        </w:rPr>
        <w:fldChar w:fldCharType="begin"/>
      </w:r>
      <w:r w:rsidRPr="001C0EEC">
        <w:rPr>
          <w:rFonts w:cstheme="minorHAnsi"/>
          <w:sz w:val="24"/>
          <w:szCs w:val="24"/>
        </w:rPr>
        <w:instrText xml:space="preserve"> SEQ Table \* ARABIC </w:instrText>
      </w:r>
      <w:r w:rsidRPr="001C0EEC">
        <w:rPr>
          <w:rFonts w:cstheme="minorHAnsi"/>
          <w:sz w:val="24"/>
          <w:szCs w:val="24"/>
        </w:rPr>
        <w:fldChar w:fldCharType="separate"/>
      </w:r>
      <w:r w:rsidR="00223C80">
        <w:rPr>
          <w:rFonts w:cstheme="minorHAnsi"/>
          <w:noProof/>
          <w:sz w:val="24"/>
          <w:szCs w:val="24"/>
        </w:rPr>
        <w:t>2</w:t>
      </w:r>
      <w:r w:rsidRPr="001C0EEC">
        <w:rPr>
          <w:rFonts w:cstheme="minorHAnsi"/>
          <w:sz w:val="24"/>
          <w:szCs w:val="24"/>
        </w:rPr>
        <w:fldChar w:fldCharType="end"/>
      </w:r>
      <w:bookmarkEnd w:id="89"/>
      <w:bookmarkEnd w:id="90"/>
      <w:r w:rsidRPr="001C0EEC">
        <w:rPr>
          <w:rFonts w:cstheme="minorHAnsi"/>
          <w:sz w:val="24"/>
          <w:szCs w:val="24"/>
        </w:rPr>
        <w:t>. Indicator species analysis identifie</w:t>
      </w:r>
      <w:r w:rsidR="009D1C84">
        <w:rPr>
          <w:rFonts w:cstheme="minorHAnsi"/>
          <w:sz w:val="24"/>
          <w:szCs w:val="24"/>
        </w:rPr>
        <w:t>d</w:t>
      </w:r>
      <w:r w:rsidRPr="001C0EEC">
        <w:rPr>
          <w:rFonts w:cstheme="minorHAnsi"/>
          <w:sz w:val="24"/>
          <w:szCs w:val="24"/>
        </w:rPr>
        <w:t xml:space="preserve"> which species significantly characterize the above-ground vegetation (left panel) and surface seed bank (right panel) for each disturbance condition of “recently disturbed” (1-year old exclosures and Grubbed sites) and “recovered” (10-year old exclosures</w:t>
      </w:r>
      <w:r w:rsidR="009D1C84">
        <w:rPr>
          <w:rFonts w:cstheme="minorHAnsi"/>
          <w:sz w:val="24"/>
          <w:szCs w:val="24"/>
        </w:rPr>
        <w:t>),</w:t>
      </w:r>
      <w:r w:rsidRPr="001C0EEC">
        <w:rPr>
          <w:rFonts w:cstheme="minorHAnsi"/>
          <w:sz w:val="24"/>
          <w:szCs w:val="24"/>
        </w:rPr>
        <w:t xml:space="preserve"> and Undisturbed sites. Non-native species are indicated by</w:t>
      </w:r>
      <w:r w:rsidR="00183D75" w:rsidRPr="001C0EEC">
        <w:rPr>
          <w:rFonts w:cstheme="minorHAnsi"/>
          <w:sz w:val="24"/>
          <w:szCs w:val="24"/>
        </w:rPr>
        <w:t xml:space="preserve"> asterisk</w:t>
      </w:r>
      <w:r w:rsidRPr="001C0EEC">
        <w:rPr>
          <w:rFonts w:cstheme="minorHAnsi"/>
          <w:sz w:val="24"/>
          <w:szCs w:val="24"/>
        </w:rPr>
        <w:t xml:space="preserve"> (*); tall perennial graminoids indicated by</w:t>
      </w:r>
      <w:r w:rsidR="00183D75" w:rsidRPr="001C0EEC">
        <w:rPr>
          <w:rFonts w:cstheme="minorHAnsi"/>
          <w:sz w:val="24"/>
          <w:szCs w:val="24"/>
        </w:rPr>
        <w:t xml:space="preserve"> plus sign</w:t>
      </w:r>
      <w:r w:rsidRPr="001C0EEC">
        <w:rPr>
          <w:rFonts w:cstheme="minorHAnsi"/>
          <w:sz w:val="24"/>
          <w:szCs w:val="24"/>
        </w:rPr>
        <w:t xml:space="preserve"> </w:t>
      </w:r>
      <w:commentRangeStart w:id="91"/>
      <w:r w:rsidRPr="001C0EEC">
        <w:rPr>
          <w:rFonts w:cstheme="minorHAnsi"/>
          <w:sz w:val="24"/>
          <w:szCs w:val="24"/>
        </w:rPr>
        <w:t>(</w:t>
      </w:r>
      <w:r w:rsidRPr="001C0EEC">
        <w:rPr>
          <w:rFonts w:cstheme="minorHAnsi"/>
          <w:sz w:val="24"/>
          <w:szCs w:val="24"/>
          <w:vertAlign w:val="superscript"/>
        </w:rPr>
        <w:t>+</w:t>
      </w:r>
      <w:r w:rsidRPr="001C0EEC">
        <w:rPr>
          <w:rFonts w:cstheme="minorHAnsi"/>
          <w:sz w:val="24"/>
          <w:szCs w:val="24"/>
        </w:rPr>
        <w:t>)</w:t>
      </w:r>
      <w:commentRangeEnd w:id="91"/>
      <w:r w:rsidR="00A94484">
        <w:rPr>
          <w:rStyle w:val="CommentReference"/>
          <w:i w:val="0"/>
          <w:iCs w:val="0"/>
          <w:color w:val="auto"/>
        </w:rPr>
        <w:commentReference w:id="91"/>
      </w:r>
      <w:r w:rsidRPr="001C0EEC">
        <w:rPr>
          <w:rFonts w:cstheme="minorHAnsi"/>
          <w:sz w:val="24"/>
          <w:szCs w:val="24"/>
        </w:rPr>
        <w:t>.</w:t>
      </w:r>
    </w:p>
    <w:tbl>
      <w:tblPr>
        <w:tblW w:w="9420" w:type="dxa"/>
        <w:tblLook w:val="04A0" w:firstRow="1" w:lastRow="0" w:firstColumn="1" w:lastColumn="0" w:noHBand="0" w:noVBand="1"/>
      </w:tblPr>
      <w:tblGrid>
        <w:gridCol w:w="1463"/>
        <w:gridCol w:w="2325"/>
        <w:gridCol w:w="792"/>
        <w:gridCol w:w="320"/>
        <w:gridCol w:w="1495"/>
        <w:gridCol w:w="2215"/>
        <w:gridCol w:w="810"/>
      </w:tblGrid>
      <w:tr w:rsidR="00930EEA" w:rsidRPr="00930EEA" w14:paraId="00A019AD" w14:textId="77777777" w:rsidTr="00930EEA">
        <w:trPr>
          <w:trHeight w:val="372"/>
        </w:trPr>
        <w:tc>
          <w:tcPr>
            <w:tcW w:w="4580" w:type="dxa"/>
            <w:gridSpan w:val="3"/>
            <w:tcBorders>
              <w:top w:val="nil"/>
              <w:left w:val="nil"/>
              <w:bottom w:val="double" w:sz="6" w:space="0" w:color="auto"/>
              <w:right w:val="nil"/>
            </w:tcBorders>
            <w:shd w:val="clear" w:color="auto" w:fill="auto"/>
            <w:noWrap/>
            <w:vAlign w:val="bottom"/>
            <w:hideMark/>
          </w:tcPr>
          <w:p w14:paraId="1AF890C2" w14:textId="77777777" w:rsidR="00930EEA" w:rsidRPr="00930EEA" w:rsidRDefault="00930EEA" w:rsidP="00930EEA">
            <w:pPr>
              <w:spacing w:after="0" w:line="240" w:lineRule="auto"/>
              <w:jc w:val="center"/>
              <w:rPr>
                <w:rFonts w:ascii="Calibri" w:eastAsia="Times New Roman" w:hAnsi="Calibri" w:cs="Calibri"/>
                <w:color w:val="000000"/>
                <w:sz w:val="28"/>
                <w:szCs w:val="28"/>
                <w:lang w:val="en-CA" w:eastAsia="en-CA"/>
              </w:rPr>
            </w:pPr>
            <w:r w:rsidRPr="00930EEA">
              <w:rPr>
                <w:rFonts w:ascii="Calibri" w:eastAsia="Times New Roman" w:hAnsi="Calibri" w:cs="Calibri"/>
                <w:color w:val="000000"/>
                <w:sz w:val="28"/>
                <w:szCs w:val="28"/>
                <w:lang w:val="en-CA" w:eastAsia="en-CA"/>
              </w:rPr>
              <w:t>Above Ground Vegetation</w:t>
            </w:r>
          </w:p>
        </w:tc>
        <w:tc>
          <w:tcPr>
            <w:tcW w:w="320" w:type="dxa"/>
            <w:tcBorders>
              <w:top w:val="nil"/>
              <w:left w:val="nil"/>
              <w:bottom w:val="double" w:sz="6" w:space="0" w:color="auto"/>
              <w:right w:val="nil"/>
            </w:tcBorders>
            <w:shd w:val="clear" w:color="auto" w:fill="auto"/>
            <w:noWrap/>
            <w:vAlign w:val="bottom"/>
            <w:hideMark/>
          </w:tcPr>
          <w:p w14:paraId="4CD615CD" w14:textId="77777777" w:rsidR="00930EEA" w:rsidRPr="00930EEA" w:rsidRDefault="00930EEA" w:rsidP="00930EEA">
            <w:pPr>
              <w:spacing w:after="0" w:line="240" w:lineRule="auto"/>
              <w:rPr>
                <w:rFonts w:ascii="Calibri" w:eastAsia="Times New Roman" w:hAnsi="Calibri" w:cs="Calibri"/>
                <w:color w:val="000000"/>
                <w:sz w:val="28"/>
                <w:szCs w:val="28"/>
                <w:lang w:val="en-CA" w:eastAsia="en-CA"/>
              </w:rPr>
            </w:pPr>
            <w:r w:rsidRPr="00930EEA">
              <w:rPr>
                <w:rFonts w:ascii="Calibri" w:eastAsia="Times New Roman" w:hAnsi="Calibri" w:cs="Calibri"/>
                <w:color w:val="000000"/>
                <w:sz w:val="28"/>
                <w:szCs w:val="28"/>
                <w:lang w:val="en-CA" w:eastAsia="en-CA"/>
              </w:rPr>
              <w:t> </w:t>
            </w:r>
          </w:p>
        </w:tc>
        <w:tc>
          <w:tcPr>
            <w:tcW w:w="4520" w:type="dxa"/>
            <w:gridSpan w:val="3"/>
            <w:tcBorders>
              <w:top w:val="nil"/>
              <w:left w:val="nil"/>
              <w:bottom w:val="double" w:sz="6" w:space="0" w:color="auto"/>
              <w:right w:val="nil"/>
            </w:tcBorders>
            <w:shd w:val="clear" w:color="auto" w:fill="auto"/>
            <w:noWrap/>
            <w:vAlign w:val="bottom"/>
            <w:hideMark/>
          </w:tcPr>
          <w:p w14:paraId="4C0F4392" w14:textId="77777777" w:rsidR="00930EEA" w:rsidRPr="00930EEA" w:rsidRDefault="00930EEA" w:rsidP="00930EEA">
            <w:pPr>
              <w:spacing w:after="0" w:line="240" w:lineRule="auto"/>
              <w:jc w:val="center"/>
              <w:rPr>
                <w:rFonts w:ascii="Calibri" w:eastAsia="Times New Roman" w:hAnsi="Calibri" w:cs="Calibri"/>
                <w:color w:val="000000"/>
                <w:sz w:val="28"/>
                <w:szCs w:val="28"/>
                <w:lang w:val="en-CA" w:eastAsia="en-CA"/>
              </w:rPr>
            </w:pPr>
            <w:r w:rsidRPr="00930EEA">
              <w:rPr>
                <w:rFonts w:ascii="Calibri" w:eastAsia="Times New Roman" w:hAnsi="Calibri" w:cs="Calibri"/>
                <w:color w:val="000000"/>
                <w:sz w:val="28"/>
                <w:szCs w:val="28"/>
                <w:lang w:val="en-CA" w:eastAsia="en-CA"/>
              </w:rPr>
              <w:t>Below Ground Seed Bank</w:t>
            </w:r>
          </w:p>
        </w:tc>
      </w:tr>
      <w:tr w:rsidR="00930EEA" w:rsidRPr="00930EEA" w14:paraId="2A845C67" w14:textId="77777777" w:rsidTr="00930EEA">
        <w:trPr>
          <w:trHeight w:val="312"/>
        </w:trPr>
        <w:tc>
          <w:tcPr>
            <w:tcW w:w="1463" w:type="dxa"/>
            <w:tcBorders>
              <w:top w:val="nil"/>
              <w:left w:val="nil"/>
              <w:bottom w:val="single" w:sz="8" w:space="0" w:color="auto"/>
              <w:right w:val="nil"/>
            </w:tcBorders>
            <w:shd w:val="clear" w:color="auto" w:fill="auto"/>
            <w:vAlign w:val="center"/>
            <w:hideMark/>
          </w:tcPr>
          <w:p w14:paraId="1905A8F7"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Disturbance</w:t>
            </w:r>
          </w:p>
        </w:tc>
        <w:tc>
          <w:tcPr>
            <w:tcW w:w="2325" w:type="dxa"/>
            <w:tcBorders>
              <w:top w:val="nil"/>
              <w:left w:val="nil"/>
              <w:bottom w:val="single" w:sz="8" w:space="0" w:color="auto"/>
              <w:right w:val="nil"/>
            </w:tcBorders>
            <w:shd w:val="clear" w:color="auto" w:fill="auto"/>
            <w:noWrap/>
            <w:vAlign w:val="center"/>
            <w:hideMark/>
          </w:tcPr>
          <w:p w14:paraId="092FB82B"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Species</w:t>
            </w:r>
          </w:p>
        </w:tc>
        <w:tc>
          <w:tcPr>
            <w:tcW w:w="792" w:type="dxa"/>
            <w:tcBorders>
              <w:top w:val="nil"/>
              <w:left w:val="nil"/>
              <w:bottom w:val="single" w:sz="8" w:space="0" w:color="auto"/>
              <w:right w:val="nil"/>
            </w:tcBorders>
            <w:shd w:val="clear" w:color="auto" w:fill="auto"/>
            <w:noWrap/>
            <w:vAlign w:val="center"/>
            <w:hideMark/>
          </w:tcPr>
          <w:p w14:paraId="06B8FD96"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p-value</w:t>
            </w:r>
          </w:p>
        </w:tc>
        <w:tc>
          <w:tcPr>
            <w:tcW w:w="320" w:type="dxa"/>
            <w:tcBorders>
              <w:top w:val="nil"/>
              <w:left w:val="nil"/>
              <w:bottom w:val="nil"/>
              <w:right w:val="nil"/>
            </w:tcBorders>
            <w:shd w:val="clear" w:color="000000" w:fill="E7E6E6"/>
            <w:noWrap/>
            <w:vAlign w:val="bottom"/>
            <w:hideMark/>
          </w:tcPr>
          <w:p w14:paraId="01E528EB"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tcBorders>
              <w:top w:val="nil"/>
              <w:left w:val="nil"/>
              <w:bottom w:val="single" w:sz="8" w:space="0" w:color="auto"/>
              <w:right w:val="nil"/>
            </w:tcBorders>
            <w:shd w:val="clear" w:color="auto" w:fill="auto"/>
            <w:vAlign w:val="center"/>
            <w:hideMark/>
          </w:tcPr>
          <w:p w14:paraId="4F5F6ACB"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Disturbance</w:t>
            </w:r>
          </w:p>
        </w:tc>
        <w:tc>
          <w:tcPr>
            <w:tcW w:w="2215" w:type="dxa"/>
            <w:tcBorders>
              <w:top w:val="nil"/>
              <w:left w:val="nil"/>
              <w:bottom w:val="single" w:sz="8" w:space="0" w:color="auto"/>
              <w:right w:val="nil"/>
            </w:tcBorders>
            <w:shd w:val="clear" w:color="auto" w:fill="auto"/>
            <w:noWrap/>
            <w:vAlign w:val="center"/>
            <w:hideMark/>
          </w:tcPr>
          <w:p w14:paraId="1A90BE69"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Species</w:t>
            </w:r>
          </w:p>
        </w:tc>
        <w:tc>
          <w:tcPr>
            <w:tcW w:w="810" w:type="dxa"/>
            <w:tcBorders>
              <w:top w:val="nil"/>
              <w:left w:val="nil"/>
              <w:bottom w:val="single" w:sz="8" w:space="0" w:color="auto"/>
              <w:right w:val="nil"/>
            </w:tcBorders>
            <w:shd w:val="clear" w:color="auto" w:fill="auto"/>
            <w:noWrap/>
            <w:vAlign w:val="center"/>
            <w:hideMark/>
          </w:tcPr>
          <w:p w14:paraId="3DE58DF9"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p-value</w:t>
            </w:r>
          </w:p>
        </w:tc>
      </w:tr>
      <w:tr w:rsidR="00930EEA" w:rsidRPr="00930EEA" w14:paraId="571EC1D2" w14:textId="77777777" w:rsidTr="00930EEA">
        <w:trPr>
          <w:trHeight w:val="288"/>
        </w:trPr>
        <w:tc>
          <w:tcPr>
            <w:tcW w:w="1463" w:type="dxa"/>
            <w:vMerge w:val="restart"/>
            <w:tcBorders>
              <w:top w:val="nil"/>
              <w:left w:val="nil"/>
              <w:bottom w:val="single" w:sz="8" w:space="0" w:color="000000"/>
              <w:right w:val="nil"/>
            </w:tcBorders>
            <w:shd w:val="clear" w:color="auto" w:fill="auto"/>
            <w:vAlign w:val="center"/>
            <w:hideMark/>
          </w:tcPr>
          <w:p w14:paraId="32D9B82E"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Undisturbed</w:t>
            </w:r>
          </w:p>
        </w:tc>
        <w:tc>
          <w:tcPr>
            <w:tcW w:w="2325" w:type="dxa"/>
            <w:tcBorders>
              <w:top w:val="nil"/>
              <w:left w:val="nil"/>
              <w:bottom w:val="single" w:sz="4" w:space="0" w:color="auto"/>
              <w:right w:val="nil"/>
            </w:tcBorders>
            <w:shd w:val="clear" w:color="auto" w:fill="auto"/>
            <w:noWrap/>
            <w:vAlign w:val="bottom"/>
            <w:hideMark/>
          </w:tcPr>
          <w:p w14:paraId="657B919A"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Juncus balticus</w:t>
            </w:r>
          </w:p>
        </w:tc>
        <w:tc>
          <w:tcPr>
            <w:tcW w:w="792" w:type="dxa"/>
            <w:tcBorders>
              <w:top w:val="nil"/>
              <w:left w:val="nil"/>
              <w:bottom w:val="single" w:sz="4" w:space="0" w:color="auto"/>
              <w:right w:val="nil"/>
            </w:tcBorders>
            <w:shd w:val="clear" w:color="auto" w:fill="auto"/>
            <w:noWrap/>
            <w:vAlign w:val="bottom"/>
            <w:hideMark/>
          </w:tcPr>
          <w:p w14:paraId="508DB96E"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0.02</w:t>
            </w:r>
          </w:p>
        </w:tc>
        <w:tc>
          <w:tcPr>
            <w:tcW w:w="320" w:type="dxa"/>
            <w:tcBorders>
              <w:top w:val="nil"/>
              <w:left w:val="nil"/>
              <w:bottom w:val="nil"/>
              <w:right w:val="nil"/>
            </w:tcBorders>
            <w:shd w:val="clear" w:color="000000" w:fill="E7E6E6"/>
            <w:noWrap/>
            <w:vAlign w:val="bottom"/>
            <w:hideMark/>
          </w:tcPr>
          <w:p w14:paraId="680F8DCC"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val="restart"/>
            <w:tcBorders>
              <w:top w:val="nil"/>
              <w:left w:val="nil"/>
              <w:bottom w:val="single" w:sz="8" w:space="0" w:color="000000"/>
              <w:right w:val="nil"/>
            </w:tcBorders>
            <w:shd w:val="clear" w:color="auto" w:fill="auto"/>
            <w:vAlign w:val="center"/>
            <w:hideMark/>
          </w:tcPr>
          <w:p w14:paraId="37BFA6F9"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Undisturbed</w:t>
            </w:r>
          </w:p>
        </w:tc>
        <w:tc>
          <w:tcPr>
            <w:tcW w:w="2215" w:type="dxa"/>
            <w:tcBorders>
              <w:top w:val="nil"/>
              <w:left w:val="nil"/>
              <w:bottom w:val="single" w:sz="4" w:space="0" w:color="auto"/>
              <w:right w:val="nil"/>
            </w:tcBorders>
            <w:shd w:val="clear" w:color="auto" w:fill="auto"/>
            <w:noWrap/>
            <w:vAlign w:val="bottom"/>
            <w:hideMark/>
          </w:tcPr>
          <w:p w14:paraId="4E756C75"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Carex lyngbyei</w:t>
            </w:r>
          </w:p>
        </w:tc>
        <w:tc>
          <w:tcPr>
            <w:tcW w:w="810" w:type="dxa"/>
            <w:tcBorders>
              <w:top w:val="nil"/>
              <w:left w:val="nil"/>
              <w:bottom w:val="single" w:sz="4" w:space="0" w:color="auto"/>
              <w:right w:val="nil"/>
            </w:tcBorders>
            <w:shd w:val="clear" w:color="auto" w:fill="auto"/>
            <w:noWrap/>
            <w:vAlign w:val="bottom"/>
            <w:hideMark/>
          </w:tcPr>
          <w:p w14:paraId="09CEA1B8"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0.02</w:t>
            </w:r>
          </w:p>
        </w:tc>
      </w:tr>
      <w:tr w:rsidR="00930EEA" w:rsidRPr="00930EEA" w14:paraId="1B70D70A" w14:textId="77777777" w:rsidTr="00930EEA">
        <w:trPr>
          <w:trHeight w:val="288"/>
        </w:trPr>
        <w:tc>
          <w:tcPr>
            <w:tcW w:w="1463" w:type="dxa"/>
            <w:vMerge/>
            <w:tcBorders>
              <w:top w:val="nil"/>
              <w:left w:val="nil"/>
              <w:bottom w:val="single" w:sz="8" w:space="0" w:color="000000"/>
              <w:right w:val="nil"/>
            </w:tcBorders>
            <w:vAlign w:val="center"/>
            <w:hideMark/>
          </w:tcPr>
          <w:p w14:paraId="51FE750C"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29DD2C72"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Carex lyngbyei</w:t>
            </w:r>
          </w:p>
        </w:tc>
        <w:tc>
          <w:tcPr>
            <w:tcW w:w="792" w:type="dxa"/>
            <w:tcBorders>
              <w:top w:val="nil"/>
              <w:left w:val="nil"/>
              <w:bottom w:val="single" w:sz="4" w:space="0" w:color="auto"/>
              <w:right w:val="nil"/>
            </w:tcBorders>
            <w:shd w:val="clear" w:color="auto" w:fill="auto"/>
            <w:noWrap/>
            <w:vAlign w:val="bottom"/>
            <w:hideMark/>
          </w:tcPr>
          <w:p w14:paraId="24FED826"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0.02</w:t>
            </w:r>
          </w:p>
        </w:tc>
        <w:tc>
          <w:tcPr>
            <w:tcW w:w="320" w:type="dxa"/>
            <w:tcBorders>
              <w:top w:val="nil"/>
              <w:left w:val="nil"/>
              <w:bottom w:val="nil"/>
              <w:right w:val="nil"/>
            </w:tcBorders>
            <w:shd w:val="clear" w:color="000000" w:fill="E7E6E6"/>
            <w:noWrap/>
            <w:vAlign w:val="bottom"/>
            <w:hideMark/>
          </w:tcPr>
          <w:p w14:paraId="5FB6EF43"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0805C5CB"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bottom"/>
            <w:hideMark/>
          </w:tcPr>
          <w:p w14:paraId="6081B82A"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Cotula coronopifolia*</w:t>
            </w:r>
          </w:p>
        </w:tc>
        <w:tc>
          <w:tcPr>
            <w:tcW w:w="810" w:type="dxa"/>
            <w:tcBorders>
              <w:top w:val="nil"/>
              <w:left w:val="nil"/>
              <w:bottom w:val="single" w:sz="4" w:space="0" w:color="auto"/>
              <w:right w:val="nil"/>
            </w:tcBorders>
            <w:shd w:val="clear" w:color="auto" w:fill="auto"/>
            <w:noWrap/>
            <w:vAlign w:val="bottom"/>
            <w:hideMark/>
          </w:tcPr>
          <w:p w14:paraId="6B82FEAB"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0.03</w:t>
            </w:r>
          </w:p>
        </w:tc>
      </w:tr>
      <w:tr w:rsidR="00930EEA" w:rsidRPr="00930EEA" w14:paraId="618B9EAE" w14:textId="77777777" w:rsidTr="00930EEA">
        <w:trPr>
          <w:trHeight w:val="291"/>
        </w:trPr>
        <w:tc>
          <w:tcPr>
            <w:tcW w:w="1463" w:type="dxa"/>
            <w:vMerge/>
            <w:tcBorders>
              <w:top w:val="nil"/>
              <w:left w:val="nil"/>
              <w:bottom w:val="single" w:sz="8" w:space="0" w:color="000000"/>
              <w:right w:val="nil"/>
            </w:tcBorders>
            <w:vAlign w:val="center"/>
            <w:hideMark/>
          </w:tcPr>
          <w:p w14:paraId="52F66A48"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52582937"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Triglochin maritima</w:t>
            </w:r>
          </w:p>
        </w:tc>
        <w:tc>
          <w:tcPr>
            <w:tcW w:w="792" w:type="dxa"/>
            <w:tcBorders>
              <w:top w:val="nil"/>
              <w:left w:val="nil"/>
              <w:bottom w:val="single" w:sz="8" w:space="0" w:color="auto"/>
              <w:right w:val="nil"/>
            </w:tcBorders>
            <w:shd w:val="clear" w:color="auto" w:fill="auto"/>
            <w:noWrap/>
            <w:vAlign w:val="bottom"/>
            <w:hideMark/>
          </w:tcPr>
          <w:p w14:paraId="1B3213C0"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c>
          <w:tcPr>
            <w:tcW w:w="320" w:type="dxa"/>
            <w:tcBorders>
              <w:top w:val="nil"/>
              <w:left w:val="nil"/>
              <w:bottom w:val="nil"/>
              <w:right w:val="nil"/>
            </w:tcBorders>
            <w:shd w:val="clear" w:color="000000" w:fill="E7E6E6"/>
            <w:noWrap/>
            <w:vAlign w:val="bottom"/>
            <w:hideMark/>
          </w:tcPr>
          <w:p w14:paraId="6B2C6E63"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2293AA4D"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15F919D3"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Juncus articulatus</w:t>
            </w:r>
          </w:p>
        </w:tc>
        <w:tc>
          <w:tcPr>
            <w:tcW w:w="810" w:type="dxa"/>
            <w:tcBorders>
              <w:top w:val="nil"/>
              <w:left w:val="nil"/>
              <w:bottom w:val="single" w:sz="8" w:space="0" w:color="auto"/>
              <w:right w:val="nil"/>
            </w:tcBorders>
            <w:shd w:val="clear" w:color="auto" w:fill="auto"/>
            <w:noWrap/>
            <w:vAlign w:val="bottom"/>
            <w:hideMark/>
          </w:tcPr>
          <w:p w14:paraId="106082EE"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r>
      <w:tr w:rsidR="00930EEA" w:rsidRPr="00930EEA" w14:paraId="056CEC5F" w14:textId="77777777" w:rsidTr="00930EEA">
        <w:trPr>
          <w:trHeight w:val="288"/>
        </w:trPr>
        <w:tc>
          <w:tcPr>
            <w:tcW w:w="1463" w:type="dxa"/>
            <w:vMerge w:val="restart"/>
            <w:tcBorders>
              <w:top w:val="nil"/>
              <w:left w:val="nil"/>
              <w:bottom w:val="single" w:sz="8" w:space="0" w:color="000000"/>
              <w:right w:val="nil"/>
            </w:tcBorders>
            <w:shd w:val="clear" w:color="auto" w:fill="auto"/>
            <w:vAlign w:val="center"/>
            <w:hideMark/>
          </w:tcPr>
          <w:p w14:paraId="44535838"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10-year old exclosures</w:t>
            </w:r>
          </w:p>
        </w:tc>
        <w:tc>
          <w:tcPr>
            <w:tcW w:w="2325" w:type="dxa"/>
            <w:tcBorders>
              <w:top w:val="nil"/>
              <w:left w:val="nil"/>
              <w:bottom w:val="nil"/>
              <w:right w:val="nil"/>
            </w:tcBorders>
            <w:shd w:val="clear" w:color="auto" w:fill="auto"/>
            <w:noWrap/>
            <w:vAlign w:val="center"/>
            <w:hideMark/>
          </w:tcPr>
          <w:p w14:paraId="4C6C4278"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Agrostis stolonifera*</w:t>
            </w:r>
          </w:p>
        </w:tc>
        <w:tc>
          <w:tcPr>
            <w:tcW w:w="792" w:type="dxa"/>
            <w:tcBorders>
              <w:top w:val="nil"/>
              <w:left w:val="nil"/>
              <w:bottom w:val="nil"/>
              <w:right w:val="nil"/>
            </w:tcBorders>
            <w:shd w:val="clear" w:color="auto" w:fill="auto"/>
            <w:noWrap/>
            <w:vAlign w:val="center"/>
            <w:hideMark/>
          </w:tcPr>
          <w:p w14:paraId="703EE589"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c>
          <w:tcPr>
            <w:tcW w:w="320" w:type="dxa"/>
            <w:tcBorders>
              <w:top w:val="nil"/>
              <w:left w:val="nil"/>
              <w:bottom w:val="nil"/>
              <w:right w:val="nil"/>
            </w:tcBorders>
            <w:shd w:val="clear" w:color="000000" w:fill="E7E6E6"/>
            <w:noWrap/>
            <w:vAlign w:val="bottom"/>
            <w:hideMark/>
          </w:tcPr>
          <w:p w14:paraId="37F8A0D9"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val="restart"/>
            <w:tcBorders>
              <w:top w:val="nil"/>
              <w:left w:val="nil"/>
              <w:bottom w:val="single" w:sz="8" w:space="0" w:color="000000"/>
              <w:right w:val="nil"/>
            </w:tcBorders>
            <w:shd w:val="clear" w:color="auto" w:fill="auto"/>
            <w:vAlign w:val="center"/>
            <w:hideMark/>
          </w:tcPr>
          <w:p w14:paraId="583F63D8"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10-year old exclosures</w:t>
            </w:r>
          </w:p>
        </w:tc>
        <w:tc>
          <w:tcPr>
            <w:tcW w:w="2215" w:type="dxa"/>
            <w:tcBorders>
              <w:top w:val="nil"/>
              <w:left w:val="nil"/>
              <w:bottom w:val="nil"/>
              <w:right w:val="nil"/>
            </w:tcBorders>
            <w:shd w:val="clear" w:color="auto" w:fill="auto"/>
            <w:noWrap/>
            <w:vAlign w:val="bottom"/>
            <w:hideMark/>
          </w:tcPr>
          <w:p w14:paraId="12E64C75"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Juncus balticus</w:t>
            </w:r>
          </w:p>
        </w:tc>
        <w:tc>
          <w:tcPr>
            <w:tcW w:w="810" w:type="dxa"/>
            <w:tcBorders>
              <w:top w:val="nil"/>
              <w:left w:val="nil"/>
              <w:bottom w:val="nil"/>
              <w:right w:val="nil"/>
            </w:tcBorders>
            <w:shd w:val="clear" w:color="auto" w:fill="auto"/>
            <w:noWrap/>
            <w:vAlign w:val="bottom"/>
            <w:hideMark/>
          </w:tcPr>
          <w:p w14:paraId="280FE911"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r>
      <w:tr w:rsidR="00930EEA" w:rsidRPr="00930EEA" w14:paraId="3CE2EEA1" w14:textId="77777777" w:rsidTr="00930EEA">
        <w:trPr>
          <w:trHeight w:val="288"/>
        </w:trPr>
        <w:tc>
          <w:tcPr>
            <w:tcW w:w="1463" w:type="dxa"/>
            <w:vMerge/>
            <w:tcBorders>
              <w:top w:val="nil"/>
              <w:left w:val="nil"/>
              <w:bottom w:val="single" w:sz="8" w:space="0" w:color="000000"/>
              <w:right w:val="nil"/>
            </w:tcBorders>
            <w:vAlign w:val="center"/>
            <w:hideMark/>
          </w:tcPr>
          <w:p w14:paraId="3EB4BF05"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nil"/>
              <w:right w:val="nil"/>
            </w:tcBorders>
            <w:shd w:val="clear" w:color="auto" w:fill="auto"/>
            <w:noWrap/>
            <w:vAlign w:val="center"/>
            <w:hideMark/>
          </w:tcPr>
          <w:p w14:paraId="3710F9BC"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Potentilla pacifica</w:t>
            </w:r>
          </w:p>
        </w:tc>
        <w:tc>
          <w:tcPr>
            <w:tcW w:w="792" w:type="dxa"/>
            <w:tcBorders>
              <w:top w:val="nil"/>
              <w:left w:val="nil"/>
              <w:bottom w:val="nil"/>
              <w:right w:val="nil"/>
            </w:tcBorders>
            <w:shd w:val="clear" w:color="auto" w:fill="auto"/>
            <w:noWrap/>
            <w:vAlign w:val="center"/>
            <w:hideMark/>
          </w:tcPr>
          <w:p w14:paraId="21496FC0"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c>
          <w:tcPr>
            <w:tcW w:w="320" w:type="dxa"/>
            <w:tcBorders>
              <w:top w:val="nil"/>
              <w:left w:val="nil"/>
              <w:bottom w:val="nil"/>
              <w:right w:val="nil"/>
            </w:tcBorders>
            <w:shd w:val="clear" w:color="000000" w:fill="E7E6E6"/>
            <w:noWrap/>
            <w:vAlign w:val="bottom"/>
            <w:hideMark/>
          </w:tcPr>
          <w:p w14:paraId="1950D30C"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4CBD32F9"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single" w:sz="4" w:space="0" w:color="auto"/>
              <w:left w:val="nil"/>
              <w:bottom w:val="single" w:sz="4" w:space="0" w:color="auto"/>
              <w:right w:val="nil"/>
            </w:tcBorders>
            <w:shd w:val="clear" w:color="auto" w:fill="auto"/>
            <w:noWrap/>
            <w:vAlign w:val="center"/>
            <w:hideMark/>
          </w:tcPr>
          <w:p w14:paraId="11595C77"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Agrostis stolonifera*</w:t>
            </w:r>
          </w:p>
        </w:tc>
        <w:tc>
          <w:tcPr>
            <w:tcW w:w="810" w:type="dxa"/>
            <w:tcBorders>
              <w:top w:val="single" w:sz="4" w:space="0" w:color="auto"/>
              <w:left w:val="nil"/>
              <w:bottom w:val="single" w:sz="4" w:space="0" w:color="auto"/>
              <w:right w:val="nil"/>
            </w:tcBorders>
            <w:shd w:val="clear" w:color="auto" w:fill="auto"/>
            <w:noWrap/>
            <w:vAlign w:val="center"/>
            <w:hideMark/>
          </w:tcPr>
          <w:p w14:paraId="2C3D0B30"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r>
      <w:tr w:rsidR="00930EEA" w:rsidRPr="00930EEA" w14:paraId="5DE08815" w14:textId="77777777" w:rsidTr="00930EEA">
        <w:trPr>
          <w:trHeight w:val="300"/>
        </w:trPr>
        <w:tc>
          <w:tcPr>
            <w:tcW w:w="1463" w:type="dxa"/>
            <w:vMerge/>
            <w:tcBorders>
              <w:top w:val="nil"/>
              <w:left w:val="nil"/>
              <w:bottom w:val="single" w:sz="8" w:space="0" w:color="000000"/>
              <w:right w:val="nil"/>
            </w:tcBorders>
            <w:vAlign w:val="center"/>
            <w:hideMark/>
          </w:tcPr>
          <w:p w14:paraId="68E9672F"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center"/>
            <w:hideMark/>
          </w:tcPr>
          <w:p w14:paraId="5D2867F7"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 </w:t>
            </w:r>
          </w:p>
        </w:tc>
        <w:tc>
          <w:tcPr>
            <w:tcW w:w="792" w:type="dxa"/>
            <w:tcBorders>
              <w:top w:val="nil"/>
              <w:left w:val="nil"/>
              <w:bottom w:val="single" w:sz="8" w:space="0" w:color="auto"/>
              <w:right w:val="nil"/>
            </w:tcBorders>
            <w:shd w:val="clear" w:color="auto" w:fill="auto"/>
            <w:noWrap/>
            <w:vAlign w:val="center"/>
            <w:hideMark/>
          </w:tcPr>
          <w:p w14:paraId="72294C2A"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320" w:type="dxa"/>
            <w:tcBorders>
              <w:top w:val="nil"/>
              <w:left w:val="nil"/>
              <w:bottom w:val="nil"/>
              <w:right w:val="nil"/>
            </w:tcBorders>
            <w:shd w:val="clear" w:color="000000" w:fill="E7E6E6"/>
            <w:noWrap/>
            <w:vAlign w:val="bottom"/>
            <w:hideMark/>
          </w:tcPr>
          <w:p w14:paraId="355BD481"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1EF42C69"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18587FEE"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Triglochin maritima</w:t>
            </w:r>
          </w:p>
        </w:tc>
        <w:tc>
          <w:tcPr>
            <w:tcW w:w="810" w:type="dxa"/>
            <w:tcBorders>
              <w:top w:val="nil"/>
              <w:left w:val="nil"/>
              <w:bottom w:val="single" w:sz="8" w:space="0" w:color="auto"/>
              <w:right w:val="nil"/>
            </w:tcBorders>
            <w:shd w:val="clear" w:color="auto" w:fill="auto"/>
            <w:noWrap/>
            <w:vAlign w:val="bottom"/>
            <w:hideMark/>
          </w:tcPr>
          <w:p w14:paraId="16308164"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r>
      <w:tr w:rsidR="00930EEA" w:rsidRPr="00930EEA" w14:paraId="55D294B7" w14:textId="77777777" w:rsidTr="00930EEA">
        <w:trPr>
          <w:trHeight w:val="300"/>
        </w:trPr>
        <w:tc>
          <w:tcPr>
            <w:tcW w:w="1463" w:type="dxa"/>
            <w:vMerge w:val="restart"/>
            <w:tcBorders>
              <w:top w:val="nil"/>
              <w:left w:val="nil"/>
              <w:bottom w:val="single" w:sz="8" w:space="0" w:color="000000"/>
              <w:right w:val="nil"/>
            </w:tcBorders>
            <w:shd w:val="clear" w:color="auto" w:fill="auto"/>
            <w:vAlign w:val="center"/>
            <w:hideMark/>
          </w:tcPr>
          <w:p w14:paraId="09D174A9"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1-year old exclosures</w:t>
            </w:r>
          </w:p>
        </w:tc>
        <w:tc>
          <w:tcPr>
            <w:tcW w:w="2325" w:type="dxa"/>
            <w:tcBorders>
              <w:top w:val="nil"/>
              <w:left w:val="nil"/>
              <w:bottom w:val="single" w:sz="4" w:space="0" w:color="auto"/>
              <w:right w:val="nil"/>
            </w:tcBorders>
            <w:shd w:val="clear" w:color="auto" w:fill="auto"/>
            <w:noWrap/>
            <w:vAlign w:val="bottom"/>
            <w:hideMark/>
          </w:tcPr>
          <w:p w14:paraId="43752181"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Spergularia canadensis</w:t>
            </w:r>
          </w:p>
        </w:tc>
        <w:tc>
          <w:tcPr>
            <w:tcW w:w="792" w:type="dxa"/>
            <w:tcBorders>
              <w:top w:val="nil"/>
              <w:left w:val="nil"/>
              <w:bottom w:val="single" w:sz="4" w:space="0" w:color="auto"/>
              <w:right w:val="nil"/>
            </w:tcBorders>
            <w:shd w:val="clear" w:color="auto" w:fill="auto"/>
            <w:noWrap/>
            <w:vAlign w:val="bottom"/>
            <w:hideMark/>
          </w:tcPr>
          <w:p w14:paraId="7F932ED9"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c>
          <w:tcPr>
            <w:tcW w:w="320" w:type="dxa"/>
            <w:tcBorders>
              <w:top w:val="nil"/>
              <w:left w:val="nil"/>
              <w:bottom w:val="nil"/>
              <w:right w:val="nil"/>
            </w:tcBorders>
            <w:shd w:val="clear" w:color="000000" w:fill="E7E6E6"/>
            <w:noWrap/>
            <w:vAlign w:val="bottom"/>
            <w:hideMark/>
          </w:tcPr>
          <w:p w14:paraId="4C7924A1"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val="restart"/>
            <w:tcBorders>
              <w:top w:val="nil"/>
              <w:left w:val="nil"/>
              <w:bottom w:val="single" w:sz="8" w:space="0" w:color="000000"/>
              <w:right w:val="nil"/>
            </w:tcBorders>
            <w:shd w:val="clear" w:color="auto" w:fill="auto"/>
            <w:vAlign w:val="center"/>
            <w:hideMark/>
          </w:tcPr>
          <w:p w14:paraId="5E7F209C"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1</w:t>
            </w:r>
            <w:commentRangeStart w:id="92"/>
            <w:r w:rsidRPr="00930EEA">
              <w:rPr>
                <w:rFonts w:ascii="Calibri" w:eastAsia="Times New Roman" w:hAnsi="Calibri" w:cs="Calibri"/>
                <w:color w:val="000000"/>
                <w:lang w:val="en-CA" w:eastAsia="en-CA"/>
              </w:rPr>
              <w:t>-</w:t>
            </w:r>
            <w:commentRangeEnd w:id="92"/>
            <w:r w:rsidR="00A94484">
              <w:rPr>
                <w:rStyle w:val="CommentReference"/>
              </w:rPr>
              <w:commentReference w:id="92"/>
            </w:r>
            <w:r w:rsidRPr="00930EEA">
              <w:rPr>
                <w:rFonts w:ascii="Calibri" w:eastAsia="Times New Roman" w:hAnsi="Calibri" w:cs="Calibri"/>
                <w:color w:val="000000"/>
                <w:lang w:val="en-CA" w:eastAsia="en-CA"/>
              </w:rPr>
              <w:t>year old exclosures</w:t>
            </w:r>
          </w:p>
        </w:tc>
        <w:tc>
          <w:tcPr>
            <w:tcW w:w="2215" w:type="dxa"/>
            <w:tcBorders>
              <w:top w:val="nil"/>
              <w:left w:val="nil"/>
              <w:bottom w:val="nil"/>
              <w:right w:val="nil"/>
            </w:tcBorders>
            <w:shd w:val="clear" w:color="auto" w:fill="auto"/>
            <w:noWrap/>
            <w:vAlign w:val="bottom"/>
            <w:hideMark/>
          </w:tcPr>
          <w:p w14:paraId="4E12DEA2"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810" w:type="dxa"/>
            <w:tcBorders>
              <w:top w:val="nil"/>
              <w:left w:val="nil"/>
              <w:bottom w:val="nil"/>
              <w:right w:val="nil"/>
            </w:tcBorders>
            <w:shd w:val="clear" w:color="auto" w:fill="auto"/>
            <w:noWrap/>
            <w:vAlign w:val="bottom"/>
            <w:hideMark/>
          </w:tcPr>
          <w:p w14:paraId="44F3BE26"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r>
      <w:tr w:rsidR="00930EEA" w:rsidRPr="00930EEA" w14:paraId="04E2ACAC" w14:textId="77777777" w:rsidTr="00930EEA">
        <w:trPr>
          <w:trHeight w:val="300"/>
        </w:trPr>
        <w:tc>
          <w:tcPr>
            <w:tcW w:w="1463" w:type="dxa"/>
            <w:vMerge/>
            <w:tcBorders>
              <w:top w:val="nil"/>
              <w:left w:val="nil"/>
              <w:bottom w:val="single" w:sz="8" w:space="0" w:color="000000"/>
              <w:right w:val="nil"/>
            </w:tcBorders>
            <w:vAlign w:val="center"/>
            <w:hideMark/>
          </w:tcPr>
          <w:p w14:paraId="0AA01351"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3A11ADF1"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Glaux maritima</w:t>
            </w:r>
          </w:p>
        </w:tc>
        <w:tc>
          <w:tcPr>
            <w:tcW w:w="792" w:type="dxa"/>
            <w:tcBorders>
              <w:top w:val="nil"/>
              <w:left w:val="nil"/>
              <w:bottom w:val="single" w:sz="8" w:space="0" w:color="auto"/>
              <w:right w:val="nil"/>
            </w:tcBorders>
            <w:shd w:val="clear" w:color="auto" w:fill="auto"/>
            <w:noWrap/>
            <w:vAlign w:val="bottom"/>
            <w:hideMark/>
          </w:tcPr>
          <w:p w14:paraId="534AD423"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0.03</w:t>
            </w:r>
          </w:p>
        </w:tc>
        <w:tc>
          <w:tcPr>
            <w:tcW w:w="320" w:type="dxa"/>
            <w:tcBorders>
              <w:top w:val="nil"/>
              <w:left w:val="nil"/>
              <w:bottom w:val="nil"/>
              <w:right w:val="nil"/>
            </w:tcBorders>
            <w:shd w:val="clear" w:color="000000" w:fill="E7E6E6"/>
            <w:noWrap/>
            <w:vAlign w:val="center"/>
            <w:hideMark/>
          </w:tcPr>
          <w:p w14:paraId="78B91788"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6FC8ADEC"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00C517C5"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810" w:type="dxa"/>
            <w:tcBorders>
              <w:top w:val="nil"/>
              <w:left w:val="nil"/>
              <w:bottom w:val="single" w:sz="8" w:space="0" w:color="auto"/>
              <w:right w:val="nil"/>
            </w:tcBorders>
            <w:shd w:val="clear" w:color="auto" w:fill="auto"/>
            <w:noWrap/>
            <w:vAlign w:val="bottom"/>
            <w:hideMark/>
          </w:tcPr>
          <w:p w14:paraId="242D9CBC"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r>
      <w:tr w:rsidR="00930EEA" w:rsidRPr="00930EEA" w14:paraId="78A131D5" w14:textId="77777777" w:rsidTr="00930EEA">
        <w:trPr>
          <w:trHeight w:val="288"/>
        </w:trPr>
        <w:tc>
          <w:tcPr>
            <w:tcW w:w="1463" w:type="dxa"/>
            <w:vMerge w:val="restart"/>
            <w:tcBorders>
              <w:top w:val="nil"/>
              <w:left w:val="nil"/>
              <w:bottom w:val="single" w:sz="4" w:space="0" w:color="000000"/>
              <w:right w:val="nil"/>
            </w:tcBorders>
            <w:shd w:val="clear" w:color="auto" w:fill="auto"/>
            <w:vAlign w:val="center"/>
            <w:hideMark/>
          </w:tcPr>
          <w:p w14:paraId="0706EF55"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Grubbed</w:t>
            </w:r>
          </w:p>
        </w:tc>
        <w:tc>
          <w:tcPr>
            <w:tcW w:w="2325" w:type="dxa"/>
            <w:tcBorders>
              <w:top w:val="nil"/>
              <w:left w:val="nil"/>
              <w:bottom w:val="single" w:sz="4" w:space="0" w:color="auto"/>
              <w:right w:val="nil"/>
            </w:tcBorders>
            <w:shd w:val="clear" w:color="auto" w:fill="auto"/>
            <w:noWrap/>
            <w:vAlign w:val="bottom"/>
            <w:hideMark/>
          </w:tcPr>
          <w:p w14:paraId="30184B7C"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Eleocharis parvula</w:t>
            </w:r>
          </w:p>
        </w:tc>
        <w:tc>
          <w:tcPr>
            <w:tcW w:w="792" w:type="dxa"/>
            <w:tcBorders>
              <w:top w:val="nil"/>
              <w:left w:val="nil"/>
              <w:bottom w:val="single" w:sz="4" w:space="0" w:color="auto"/>
              <w:right w:val="nil"/>
            </w:tcBorders>
            <w:shd w:val="clear" w:color="auto" w:fill="auto"/>
            <w:noWrap/>
            <w:vAlign w:val="bottom"/>
            <w:hideMark/>
          </w:tcPr>
          <w:p w14:paraId="2F14ADB3"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c>
          <w:tcPr>
            <w:tcW w:w="320" w:type="dxa"/>
            <w:tcBorders>
              <w:top w:val="nil"/>
              <w:left w:val="nil"/>
              <w:bottom w:val="nil"/>
              <w:right w:val="nil"/>
            </w:tcBorders>
            <w:shd w:val="clear" w:color="000000" w:fill="E7E6E6"/>
            <w:noWrap/>
            <w:vAlign w:val="bottom"/>
            <w:hideMark/>
          </w:tcPr>
          <w:p w14:paraId="47587F76"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val="restart"/>
            <w:tcBorders>
              <w:top w:val="nil"/>
              <w:left w:val="nil"/>
              <w:bottom w:val="single" w:sz="4" w:space="0" w:color="000000"/>
              <w:right w:val="nil"/>
            </w:tcBorders>
            <w:shd w:val="clear" w:color="auto" w:fill="auto"/>
            <w:vAlign w:val="center"/>
            <w:hideMark/>
          </w:tcPr>
          <w:p w14:paraId="291EA261"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Grubbed</w:t>
            </w:r>
          </w:p>
        </w:tc>
        <w:tc>
          <w:tcPr>
            <w:tcW w:w="2215" w:type="dxa"/>
            <w:tcBorders>
              <w:top w:val="nil"/>
              <w:left w:val="nil"/>
              <w:bottom w:val="nil"/>
              <w:right w:val="nil"/>
            </w:tcBorders>
            <w:shd w:val="clear" w:color="auto" w:fill="auto"/>
            <w:noWrap/>
            <w:vAlign w:val="center"/>
            <w:hideMark/>
          </w:tcPr>
          <w:p w14:paraId="17483091"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Salicornia depressa</w:t>
            </w:r>
          </w:p>
        </w:tc>
        <w:tc>
          <w:tcPr>
            <w:tcW w:w="810" w:type="dxa"/>
            <w:tcBorders>
              <w:top w:val="nil"/>
              <w:left w:val="nil"/>
              <w:bottom w:val="nil"/>
              <w:right w:val="nil"/>
            </w:tcBorders>
            <w:shd w:val="clear" w:color="auto" w:fill="auto"/>
            <w:noWrap/>
            <w:vAlign w:val="center"/>
            <w:hideMark/>
          </w:tcPr>
          <w:p w14:paraId="477BEF89"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0.02</w:t>
            </w:r>
          </w:p>
        </w:tc>
      </w:tr>
      <w:tr w:rsidR="00930EEA" w:rsidRPr="00930EEA" w14:paraId="5040D7F3" w14:textId="77777777" w:rsidTr="00930EEA">
        <w:trPr>
          <w:trHeight w:val="288"/>
        </w:trPr>
        <w:tc>
          <w:tcPr>
            <w:tcW w:w="1463" w:type="dxa"/>
            <w:vMerge/>
            <w:tcBorders>
              <w:top w:val="nil"/>
              <w:left w:val="nil"/>
              <w:bottom w:val="single" w:sz="4" w:space="0" w:color="000000"/>
              <w:right w:val="nil"/>
            </w:tcBorders>
            <w:vAlign w:val="center"/>
            <w:hideMark/>
          </w:tcPr>
          <w:p w14:paraId="5B01BB21"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6C74B97A"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Cotula coronopifolia*</w:t>
            </w:r>
          </w:p>
        </w:tc>
        <w:tc>
          <w:tcPr>
            <w:tcW w:w="792" w:type="dxa"/>
            <w:tcBorders>
              <w:top w:val="nil"/>
              <w:left w:val="nil"/>
              <w:bottom w:val="single" w:sz="4" w:space="0" w:color="auto"/>
              <w:right w:val="nil"/>
            </w:tcBorders>
            <w:shd w:val="clear" w:color="auto" w:fill="auto"/>
            <w:noWrap/>
            <w:vAlign w:val="bottom"/>
            <w:hideMark/>
          </w:tcPr>
          <w:p w14:paraId="54FC6B04"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c>
          <w:tcPr>
            <w:tcW w:w="320" w:type="dxa"/>
            <w:tcBorders>
              <w:top w:val="nil"/>
              <w:left w:val="nil"/>
              <w:bottom w:val="single" w:sz="4" w:space="0" w:color="auto"/>
              <w:right w:val="nil"/>
            </w:tcBorders>
            <w:shd w:val="clear" w:color="000000" w:fill="E7E6E6"/>
            <w:noWrap/>
            <w:vAlign w:val="bottom"/>
            <w:hideMark/>
          </w:tcPr>
          <w:p w14:paraId="72A24F4B"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4" w:space="0" w:color="000000"/>
              <w:right w:val="nil"/>
            </w:tcBorders>
            <w:vAlign w:val="center"/>
            <w:hideMark/>
          </w:tcPr>
          <w:p w14:paraId="57C8DE17"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center"/>
            <w:hideMark/>
          </w:tcPr>
          <w:p w14:paraId="4FFCFD49"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 </w:t>
            </w:r>
          </w:p>
        </w:tc>
        <w:tc>
          <w:tcPr>
            <w:tcW w:w="810" w:type="dxa"/>
            <w:tcBorders>
              <w:top w:val="nil"/>
              <w:left w:val="nil"/>
              <w:bottom w:val="single" w:sz="4" w:space="0" w:color="auto"/>
              <w:right w:val="nil"/>
            </w:tcBorders>
            <w:shd w:val="clear" w:color="auto" w:fill="auto"/>
            <w:noWrap/>
            <w:vAlign w:val="center"/>
            <w:hideMark/>
          </w:tcPr>
          <w:p w14:paraId="378DA6B2"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r>
    </w:tbl>
    <w:p w14:paraId="617038CC" w14:textId="293FE7B1" w:rsidR="007159F4" w:rsidRPr="001C0EEC" w:rsidRDefault="007159F4" w:rsidP="001E61C3">
      <w:pPr>
        <w:rPr>
          <w:rFonts w:cstheme="minorHAnsi"/>
          <w:sz w:val="24"/>
          <w:szCs w:val="24"/>
        </w:rPr>
      </w:pPr>
    </w:p>
    <w:p w14:paraId="13A83544" w14:textId="7FFA5D40" w:rsidR="007159F4" w:rsidRDefault="007159F4">
      <w:pPr>
        <w:rPr>
          <w:rFonts w:cstheme="minorHAnsi"/>
          <w:sz w:val="24"/>
          <w:szCs w:val="24"/>
        </w:rPr>
      </w:pPr>
    </w:p>
    <w:p w14:paraId="5835197F" w14:textId="77777777" w:rsidR="00CC12B5" w:rsidRDefault="00CC12B5">
      <w:pPr>
        <w:rPr>
          <w:rFonts w:cstheme="minorHAnsi"/>
          <w:sz w:val="24"/>
          <w:szCs w:val="24"/>
        </w:rPr>
      </w:pPr>
    </w:p>
    <w:p w14:paraId="03EA210F" w14:textId="77777777" w:rsidR="00CC12B5" w:rsidRDefault="00CC12B5">
      <w:pPr>
        <w:rPr>
          <w:rFonts w:cstheme="minorHAnsi"/>
          <w:sz w:val="24"/>
          <w:szCs w:val="24"/>
        </w:rPr>
      </w:pPr>
    </w:p>
    <w:p w14:paraId="6EA3AB1A" w14:textId="77777777" w:rsidR="00CC12B5" w:rsidRDefault="00CC12B5">
      <w:pPr>
        <w:rPr>
          <w:rFonts w:cstheme="minorHAnsi"/>
          <w:sz w:val="24"/>
          <w:szCs w:val="24"/>
        </w:rPr>
      </w:pPr>
    </w:p>
    <w:p w14:paraId="21379CD5" w14:textId="77777777" w:rsidR="00CC12B5" w:rsidRDefault="00CC12B5">
      <w:pPr>
        <w:rPr>
          <w:rFonts w:cstheme="minorHAnsi"/>
          <w:sz w:val="24"/>
          <w:szCs w:val="24"/>
        </w:rPr>
      </w:pPr>
    </w:p>
    <w:p w14:paraId="1E960AAF" w14:textId="77777777" w:rsidR="00CC12B5" w:rsidRDefault="00CC12B5">
      <w:pPr>
        <w:rPr>
          <w:rFonts w:cstheme="minorHAnsi"/>
          <w:sz w:val="24"/>
          <w:szCs w:val="24"/>
        </w:rPr>
      </w:pPr>
    </w:p>
    <w:p w14:paraId="383A222A" w14:textId="77777777" w:rsidR="00CC12B5" w:rsidRDefault="00CC12B5">
      <w:pPr>
        <w:rPr>
          <w:rFonts w:cstheme="minorHAnsi"/>
          <w:sz w:val="24"/>
          <w:szCs w:val="24"/>
        </w:rPr>
      </w:pPr>
    </w:p>
    <w:p w14:paraId="01C1A86E" w14:textId="77777777" w:rsidR="00CC12B5" w:rsidRDefault="00CC12B5">
      <w:pPr>
        <w:rPr>
          <w:rFonts w:cstheme="minorHAnsi"/>
          <w:sz w:val="24"/>
          <w:szCs w:val="24"/>
        </w:rPr>
      </w:pPr>
    </w:p>
    <w:p w14:paraId="50067BE0" w14:textId="77777777" w:rsidR="00CC12B5" w:rsidRDefault="00CC12B5">
      <w:pPr>
        <w:rPr>
          <w:rFonts w:cstheme="minorHAnsi"/>
          <w:sz w:val="24"/>
          <w:szCs w:val="24"/>
        </w:rPr>
      </w:pPr>
    </w:p>
    <w:p w14:paraId="4AB71D48" w14:textId="77777777" w:rsidR="00CC12B5" w:rsidRDefault="00CC12B5">
      <w:pPr>
        <w:rPr>
          <w:rFonts w:cstheme="minorHAnsi"/>
          <w:sz w:val="24"/>
          <w:szCs w:val="24"/>
        </w:rPr>
      </w:pPr>
    </w:p>
    <w:p w14:paraId="43D90E71" w14:textId="77777777" w:rsidR="00CC12B5" w:rsidRDefault="00CC12B5">
      <w:pPr>
        <w:rPr>
          <w:rFonts w:cstheme="minorHAnsi"/>
          <w:sz w:val="24"/>
          <w:szCs w:val="24"/>
        </w:rPr>
      </w:pPr>
    </w:p>
    <w:p w14:paraId="71A7825B" w14:textId="77777777" w:rsidR="00CC12B5" w:rsidRDefault="00CC12B5" w:rsidP="00CC12B5">
      <w:pPr>
        <w:keepNext/>
      </w:pPr>
      <w:r>
        <w:rPr>
          <w:noProof/>
        </w:rPr>
        <w:lastRenderedPageBreak/>
        <w:drawing>
          <wp:inline distT="0" distB="0" distL="0" distR="0" wp14:anchorId="4A954632" wp14:editId="5BB2B957">
            <wp:extent cx="5943600" cy="4754880"/>
            <wp:effectExtent l="0" t="0" r="0" b="7620"/>
            <wp:docPr id="574115918" name="Picture 5741159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4240CA14" w14:textId="631B82C0" w:rsidR="00CC12B5" w:rsidRDefault="00CC12B5" w:rsidP="00CC12B5">
      <w:pPr>
        <w:pStyle w:val="Caption"/>
      </w:pPr>
      <w:bookmarkStart w:id="93" w:name="_Ref128237364"/>
      <w:commentRangeStart w:id="94"/>
      <w:r>
        <w:t xml:space="preserve">Figure </w:t>
      </w:r>
      <w:commentRangeEnd w:id="94"/>
      <w:r w:rsidR="00A94484">
        <w:rPr>
          <w:rStyle w:val="CommentReference"/>
          <w:i w:val="0"/>
          <w:iCs w:val="0"/>
          <w:color w:val="auto"/>
        </w:rPr>
        <w:commentReference w:id="94"/>
      </w:r>
      <w:r w:rsidR="00BE5AAD">
        <w:fldChar w:fldCharType="begin"/>
      </w:r>
      <w:r w:rsidR="00BE5AAD">
        <w:instrText xml:space="preserve"> SEQ Figure \* ARABIC </w:instrText>
      </w:r>
      <w:r w:rsidR="00BE5AAD">
        <w:fldChar w:fldCharType="separate"/>
      </w:r>
      <w:r w:rsidR="00223C80">
        <w:rPr>
          <w:noProof/>
        </w:rPr>
        <w:t>3</w:t>
      </w:r>
      <w:r w:rsidR="00BE5AAD">
        <w:rPr>
          <w:noProof/>
        </w:rPr>
        <w:fldChar w:fldCharType="end"/>
      </w:r>
      <w:bookmarkEnd w:id="93"/>
      <w:r>
        <w:t xml:space="preserve">. Species richness of native vs. non-native plants was even among disturbance categories in both Nanaimo and Little Qualicum River Estuaries for both above-ground vegetation and surface seed banks. </w:t>
      </w:r>
    </w:p>
    <w:p w14:paraId="638BB140" w14:textId="77777777" w:rsidR="00CC12B5" w:rsidRDefault="00CC12B5">
      <w:pPr>
        <w:rPr>
          <w:rFonts w:cstheme="minorHAnsi"/>
          <w:sz w:val="24"/>
          <w:szCs w:val="24"/>
        </w:rPr>
      </w:pPr>
    </w:p>
    <w:p w14:paraId="42D84CE5" w14:textId="77777777" w:rsidR="009D7A8D" w:rsidRPr="001C0EEC" w:rsidRDefault="009D7A8D" w:rsidP="001C0EEC">
      <w:pPr>
        <w:rPr>
          <w:rFonts w:cstheme="minorHAnsi"/>
          <w:sz w:val="24"/>
          <w:szCs w:val="24"/>
        </w:rPr>
      </w:pPr>
    </w:p>
    <w:p w14:paraId="4C782C23" w14:textId="77777777" w:rsidR="004A6776" w:rsidRPr="001C0EEC" w:rsidRDefault="004A6776" w:rsidP="004A6776">
      <w:pPr>
        <w:keepNext/>
        <w:rPr>
          <w:rFonts w:cstheme="minorHAnsi"/>
          <w:sz w:val="24"/>
          <w:szCs w:val="24"/>
        </w:rPr>
      </w:pPr>
      <w:r w:rsidRPr="001C0EEC">
        <w:rPr>
          <w:rFonts w:cstheme="minorHAnsi"/>
          <w:noProof/>
          <w:sz w:val="24"/>
          <w:szCs w:val="24"/>
        </w:rPr>
        <w:lastRenderedPageBreak/>
        <w:drawing>
          <wp:inline distT="0" distB="0" distL="0" distR="0" wp14:anchorId="38C7A9FD" wp14:editId="2C41BEF6">
            <wp:extent cx="5989467" cy="399297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89467" cy="3992978"/>
                    </a:xfrm>
                    <a:prstGeom prst="rect">
                      <a:avLst/>
                    </a:prstGeom>
                    <a:noFill/>
                  </pic:spPr>
                </pic:pic>
              </a:graphicData>
            </a:graphic>
          </wp:inline>
        </w:drawing>
      </w:r>
    </w:p>
    <w:p w14:paraId="39421FB8" w14:textId="328AAADD" w:rsidR="004A6776" w:rsidRPr="001C0EEC" w:rsidRDefault="004A6776" w:rsidP="004A6776">
      <w:pPr>
        <w:pStyle w:val="Caption"/>
        <w:rPr>
          <w:rFonts w:cstheme="minorHAnsi"/>
          <w:sz w:val="24"/>
          <w:szCs w:val="24"/>
        </w:rPr>
      </w:pPr>
      <w:bookmarkStart w:id="95" w:name="_Ref112945173"/>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4</w:t>
      </w:r>
      <w:r w:rsidRPr="001C0EEC">
        <w:rPr>
          <w:rFonts w:cstheme="minorHAnsi"/>
          <w:noProof/>
          <w:sz w:val="24"/>
          <w:szCs w:val="24"/>
        </w:rPr>
        <w:fldChar w:fldCharType="end"/>
      </w:r>
      <w:bookmarkEnd w:id="95"/>
      <w:r w:rsidRPr="001C0EEC">
        <w:rPr>
          <w:rFonts w:cstheme="minorHAnsi"/>
          <w:sz w:val="24"/>
          <w:szCs w:val="24"/>
        </w:rPr>
        <w:t>. Above-ground cover abundance of key functional group ‘</w:t>
      </w:r>
      <w:r w:rsidR="00964A73" w:rsidRPr="001C0EEC">
        <w:rPr>
          <w:rFonts w:cstheme="minorHAnsi"/>
          <w:sz w:val="24"/>
          <w:szCs w:val="24"/>
        </w:rPr>
        <w:t xml:space="preserve">tall, </w:t>
      </w:r>
      <w:r w:rsidRPr="001C0EEC">
        <w:rPr>
          <w:rFonts w:cstheme="minorHAnsi"/>
          <w:sz w:val="24"/>
          <w:szCs w:val="24"/>
        </w:rPr>
        <w:t xml:space="preserve">perennial graminoids’ is not significantly different from undisturbed (reference) sites after 10 years. However, indicator species analysis reveals this above-ground cover is dominated by non-native graminoid species </w:t>
      </w:r>
      <w:r w:rsidRPr="001C0EEC">
        <w:rPr>
          <w:rFonts w:cstheme="minorHAnsi"/>
          <w:i w:val="0"/>
          <w:sz w:val="24"/>
          <w:szCs w:val="24"/>
        </w:rPr>
        <w:t>Agrostis stolonifera</w:t>
      </w:r>
      <w:r w:rsidRPr="001C0EEC">
        <w:rPr>
          <w:rFonts w:cstheme="minorHAnsi"/>
          <w:sz w:val="24"/>
          <w:szCs w:val="24"/>
        </w:rPr>
        <w:t xml:space="preserve">. Moreover, seed bank abundance of tall, perennial graminoids is significantly higher in 10-year old exclosures compared to other disturbance conditions, including undisturbed (reference) sites. Notably, there is </w:t>
      </w:r>
      <w:r w:rsidR="00F62B17" w:rsidRPr="001C0EEC">
        <w:rPr>
          <w:rFonts w:cstheme="minorHAnsi"/>
          <w:sz w:val="24"/>
          <w:szCs w:val="24"/>
        </w:rPr>
        <w:t>a nearly</w:t>
      </w:r>
      <w:r w:rsidR="00F62B17">
        <w:rPr>
          <w:rFonts w:cstheme="minorHAnsi"/>
          <w:sz w:val="24"/>
          <w:szCs w:val="24"/>
        </w:rPr>
        <w:t xml:space="preserve"> equal</w:t>
      </w:r>
      <w:r w:rsidRPr="001C0EEC">
        <w:rPr>
          <w:rFonts w:cstheme="minorHAnsi"/>
          <w:sz w:val="24"/>
          <w:szCs w:val="24"/>
        </w:rPr>
        <w:t xml:space="preserve"> abundance of non-native and native graminoid seed in 10-year old exclosures, and </w:t>
      </w:r>
      <w:r w:rsidRPr="008E3610">
        <w:rPr>
          <w:rFonts w:cstheme="minorHAnsi"/>
          <w:sz w:val="24"/>
          <w:szCs w:val="24"/>
        </w:rPr>
        <w:t>significantly</w:t>
      </w:r>
      <w:r w:rsidRPr="001C0EEC">
        <w:rPr>
          <w:rFonts w:cstheme="minorHAnsi"/>
          <w:sz w:val="24"/>
          <w:szCs w:val="24"/>
        </w:rPr>
        <w:t xml:space="preserve"> greater representation of non-native than native graminoid seed in</w:t>
      </w:r>
      <w:r w:rsidR="008E3610">
        <w:rPr>
          <w:rFonts w:cstheme="minorHAnsi"/>
          <w:sz w:val="24"/>
          <w:szCs w:val="24"/>
        </w:rPr>
        <w:t xml:space="preserve"> U</w:t>
      </w:r>
      <w:r w:rsidRPr="001C0EEC">
        <w:rPr>
          <w:rFonts w:cstheme="minorHAnsi"/>
          <w:sz w:val="24"/>
          <w:szCs w:val="24"/>
        </w:rPr>
        <w:t>ndisturbed sites in Little Qualicum Estuary.</w:t>
      </w:r>
    </w:p>
    <w:p w14:paraId="7FFC5810" w14:textId="51A758B9" w:rsidR="007159F4" w:rsidRPr="001C0EEC" w:rsidRDefault="007159F4">
      <w:pPr>
        <w:rPr>
          <w:rFonts w:eastAsia="Times New Roman" w:cstheme="minorHAnsi"/>
          <w:sz w:val="24"/>
          <w:szCs w:val="24"/>
        </w:rPr>
      </w:pPr>
      <w:r w:rsidRPr="001C0EEC">
        <w:rPr>
          <w:rFonts w:eastAsia="Times New Roman" w:cstheme="minorHAnsi"/>
          <w:sz w:val="24"/>
          <w:szCs w:val="24"/>
        </w:rPr>
        <w:br w:type="page"/>
      </w:r>
    </w:p>
    <w:p w14:paraId="40F57436" w14:textId="77777777" w:rsidR="00477F0A" w:rsidRPr="001C0EEC" w:rsidRDefault="0065246A" w:rsidP="001C0EEC">
      <w:pPr>
        <w:keepNext/>
        <w:rPr>
          <w:rFonts w:cstheme="minorHAnsi"/>
          <w:sz w:val="24"/>
          <w:szCs w:val="24"/>
        </w:rPr>
      </w:pPr>
      <w:r w:rsidRPr="001C0EEC">
        <w:rPr>
          <w:rFonts w:eastAsia="Times New Roman" w:cstheme="minorHAnsi"/>
          <w:noProof/>
          <w:color w:val="2F5496" w:themeColor="accent1" w:themeShade="BF"/>
          <w:sz w:val="24"/>
          <w:szCs w:val="24"/>
        </w:rPr>
        <w:lastRenderedPageBreak/>
        <w:drawing>
          <wp:inline distT="0" distB="0" distL="0" distR="0" wp14:anchorId="2A5AB161" wp14:editId="2DAF019A">
            <wp:extent cx="6098842" cy="309908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6098842" cy="3099086"/>
                    </a:xfrm>
                    <a:prstGeom prst="rect">
                      <a:avLst/>
                    </a:prstGeom>
                    <a:noFill/>
                  </pic:spPr>
                </pic:pic>
              </a:graphicData>
            </a:graphic>
          </wp:inline>
        </w:drawing>
      </w:r>
    </w:p>
    <w:p w14:paraId="1C038A4D" w14:textId="47354795" w:rsidR="00FB053E" w:rsidRPr="001C0EEC" w:rsidRDefault="00477F0A" w:rsidP="00477F0A">
      <w:pPr>
        <w:pStyle w:val="Caption"/>
        <w:rPr>
          <w:rFonts w:cstheme="minorHAnsi"/>
          <w:sz w:val="24"/>
          <w:szCs w:val="24"/>
        </w:rPr>
      </w:pPr>
      <w:bookmarkStart w:id="96" w:name="_Ref127953458"/>
      <w:commentRangeStart w:id="97"/>
      <w:r w:rsidRPr="001C0EEC">
        <w:rPr>
          <w:rFonts w:cstheme="minorHAnsi"/>
          <w:sz w:val="24"/>
          <w:szCs w:val="24"/>
        </w:rPr>
        <w:t xml:space="preserve">Figure </w:t>
      </w:r>
      <w:commentRangeEnd w:id="97"/>
      <w:r w:rsidR="00F2157E">
        <w:rPr>
          <w:rStyle w:val="CommentReference"/>
          <w:i w:val="0"/>
          <w:iCs w:val="0"/>
          <w:color w:val="auto"/>
        </w:rPr>
        <w:commentReference w:id="97"/>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5</w:t>
      </w:r>
      <w:r w:rsidRPr="001C0EEC">
        <w:rPr>
          <w:rFonts w:cstheme="minorHAnsi"/>
          <w:sz w:val="24"/>
          <w:szCs w:val="24"/>
        </w:rPr>
        <w:fldChar w:fldCharType="end"/>
      </w:r>
      <w:bookmarkEnd w:id="96"/>
      <w:r w:rsidRPr="001C0EEC">
        <w:rPr>
          <w:rFonts w:cstheme="minorHAnsi"/>
          <w:sz w:val="24"/>
          <w:szCs w:val="24"/>
        </w:rPr>
        <w:t xml:space="preserve">. </w:t>
      </w:r>
      <w:r w:rsidR="00144C1B" w:rsidRPr="001C0EEC">
        <w:rPr>
          <w:rFonts w:cstheme="minorHAnsi"/>
          <w:sz w:val="24"/>
          <w:szCs w:val="24"/>
        </w:rPr>
        <w:t>Mean r</w:t>
      </w:r>
      <w:r w:rsidRPr="001C0EEC">
        <w:rPr>
          <w:rFonts w:cstheme="minorHAnsi"/>
          <w:sz w:val="24"/>
          <w:szCs w:val="24"/>
        </w:rPr>
        <w:t xml:space="preserve">elative abundance of </w:t>
      </w:r>
      <w:r w:rsidR="00144C1B" w:rsidRPr="001C0EEC">
        <w:rPr>
          <w:rFonts w:cstheme="minorHAnsi"/>
          <w:sz w:val="24"/>
          <w:szCs w:val="24"/>
        </w:rPr>
        <w:t xml:space="preserve">all species </w:t>
      </w:r>
      <w:r w:rsidRPr="001C0EEC">
        <w:rPr>
          <w:rFonts w:cstheme="minorHAnsi"/>
          <w:sz w:val="24"/>
          <w:szCs w:val="24"/>
        </w:rPr>
        <w:t xml:space="preserve">in above-ground vegetation and surface seed bank at each estuary sampled. Notably, abundance of key native TPGs such as </w:t>
      </w:r>
      <w:r w:rsidRPr="001C0EEC">
        <w:rPr>
          <w:rFonts w:cstheme="minorHAnsi"/>
          <w:i w:val="0"/>
          <w:sz w:val="24"/>
          <w:szCs w:val="24"/>
        </w:rPr>
        <w:t>Carex lyngbyei</w:t>
      </w:r>
      <w:r w:rsidRPr="001C0EEC">
        <w:rPr>
          <w:rFonts w:cstheme="minorHAnsi"/>
          <w:sz w:val="24"/>
          <w:szCs w:val="24"/>
        </w:rPr>
        <w:t xml:space="preserve"> are absent from the seed bank</w:t>
      </w:r>
      <w:r w:rsidRPr="001C0EEC">
        <w:rPr>
          <w:rFonts w:cstheme="minorHAnsi"/>
          <w:i w:val="0"/>
          <w:sz w:val="24"/>
          <w:szCs w:val="24"/>
        </w:rPr>
        <w:t>,</w:t>
      </w:r>
      <w:r w:rsidRPr="001C0EEC">
        <w:rPr>
          <w:rFonts w:cstheme="minorHAnsi"/>
          <w:sz w:val="24"/>
          <w:szCs w:val="24"/>
        </w:rPr>
        <w:t xml:space="preserve"> while others such as </w:t>
      </w:r>
      <w:r w:rsidRPr="001C0EEC">
        <w:rPr>
          <w:rFonts w:cstheme="minorHAnsi"/>
          <w:i w:val="0"/>
          <w:sz w:val="24"/>
          <w:szCs w:val="24"/>
        </w:rPr>
        <w:t>Juncus balticus</w:t>
      </w:r>
      <w:r w:rsidRPr="001C0EEC">
        <w:rPr>
          <w:rFonts w:cstheme="minorHAnsi"/>
          <w:sz w:val="24"/>
          <w:szCs w:val="24"/>
        </w:rPr>
        <w:t xml:space="preserve"> are </w:t>
      </w:r>
      <w:r w:rsidR="003E186E">
        <w:rPr>
          <w:rFonts w:cstheme="minorHAnsi"/>
          <w:sz w:val="24"/>
          <w:szCs w:val="24"/>
        </w:rPr>
        <w:t>dominant (&gt; 25% relative abundance)</w:t>
      </w:r>
      <w:r w:rsidRPr="001C0EEC">
        <w:rPr>
          <w:rFonts w:cstheme="minorHAnsi"/>
          <w:sz w:val="24"/>
          <w:szCs w:val="24"/>
        </w:rPr>
        <w:t xml:space="preserve"> in the seed bank but </w:t>
      </w:r>
      <w:r w:rsidR="003E186E">
        <w:rPr>
          <w:rFonts w:cstheme="minorHAnsi"/>
          <w:sz w:val="24"/>
          <w:szCs w:val="24"/>
        </w:rPr>
        <w:t>not dominant</w:t>
      </w:r>
      <w:r w:rsidRPr="001C0EEC">
        <w:rPr>
          <w:rFonts w:cstheme="minorHAnsi"/>
          <w:sz w:val="24"/>
          <w:szCs w:val="24"/>
        </w:rPr>
        <w:t xml:space="preserve"> in above-ground vegetation, such as observed in 10-year old exclosures at Little Qualicum Estuary.</w:t>
      </w:r>
    </w:p>
    <w:p w14:paraId="453A9429" w14:textId="77777777" w:rsidR="000F5F2E" w:rsidRPr="001C0EEC" w:rsidRDefault="000F5F2E" w:rsidP="000F5F2E"/>
    <w:p w14:paraId="2E6ECF20" w14:textId="77777777" w:rsidR="004270C5" w:rsidRPr="001C0EEC" w:rsidRDefault="004270C5" w:rsidP="004270C5">
      <w:pPr>
        <w:keepNext/>
        <w:rPr>
          <w:rFonts w:cstheme="minorHAnsi"/>
          <w:sz w:val="24"/>
          <w:szCs w:val="24"/>
        </w:rPr>
      </w:pPr>
      <w:r w:rsidRPr="001C0EEC">
        <w:rPr>
          <w:rFonts w:cstheme="minorHAnsi"/>
          <w:noProof/>
          <w:sz w:val="24"/>
          <w:szCs w:val="24"/>
        </w:rPr>
        <w:drawing>
          <wp:inline distT="0" distB="0" distL="0" distR="0" wp14:anchorId="429CED21" wp14:editId="7E80DA67">
            <wp:extent cx="6264978" cy="2397210"/>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264978" cy="2397210"/>
                    </a:xfrm>
                    <a:prstGeom prst="rect">
                      <a:avLst/>
                    </a:prstGeom>
                  </pic:spPr>
                </pic:pic>
              </a:graphicData>
            </a:graphic>
          </wp:inline>
        </w:drawing>
      </w:r>
    </w:p>
    <w:p w14:paraId="1708E6C2" w14:textId="6C37D2FC" w:rsidR="00A8410B" w:rsidRDefault="004270C5" w:rsidP="007831B0">
      <w:pPr>
        <w:pStyle w:val="Caption"/>
        <w:rPr>
          <w:color w:val="2F5496" w:themeColor="accent1" w:themeShade="BF"/>
        </w:rPr>
      </w:pPr>
      <w:bookmarkStart w:id="98" w:name="_Ref127956402"/>
      <w:commentRangeStart w:id="99"/>
      <w:r w:rsidRPr="001C0EEC">
        <w:rPr>
          <w:rFonts w:cstheme="minorHAnsi"/>
          <w:sz w:val="24"/>
          <w:szCs w:val="24"/>
        </w:rPr>
        <w:t xml:space="preserve">Figure </w:t>
      </w:r>
      <w:commentRangeEnd w:id="99"/>
      <w:r w:rsidR="007D2805">
        <w:rPr>
          <w:rStyle w:val="CommentReference"/>
          <w:i w:val="0"/>
          <w:iCs w:val="0"/>
          <w:color w:val="auto"/>
        </w:rPr>
        <w:commentReference w:id="99"/>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6</w:t>
      </w:r>
      <w:r w:rsidRPr="001C0EEC">
        <w:rPr>
          <w:rFonts w:cstheme="minorHAnsi"/>
          <w:noProof/>
          <w:sz w:val="24"/>
          <w:szCs w:val="24"/>
        </w:rPr>
        <w:fldChar w:fldCharType="end"/>
      </w:r>
      <w:bookmarkEnd w:id="98"/>
      <w:r w:rsidRPr="001C0EEC">
        <w:rPr>
          <w:rFonts w:cstheme="minorHAnsi"/>
          <w:sz w:val="24"/>
          <w:szCs w:val="24"/>
        </w:rPr>
        <w:t>. Actual vs. predicted values for proportion of tall, perennial graminoid in above-ground vegetation cover (left) and surface seed bank samples (right) based on disturbance condition. Actual values plotted as colored points</w:t>
      </w:r>
      <w:r w:rsidR="003A6F69">
        <w:rPr>
          <w:rFonts w:cstheme="minorHAnsi"/>
          <w:sz w:val="24"/>
          <w:szCs w:val="24"/>
        </w:rPr>
        <w:t xml:space="preserve"> for Little Qualicum River Estuary (</w:t>
      </w:r>
      <w:r w:rsidR="00552329">
        <w:rPr>
          <w:rFonts w:cstheme="minorHAnsi"/>
          <w:sz w:val="24"/>
          <w:szCs w:val="24"/>
        </w:rPr>
        <w:t>salmon pink) and Nanaimo River Estuary (</w:t>
      </w:r>
      <w:r w:rsidR="00623296">
        <w:rPr>
          <w:rFonts w:cstheme="minorHAnsi"/>
          <w:sz w:val="24"/>
          <w:szCs w:val="24"/>
        </w:rPr>
        <w:t>turquoise</w:t>
      </w:r>
      <w:r w:rsidR="00552329">
        <w:rPr>
          <w:rFonts w:cstheme="minorHAnsi"/>
          <w:sz w:val="24"/>
          <w:szCs w:val="24"/>
        </w:rPr>
        <w:t>)</w:t>
      </w:r>
      <w:r w:rsidRPr="001C0EEC">
        <w:rPr>
          <w:rFonts w:cstheme="minorHAnsi"/>
          <w:sz w:val="24"/>
          <w:szCs w:val="24"/>
        </w:rPr>
        <w:t xml:space="preserve">; </w:t>
      </w:r>
      <w:r w:rsidR="007D2805">
        <w:rPr>
          <w:rFonts w:cstheme="minorHAnsi"/>
          <w:sz w:val="24"/>
          <w:szCs w:val="24"/>
        </w:rPr>
        <w:t xml:space="preserve">estimated </w:t>
      </w:r>
      <w:r w:rsidRPr="001C0EEC">
        <w:rPr>
          <w:rFonts w:cstheme="minorHAnsi"/>
          <w:sz w:val="24"/>
          <w:szCs w:val="24"/>
        </w:rPr>
        <w:t xml:space="preserve">mean values black points with standard error color coded for each estuary. </w:t>
      </w:r>
    </w:p>
    <w:p w14:paraId="73B83C26" w14:textId="7D91C0EA" w:rsidR="00E641B8" w:rsidRPr="007831B0" w:rsidRDefault="00A8410B" w:rsidP="007831B0">
      <w:pPr>
        <w:pStyle w:val="Heading1"/>
        <w:rPr>
          <w:rFonts w:eastAsia="Times New Roman" w:cstheme="minorHAnsi"/>
          <w:b/>
          <w:bCs/>
          <w:sz w:val="24"/>
          <w:szCs w:val="24"/>
        </w:rPr>
      </w:pPr>
      <w:r w:rsidRPr="001C0EEC">
        <w:rPr>
          <w:rFonts w:asciiTheme="minorHAnsi" w:eastAsia="Times New Roman" w:hAnsiTheme="minorHAnsi" w:cstheme="minorHAnsi"/>
          <w:b/>
          <w:bCs/>
          <w:sz w:val="24"/>
          <w:szCs w:val="24"/>
        </w:rPr>
        <w:lastRenderedPageBreak/>
        <w:t>Discussion</w:t>
      </w:r>
    </w:p>
    <w:p w14:paraId="2B1E9E20" w14:textId="19682317" w:rsidR="00A11076" w:rsidRPr="007831B0" w:rsidRDefault="00850DA1" w:rsidP="007831B0">
      <w:pPr>
        <w:ind w:firstLine="360"/>
        <w:rPr>
          <w:rFonts w:cstheme="minorHAnsi"/>
          <w:sz w:val="24"/>
          <w:szCs w:val="24"/>
        </w:rPr>
      </w:pPr>
      <w:r>
        <w:rPr>
          <w:rFonts w:cstheme="minorHAnsi"/>
          <w:sz w:val="24"/>
          <w:szCs w:val="24"/>
        </w:rPr>
        <w:tab/>
      </w:r>
      <w:r w:rsidR="00BD0978" w:rsidRPr="007831B0">
        <w:rPr>
          <w:rFonts w:cstheme="minorHAnsi"/>
          <w:sz w:val="24"/>
          <w:szCs w:val="24"/>
        </w:rPr>
        <w:t>We wanted to understand whether the competitively dominant tall, perennial graminoids (TPGs) recover</w:t>
      </w:r>
      <w:r w:rsidR="00D05CB1" w:rsidRPr="007831B0">
        <w:rPr>
          <w:rFonts w:cstheme="minorHAnsi"/>
          <w:sz w:val="24"/>
          <w:szCs w:val="24"/>
        </w:rPr>
        <w:t>ed</w:t>
      </w:r>
      <w:r w:rsidR="00BD0978" w:rsidRPr="007831B0">
        <w:rPr>
          <w:rFonts w:cstheme="minorHAnsi"/>
          <w:sz w:val="24"/>
          <w:szCs w:val="24"/>
        </w:rPr>
        <w:t xml:space="preserve"> following</w:t>
      </w:r>
      <w:r w:rsidR="00D22435">
        <w:rPr>
          <w:rFonts w:cstheme="minorHAnsi"/>
          <w:sz w:val="24"/>
          <w:szCs w:val="24"/>
        </w:rPr>
        <w:t xml:space="preserve"> grazing</w:t>
      </w:r>
      <w:r w:rsidR="00BD0978" w:rsidRPr="007831B0">
        <w:rPr>
          <w:rFonts w:cstheme="minorHAnsi"/>
          <w:sz w:val="24"/>
          <w:szCs w:val="24"/>
        </w:rPr>
        <w:t xml:space="preserve"> disturbance, and whether</w:t>
      </w:r>
      <w:r w:rsidR="00D05CB1" w:rsidRPr="007831B0">
        <w:rPr>
          <w:rFonts w:cstheme="minorHAnsi"/>
          <w:sz w:val="24"/>
          <w:szCs w:val="24"/>
        </w:rPr>
        <w:t xml:space="preserve"> recovery of</w:t>
      </w:r>
      <w:r w:rsidR="00BD0978" w:rsidRPr="007831B0">
        <w:rPr>
          <w:rFonts w:cstheme="minorHAnsi"/>
          <w:sz w:val="24"/>
          <w:szCs w:val="24"/>
        </w:rPr>
        <w:t xml:space="preserve"> surface seed bank</w:t>
      </w:r>
      <w:r w:rsidR="00D05CB1" w:rsidRPr="007831B0">
        <w:rPr>
          <w:rFonts w:cstheme="minorHAnsi"/>
          <w:sz w:val="24"/>
          <w:szCs w:val="24"/>
        </w:rPr>
        <w:t>s</w:t>
      </w:r>
      <w:r w:rsidR="00BD0978" w:rsidRPr="007831B0">
        <w:rPr>
          <w:rFonts w:cstheme="minorHAnsi"/>
          <w:sz w:val="24"/>
          <w:szCs w:val="24"/>
        </w:rPr>
        <w:t xml:space="preserve"> resemble</w:t>
      </w:r>
      <w:r w:rsidR="00D05CB1" w:rsidRPr="007831B0">
        <w:rPr>
          <w:rFonts w:cstheme="minorHAnsi"/>
          <w:sz w:val="24"/>
          <w:szCs w:val="24"/>
        </w:rPr>
        <w:t>d</w:t>
      </w:r>
      <w:r w:rsidR="00BD0978" w:rsidRPr="007831B0">
        <w:rPr>
          <w:rFonts w:cstheme="minorHAnsi"/>
          <w:sz w:val="24"/>
          <w:szCs w:val="24"/>
        </w:rPr>
        <w:t xml:space="preserve"> above-ground vegetation composition. </w:t>
      </w:r>
      <w:r w:rsidR="00E327B5" w:rsidRPr="007831B0">
        <w:rPr>
          <w:rFonts w:cstheme="minorHAnsi"/>
          <w:sz w:val="24"/>
          <w:szCs w:val="24"/>
        </w:rPr>
        <w:t xml:space="preserve">We found that </w:t>
      </w:r>
      <w:r w:rsidR="00A82CA2" w:rsidRPr="007831B0">
        <w:rPr>
          <w:rFonts w:cstheme="minorHAnsi"/>
          <w:sz w:val="24"/>
          <w:szCs w:val="24"/>
        </w:rPr>
        <w:t xml:space="preserve">after 10 years of grazing exclusion, </w:t>
      </w:r>
      <w:r w:rsidR="00E327B5" w:rsidRPr="007831B0">
        <w:rPr>
          <w:rFonts w:cstheme="minorHAnsi"/>
          <w:sz w:val="24"/>
          <w:szCs w:val="24"/>
        </w:rPr>
        <w:t xml:space="preserve">the dominant plant group of tall, perennial graminoids (TPGs) recovered in the above-ground vegetation according to our expectations, however non-native species </w:t>
      </w:r>
      <w:r w:rsidR="00E327B5" w:rsidRPr="007831B0">
        <w:rPr>
          <w:rFonts w:cstheme="minorHAnsi"/>
          <w:i/>
          <w:iCs/>
          <w:sz w:val="24"/>
          <w:szCs w:val="24"/>
        </w:rPr>
        <w:t>A</w:t>
      </w:r>
      <w:r w:rsidR="00F36B49">
        <w:rPr>
          <w:rFonts w:cstheme="minorHAnsi"/>
          <w:i/>
          <w:iCs/>
          <w:sz w:val="24"/>
          <w:szCs w:val="24"/>
        </w:rPr>
        <w:t>grostis</w:t>
      </w:r>
      <w:r w:rsidR="00E327B5" w:rsidRPr="007831B0">
        <w:rPr>
          <w:rFonts w:cstheme="minorHAnsi"/>
          <w:i/>
          <w:iCs/>
          <w:sz w:val="24"/>
          <w:szCs w:val="24"/>
        </w:rPr>
        <w:t xml:space="preserve"> stolonifera</w:t>
      </w:r>
      <w:r w:rsidR="00A54908" w:rsidRPr="007831B0">
        <w:rPr>
          <w:rFonts w:cstheme="minorHAnsi"/>
          <w:sz w:val="24"/>
          <w:szCs w:val="24"/>
        </w:rPr>
        <w:t xml:space="preserve"> had become the dominant species</w:t>
      </w:r>
      <w:r w:rsidR="00E30159" w:rsidRPr="007831B0">
        <w:rPr>
          <w:rFonts w:cstheme="minorHAnsi"/>
          <w:sz w:val="24"/>
          <w:szCs w:val="24"/>
        </w:rPr>
        <w:t xml:space="preserve"> in both the vegetation and surface seed </w:t>
      </w:r>
      <w:r w:rsidR="00C02077" w:rsidRPr="007831B0">
        <w:rPr>
          <w:rFonts w:cstheme="minorHAnsi"/>
          <w:sz w:val="24"/>
          <w:szCs w:val="24"/>
        </w:rPr>
        <w:t>banks</w:t>
      </w:r>
      <w:r w:rsidR="00C076E5" w:rsidRPr="007831B0">
        <w:rPr>
          <w:rFonts w:cstheme="minorHAnsi"/>
          <w:sz w:val="24"/>
          <w:szCs w:val="24"/>
        </w:rPr>
        <w:t xml:space="preserve">. </w:t>
      </w:r>
      <w:r w:rsidR="00DB525B" w:rsidRPr="007831B0">
        <w:rPr>
          <w:rFonts w:cstheme="minorHAnsi"/>
          <w:sz w:val="24"/>
          <w:szCs w:val="24"/>
        </w:rPr>
        <w:t>Additionally, w</w:t>
      </w:r>
      <w:r w:rsidR="007E1E14" w:rsidRPr="007831B0">
        <w:rPr>
          <w:rFonts w:cstheme="minorHAnsi"/>
          <w:sz w:val="24"/>
          <w:szCs w:val="24"/>
        </w:rPr>
        <w:t xml:space="preserve">e found </w:t>
      </w:r>
      <w:r w:rsidR="00E6379F" w:rsidRPr="007831B0">
        <w:rPr>
          <w:rFonts w:cstheme="minorHAnsi"/>
          <w:sz w:val="24"/>
          <w:szCs w:val="24"/>
        </w:rPr>
        <w:t xml:space="preserve">significantly lower </w:t>
      </w:r>
      <w:r w:rsidR="00F02642" w:rsidRPr="007831B0">
        <w:rPr>
          <w:rFonts w:cstheme="minorHAnsi"/>
          <w:sz w:val="24"/>
          <w:szCs w:val="24"/>
        </w:rPr>
        <w:t>relative</w:t>
      </w:r>
      <w:r w:rsidR="00E6379F" w:rsidRPr="007831B0">
        <w:rPr>
          <w:rFonts w:cstheme="minorHAnsi"/>
          <w:sz w:val="24"/>
          <w:szCs w:val="24"/>
        </w:rPr>
        <w:t xml:space="preserve"> abundance of TPGs in the above-ground vegetation and surface seed bank in the Grubbed sites</w:t>
      </w:r>
      <w:r w:rsidR="00417EB7" w:rsidRPr="007831B0">
        <w:rPr>
          <w:rFonts w:cstheme="minorHAnsi"/>
          <w:sz w:val="24"/>
          <w:szCs w:val="24"/>
        </w:rPr>
        <w:t xml:space="preserve"> at both estuaries</w:t>
      </w:r>
      <w:r w:rsidR="00E6379F" w:rsidRPr="007831B0">
        <w:rPr>
          <w:rFonts w:cstheme="minorHAnsi"/>
          <w:sz w:val="24"/>
          <w:szCs w:val="24"/>
        </w:rPr>
        <w:t>, and significantly lower relative abundance of TPG species in the</w:t>
      </w:r>
      <w:r w:rsidR="00417EB7" w:rsidRPr="007831B0">
        <w:rPr>
          <w:rFonts w:cstheme="minorHAnsi"/>
          <w:sz w:val="24"/>
          <w:szCs w:val="24"/>
        </w:rPr>
        <w:t xml:space="preserve"> surface seed banks at</w:t>
      </w:r>
      <w:r w:rsidR="00E6379F" w:rsidRPr="007831B0">
        <w:rPr>
          <w:rFonts w:cstheme="minorHAnsi"/>
          <w:sz w:val="24"/>
          <w:szCs w:val="24"/>
        </w:rPr>
        <w:t xml:space="preserve"> 1-year old exclosures at Nanaimo River Estuary (NRE)</w:t>
      </w:r>
      <w:r w:rsidR="00F05851" w:rsidRPr="007831B0">
        <w:rPr>
          <w:rFonts w:cstheme="minorHAnsi"/>
          <w:sz w:val="24"/>
          <w:szCs w:val="24"/>
        </w:rPr>
        <w:t xml:space="preserve"> (</w:t>
      </w:r>
      <w:r w:rsidR="00F05851" w:rsidRPr="007831B0">
        <w:rPr>
          <w:rFonts w:cstheme="minorHAnsi"/>
          <w:sz w:val="24"/>
          <w:szCs w:val="24"/>
        </w:rPr>
        <w:fldChar w:fldCharType="begin"/>
      </w:r>
      <w:r w:rsidR="00F05851" w:rsidRPr="007831B0">
        <w:rPr>
          <w:rFonts w:cstheme="minorHAnsi"/>
          <w:sz w:val="24"/>
          <w:szCs w:val="24"/>
        </w:rPr>
        <w:instrText xml:space="preserve"> REF _Ref127956402 \h </w:instrText>
      </w:r>
      <w:r>
        <w:rPr>
          <w:rFonts w:cstheme="minorHAnsi"/>
          <w:sz w:val="24"/>
          <w:szCs w:val="24"/>
        </w:rPr>
        <w:instrText xml:space="preserve"> \* MERGEFORMAT </w:instrText>
      </w:r>
      <w:r w:rsidR="00F05851" w:rsidRPr="007831B0">
        <w:rPr>
          <w:rFonts w:cstheme="minorHAnsi"/>
          <w:sz w:val="24"/>
          <w:szCs w:val="24"/>
        </w:rPr>
      </w:r>
      <w:r w:rsidR="00F05851" w:rsidRPr="007831B0">
        <w:rPr>
          <w:rFonts w:cstheme="minorHAnsi"/>
          <w:sz w:val="24"/>
          <w:szCs w:val="24"/>
        </w:rPr>
        <w:fldChar w:fldCharType="separate"/>
      </w:r>
      <w:r w:rsidR="00F05851" w:rsidRPr="007831B0">
        <w:rPr>
          <w:rFonts w:cstheme="minorHAnsi"/>
          <w:sz w:val="24"/>
          <w:szCs w:val="24"/>
        </w:rPr>
        <w:t>Figure 6</w:t>
      </w:r>
      <w:r w:rsidR="00F05851" w:rsidRPr="007831B0">
        <w:rPr>
          <w:rFonts w:cstheme="minorHAnsi"/>
          <w:sz w:val="24"/>
          <w:szCs w:val="24"/>
        </w:rPr>
        <w:fldChar w:fldCharType="end"/>
      </w:r>
      <w:r w:rsidR="00F05851" w:rsidRPr="007831B0">
        <w:rPr>
          <w:rFonts w:cstheme="minorHAnsi"/>
          <w:sz w:val="24"/>
          <w:szCs w:val="24"/>
        </w:rPr>
        <w:t>)</w:t>
      </w:r>
      <w:r w:rsidR="00E6379F" w:rsidRPr="007831B0">
        <w:rPr>
          <w:rFonts w:cstheme="minorHAnsi"/>
          <w:sz w:val="24"/>
          <w:szCs w:val="24"/>
        </w:rPr>
        <w:t xml:space="preserve">. </w:t>
      </w:r>
      <w:r w:rsidR="00830DCC" w:rsidRPr="007831B0">
        <w:rPr>
          <w:rFonts w:cstheme="minorHAnsi"/>
          <w:sz w:val="24"/>
          <w:szCs w:val="24"/>
        </w:rPr>
        <w:t xml:space="preserve">Given </w:t>
      </w:r>
      <w:r w:rsidR="00665008" w:rsidRPr="007831B0">
        <w:rPr>
          <w:rFonts w:cstheme="minorHAnsi"/>
          <w:sz w:val="24"/>
          <w:szCs w:val="24"/>
        </w:rPr>
        <w:t xml:space="preserve">that </w:t>
      </w:r>
      <w:r w:rsidR="009142E6" w:rsidRPr="007831B0">
        <w:rPr>
          <w:rFonts w:cstheme="minorHAnsi"/>
          <w:sz w:val="24"/>
          <w:szCs w:val="24"/>
        </w:rPr>
        <w:t>non-</w:t>
      </w:r>
      <w:r w:rsidR="00665008" w:rsidRPr="007831B0">
        <w:rPr>
          <w:rFonts w:cstheme="minorHAnsi"/>
          <w:sz w:val="24"/>
          <w:szCs w:val="24"/>
        </w:rPr>
        <w:t xml:space="preserve">native species </w:t>
      </w:r>
      <w:r w:rsidR="009142E6" w:rsidRPr="007831B0">
        <w:rPr>
          <w:rFonts w:cstheme="minorHAnsi"/>
          <w:sz w:val="24"/>
          <w:szCs w:val="24"/>
        </w:rPr>
        <w:t>do</w:t>
      </w:r>
      <w:r w:rsidR="00DB7DFD" w:rsidRPr="007831B0">
        <w:rPr>
          <w:rFonts w:cstheme="minorHAnsi"/>
          <w:sz w:val="24"/>
          <w:szCs w:val="24"/>
        </w:rPr>
        <w:t>minate the recovered vegetation and surface seed banks</w:t>
      </w:r>
      <w:r w:rsidR="00453405" w:rsidRPr="007831B0">
        <w:rPr>
          <w:rFonts w:cstheme="minorHAnsi"/>
          <w:sz w:val="24"/>
          <w:szCs w:val="24"/>
        </w:rPr>
        <w:t xml:space="preserve"> after 10 years of grazing exclusion</w:t>
      </w:r>
      <w:r w:rsidR="002F0442" w:rsidRPr="007831B0">
        <w:rPr>
          <w:rFonts w:cstheme="minorHAnsi"/>
          <w:sz w:val="24"/>
          <w:szCs w:val="24"/>
        </w:rPr>
        <w:t xml:space="preserve"> at Little Qualicum River Estuary (LQRE)</w:t>
      </w:r>
      <w:r w:rsidR="00DB7DFD" w:rsidRPr="007831B0">
        <w:rPr>
          <w:rFonts w:cstheme="minorHAnsi"/>
          <w:sz w:val="24"/>
          <w:szCs w:val="24"/>
        </w:rPr>
        <w:t xml:space="preserve">, </w:t>
      </w:r>
      <w:r w:rsidR="00AF2951" w:rsidRPr="007831B0">
        <w:rPr>
          <w:rFonts w:cstheme="minorHAnsi"/>
          <w:sz w:val="24"/>
          <w:szCs w:val="24"/>
        </w:rPr>
        <w:t xml:space="preserve">we </w:t>
      </w:r>
      <w:r w:rsidR="002A57B5" w:rsidRPr="007831B0">
        <w:rPr>
          <w:rFonts w:cstheme="minorHAnsi"/>
          <w:sz w:val="24"/>
          <w:szCs w:val="24"/>
        </w:rPr>
        <w:t xml:space="preserve">suggest that </w:t>
      </w:r>
      <w:r w:rsidR="00F67730" w:rsidRPr="007831B0">
        <w:rPr>
          <w:rFonts w:cstheme="minorHAnsi"/>
          <w:sz w:val="24"/>
          <w:szCs w:val="24"/>
        </w:rPr>
        <w:t>these disturbed habitats are recovering</w:t>
      </w:r>
      <w:r w:rsidR="00CC36D0" w:rsidRPr="007831B0">
        <w:rPr>
          <w:rFonts w:cstheme="minorHAnsi"/>
          <w:sz w:val="24"/>
          <w:szCs w:val="24"/>
        </w:rPr>
        <w:t xml:space="preserve"> towards an alternative compositional state.</w:t>
      </w:r>
    </w:p>
    <w:p w14:paraId="686F19EB" w14:textId="77777777" w:rsidR="00C822BA" w:rsidRDefault="00390AB9" w:rsidP="007831B0">
      <w:pPr>
        <w:ind w:firstLine="360"/>
        <w:rPr>
          <w:ins w:id="100" w:author="n" w:date="2023-04-29T11:45:00Z"/>
          <w:rFonts w:cstheme="minorHAnsi"/>
          <w:sz w:val="24"/>
          <w:szCs w:val="24"/>
        </w:rPr>
      </w:pPr>
      <w:r>
        <w:rPr>
          <w:rFonts w:cstheme="minorHAnsi"/>
          <w:sz w:val="24"/>
          <w:szCs w:val="24"/>
        </w:rPr>
        <w:t>Non</w:t>
      </w:r>
      <w:r w:rsidR="00C84C40" w:rsidRPr="007831B0">
        <w:rPr>
          <w:rFonts w:cstheme="minorHAnsi"/>
          <w:sz w:val="24"/>
          <w:szCs w:val="24"/>
        </w:rPr>
        <w:t xml:space="preserve">-native TPGs </w:t>
      </w:r>
      <w:r w:rsidR="002D0B2B" w:rsidRPr="007831B0">
        <w:rPr>
          <w:rFonts w:cstheme="minorHAnsi"/>
          <w:sz w:val="24"/>
          <w:szCs w:val="24"/>
        </w:rPr>
        <w:t>may</w:t>
      </w:r>
      <w:r w:rsidR="00C84C40" w:rsidRPr="007831B0">
        <w:rPr>
          <w:rFonts w:cstheme="minorHAnsi"/>
          <w:sz w:val="24"/>
          <w:szCs w:val="24"/>
        </w:rPr>
        <w:t xml:space="preserve"> </w:t>
      </w:r>
      <w:r w:rsidR="007F6B24">
        <w:rPr>
          <w:rFonts w:cstheme="minorHAnsi"/>
          <w:sz w:val="24"/>
          <w:szCs w:val="24"/>
        </w:rPr>
        <w:t>have a greater competitive</w:t>
      </w:r>
      <w:r>
        <w:rPr>
          <w:rFonts w:cstheme="minorHAnsi"/>
          <w:sz w:val="24"/>
          <w:szCs w:val="24"/>
        </w:rPr>
        <w:t xml:space="preserve"> recruitment</w:t>
      </w:r>
      <w:r w:rsidR="007F6B24">
        <w:rPr>
          <w:rFonts w:cstheme="minorHAnsi"/>
          <w:sz w:val="24"/>
          <w:szCs w:val="24"/>
        </w:rPr>
        <w:t xml:space="preserve"> advantage</w:t>
      </w:r>
      <w:r>
        <w:rPr>
          <w:rFonts w:cstheme="minorHAnsi"/>
          <w:sz w:val="24"/>
          <w:szCs w:val="24"/>
        </w:rPr>
        <w:t>,</w:t>
      </w:r>
      <w:r w:rsidR="00C84C40" w:rsidRPr="007831B0">
        <w:rPr>
          <w:rFonts w:cstheme="minorHAnsi"/>
          <w:sz w:val="24"/>
          <w:szCs w:val="24"/>
        </w:rPr>
        <w:t xml:space="preserve"> contributing to </w:t>
      </w:r>
      <w:r w:rsidR="002D0B2B" w:rsidRPr="007831B0">
        <w:rPr>
          <w:rFonts w:cstheme="minorHAnsi"/>
          <w:sz w:val="24"/>
          <w:szCs w:val="24"/>
        </w:rPr>
        <w:t>this alternative recovery</w:t>
      </w:r>
      <w:r w:rsidR="00C84C40" w:rsidRPr="007831B0">
        <w:rPr>
          <w:rFonts w:cstheme="minorHAnsi"/>
          <w:sz w:val="24"/>
          <w:szCs w:val="24"/>
        </w:rPr>
        <w:t xml:space="preserve"> </w:t>
      </w:r>
      <w:r w:rsidR="002D0B2B" w:rsidRPr="007831B0">
        <w:rPr>
          <w:rFonts w:cstheme="minorHAnsi"/>
          <w:sz w:val="24"/>
          <w:szCs w:val="24"/>
        </w:rPr>
        <w:t>trajectory</w:t>
      </w:r>
      <w:r w:rsidR="00C84C40" w:rsidRPr="007831B0">
        <w:rPr>
          <w:rFonts w:cstheme="minorHAnsi"/>
          <w:sz w:val="24"/>
          <w:szCs w:val="24"/>
        </w:rPr>
        <w:t xml:space="preserve"> following disturbance by grubbing. </w:t>
      </w:r>
      <w:r w:rsidR="005D158E" w:rsidRPr="007831B0">
        <w:rPr>
          <w:rFonts w:cstheme="minorHAnsi"/>
          <w:sz w:val="24"/>
          <w:szCs w:val="24"/>
        </w:rPr>
        <w:t xml:space="preserve">This may be driven at least in part by high seed production, resulting in </w:t>
      </w:r>
      <w:r w:rsidR="003638AF" w:rsidRPr="007831B0">
        <w:rPr>
          <w:rFonts w:cstheme="minorHAnsi"/>
          <w:sz w:val="24"/>
          <w:szCs w:val="24"/>
        </w:rPr>
        <w:t>a “</w:t>
      </w:r>
      <w:r w:rsidR="005D158E" w:rsidRPr="007831B0">
        <w:rPr>
          <w:rFonts w:cstheme="minorHAnsi"/>
          <w:sz w:val="24"/>
          <w:szCs w:val="24"/>
        </w:rPr>
        <w:t>weighted lottery</w:t>
      </w:r>
      <w:r w:rsidR="003638AF" w:rsidRPr="007831B0">
        <w:rPr>
          <w:rFonts w:cstheme="minorHAnsi"/>
          <w:sz w:val="24"/>
          <w:szCs w:val="24"/>
        </w:rPr>
        <w:t>”</w:t>
      </w:r>
      <w:r w:rsidR="005D158E" w:rsidRPr="007831B0">
        <w:rPr>
          <w:rFonts w:cstheme="minorHAnsi"/>
          <w:sz w:val="24"/>
          <w:szCs w:val="24"/>
        </w:rPr>
        <w:t xml:space="preserve"> </w:t>
      </w:r>
      <w:r w:rsidR="005D158E" w:rsidRPr="007831B0">
        <w:rPr>
          <w:rFonts w:cstheme="minorHAnsi"/>
          <w:sz w:val="24"/>
          <w:szCs w:val="24"/>
        </w:rPr>
        <w:fldChar w:fldCharType="begin"/>
      </w:r>
      <w:r w:rsidR="005D158E" w:rsidRPr="007831B0">
        <w:rPr>
          <w:rFonts w:cstheme="minorHAnsi"/>
          <w:sz w:val="24"/>
          <w:szCs w:val="24"/>
        </w:rPr>
        <w:instrText xml:space="preserve"> ADDIN ZOTERO_ITEM CSL_CITATION {"citationID":"qIelo1eH","properties":{"formattedCitation":"(Lavorel &amp; Lebreton, 1992)","plainCitation":"(Lavorel &amp; Lebreton, 1992)","noteIndex":0},"citationItems":[{"id":2940,"uris":["http://zotero.org/users/6092945/items/UQ8TZPVB"],"itemData":{"id":2940,"type":"article-journal","abstract":"Abstract.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instrText>
      </w:r>
      <w:r w:rsidR="005D158E" w:rsidRPr="007831B0">
        <w:rPr>
          <w:rFonts w:cstheme="minorHAnsi"/>
          <w:sz w:val="24"/>
          <w:szCs w:val="24"/>
        </w:rPr>
        <w:fldChar w:fldCharType="separate"/>
      </w:r>
      <w:r w:rsidR="005D158E" w:rsidRPr="007831B0">
        <w:rPr>
          <w:rFonts w:ascii="Calibri" w:hAnsi="Calibri" w:cs="Calibri"/>
          <w:sz w:val="24"/>
        </w:rPr>
        <w:t>(Lavorel &amp; Lebreton, 1992)</w:t>
      </w:r>
      <w:r w:rsidR="005D158E" w:rsidRPr="007831B0">
        <w:rPr>
          <w:rFonts w:cstheme="minorHAnsi"/>
          <w:sz w:val="24"/>
          <w:szCs w:val="24"/>
        </w:rPr>
        <w:fldChar w:fldCharType="end"/>
      </w:r>
      <w:r w:rsidR="003638AF" w:rsidRPr="007831B0">
        <w:rPr>
          <w:rFonts w:cstheme="minorHAnsi"/>
          <w:sz w:val="24"/>
          <w:szCs w:val="24"/>
        </w:rPr>
        <w:t xml:space="preserve"> of </w:t>
      </w:r>
      <w:r w:rsidR="000545F3" w:rsidRPr="007831B0">
        <w:rPr>
          <w:rFonts w:cstheme="minorHAnsi"/>
          <w:sz w:val="24"/>
          <w:szCs w:val="24"/>
        </w:rPr>
        <w:t>seed</w:t>
      </w:r>
      <w:r w:rsidR="003638AF" w:rsidRPr="007831B0">
        <w:rPr>
          <w:rFonts w:cstheme="minorHAnsi"/>
          <w:sz w:val="24"/>
          <w:szCs w:val="24"/>
        </w:rPr>
        <w:t xml:space="preserve"> </w:t>
      </w:r>
      <w:r w:rsidR="004866D3" w:rsidRPr="007831B0">
        <w:rPr>
          <w:rFonts w:cstheme="minorHAnsi"/>
          <w:sz w:val="24"/>
          <w:szCs w:val="24"/>
        </w:rPr>
        <w:t xml:space="preserve">propagules from which the plant community </w:t>
      </w:r>
      <w:r w:rsidR="000545F3" w:rsidRPr="007831B0">
        <w:rPr>
          <w:rFonts w:cstheme="minorHAnsi"/>
          <w:sz w:val="24"/>
          <w:szCs w:val="24"/>
        </w:rPr>
        <w:t xml:space="preserve">can </w:t>
      </w:r>
      <w:r w:rsidR="004866D3" w:rsidRPr="007831B0">
        <w:rPr>
          <w:rFonts w:cstheme="minorHAnsi"/>
          <w:sz w:val="24"/>
          <w:szCs w:val="24"/>
        </w:rPr>
        <w:t>recover</w:t>
      </w:r>
      <w:ins w:id="101" w:author="n" w:date="2023-04-29T11:35:00Z">
        <w:r w:rsidR="003D17A4">
          <w:rPr>
            <w:rFonts w:cstheme="minorHAnsi"/>
            <w:sz w:val="24"/>
            <w:szCs w:val="24"/>
          </w:rPr>
          <w:t>. In addition</w:t>
        </w:r>
      </w:ins>
      <w:r w:rsidR="00115521" w:rsidRPr="007831B0">
        <w:rPr>
          <w:rFonts w:cstheme="minorHAnsi"/>
          <w:sz w:val="24"/>
          <w:szCs w:val="24"/>
        </w:rPr>
        <w:t xml:space="preserve">, </w:t>
      </w:r>
      <w:del w:id="102" w:author="n" w:date="2023-04-29T11:35:00Z">
        <w:r w:rsidR="00115521" w:rsidRPr="007831B0" w:rsidDel="003D17A4">
          <w:rPr>
            <w:rFonts w:cstheme="minorHAnsi"/>
            <w:sz w:val="24"/>
            <w:szCs w:val="24"/>
          </w:rPr>
          <w:delText>but</w:delText>
        </w:r>
      </w:del>
      <w:ins w:id="103" w:author="n" w:date="2023-04-29T11:35:00Z">
        <w:r w:rsidR="003D17A4">
          <w:rPr>
            <w:rFonts w:cstheme="minorHAnsi"/>
            <w:sz w:val="24"/>
            <w:szCs w:val="24"/>
          </w:rPr>
          <w:t>it is likely that these species</w:t>
        </w:r>
      </w:ins>
      <w:ins w:id="104" w:author="n" w:date="2023-04-29T11:36:00Z">
        <w:r w:rsidR="003D17A4">
          <w:rPr>
            <w:rFonts w:cstheme="minorHAnsi"/>
            <w:sz w:val="24"/>
            <w:szCs w:val="24"/>
          </w:rPr>
          <w:t xml:space="preserve"> are</w:t>
        </w:r>
      </w:ins>
      <w:r w:rsidR="00115521" w:rsidRPr="007831B0">
        <w:rPr>
          <w:rFonts w:cstheme="minorHAnsi"/>
          <w:sz w:val="24"/>
          <w:szCs w:val="24"/>
        </w:rPr>
        <w:t xml:space="preserve"> also</w:t>
      </w:r>
      <w:ins w:id="105" w:author="n" w:date="2023-04-29T11:35:00Z">
        <w:r w:rsidR="003D17A4">
          <w:rPr>
            <w:rFonts w:cstheme="minorHAnsi"/>
            <w:sz w:val="24"/>
            <w:szCs w:val="24"/>
          </w:rPr>
          <w:t xml:space="preserve"> </w:t>
        </w:r>
      </w:ins>
      <w:ins w:id="106" w:author="n" w:date="2023-04-29T11:36:00Z">
        <w:r w:rsidR="003D17A4">
          <w:rPr>
            <w:rFonts w:cstheme="minorHAnsi"/>
            <w:sz w:val="24"/>
            <w:szCs w:val="24"/>
          </w:rPr>
          <w:t>characterized by more</w:t>
        </w:r>
      </w:ins>
      <w:r w:rsidR="00115521" w:rsidRPr="007831B0">
        <w:rPr>
          <w:rFonts w:cstheme="minorHAnsi"/>
          <w:sz w:val="24"/>
          <w:szCs w:val="24"/>
        </w:rPr>
        <w:t xml:space="preserve"> competitive recruitment strategies</w:t>
      </w:r>
      <w:ins w:id="107" w:author="n" w:date="2023-04-29T11:36:00Z">
        <w:r w:rsidR="003D17A4">
          <w:rPr>
            <w:rFonts w:cstheme="minorHAnsi"/>
            <w:sz w:val="24"/>
            <w:szCs w:val="24"/>
          </w:rPr>
          <w:t xml:space="preserve"> than native TPGs</w:t>
        </w:r>
      </w:ins>
      <w:r w:rsidR="004866D3" w:rsidRPr="007831B0">
        <w:rPr>
          <w:rFonts w:cstheme="minorHAnsi"/>
          <w:sz w:val="24"/>
          <w:szCs w:val="24"/>
        </w:rPr>
        <w:t xml:space="preserve">. </w:t>
      </w:r>
      <w:r w:rsidR="00115521" w:rsidRPr="007831B0">
        <w:rPr>
          <w:rFonts w:cstheme="minorHAnsi"/>
          <w:sz w:val="24"/>
          <w:szCs w:val="24"/>
        </w:rPr>
        <w:t>For example, t</w:t>
      </w:r>
      <w:r w:rsidR="00796090" w:rsidRPr="007831B0">
        <w:rPr>
          <w:rFonts w:cstheme="minorHAnsi"/>
          <w:sz w:val="24"/>
          <w:szCs w:val="24"/>
        </w:rPr>
        <w:t xml:space="preserve">he two TPG species with greatest representation in surface seed banks in Undisturbed at both estuaries and 10-year old exclosures in </w:t>
      </w:r>
      <w:r w:rsidR="002F0442" w:rsidRPr="007831B0">
        <w:rPr>
          <w:rFonts w:cstheme="minorHAnsi"/>
          <w:sz w:val="24"/>
          <w:szCs w:val="24"/>
        </w:rPr>
        <w:t>LQRE</w:t>
      </w:r>
      <w:r w:rsidR="00796090" w:rsidRPr="007831B0">
        <w:rPr>
          <w:rFonts w:cstheme="minorHAnsi"/>
          <w:sz w:val="24"/>
          <w:szCs w:val="24"/>
        </w:rPr>
        <w:t xml:space="preserve"> were native </w:t>
      </w:r>
      <w:r w:rsidR="00796090" w:rsidRPr="007831B0">
        <w:rPr>
          <w:rFonts w:cstheme="minorHAnsi"/>
          <w:i/>
          <w:sz w:val="24"/>
          <w:szCs w:val="24"/>
        </w:rPr>
        <w:t>J. balticus</w:t>
      </w:r>
      <w:r w:rsidR="00796090" w:rsidRPr="007831B0">
        <w:rPr>
          <w:rFonts w:cstheme="minorHAnsi"/>
          <w:sz w:val="24"/>
          <w:szCs w:val="24"/>
        </w:rPr>
        <w:t xml:space="preserve"> and non-native, invasive </w:t>
      </w:r>
      <w:r w:rsidR="00796090" w:rsidRPr="007831B0">
        <w:rPr>
          <w:rFonts w:cstheme="minorHAnsi"/>
          <w:i/>
          <w:sz w:val="24"/>
          <w:szCs w:val="24"/>
        </w:rPr>
        <w:t>A. stolonifera</w:t>
      </w:r>
      <w:r w:rsidR="000545F3" w:rsidRPr="007831B0">
        <w:rPr>
          <w:rFonts w:cstheme="minorHAnsi"/>
          <w:i/>
          <w:sz w:val="24"/>
          <w:szCs w:val="24"/>
        </w:rPr>
        <w:t xml:space="preserve"> </w:t>
      </w:r>
      <w:r w:rsidR="000545F3" w:rsidRPr="007831B0">
        <w:rPr>
          <w:rFonts w:cstheme="minorHAnsi"/>
          <w:iCs/>
          <w:sz w:val="24"/>
          <w:szCs w:val="24"/>
        </w:rPr>
        <w:t>(</w:t>
      </w:r>
      <w:r w:rsidR="000545F3" w:rsidRPr="007831B0">
        <w:rPr>
          <w:rFonts w:cstheme="minorHAnsi"/>
          <w:iCs/>
          <w:sz w:val="24"/>
          <w:szCs w:val="24"/>
        </w:rPr>
        <w:fldChar w:fldCharType="begin"/>
      </w:r>
      <w:r w:rsidR="000545F3" w:rsidRPr="007831B0">
        <w:rPr>
          <w:rFonts w:cstheme="minorHAnsi"/>
          <w:iCs/>
          <w:sz w:val="24"/>
          <w:szCs w:val="24"/>
        </w:rPr>
        <w:instrText xml:space="preserve"> REF _Ref127953458 \h </w:instrText>
      </w:r>
      <w:r w:rsidR="000545F3" w:rsidRPr="007831B0">
        <w:rPr>
          <w:rFonts w:cstheme="minorHAnsi"/>
          <w:iCs/>
          <w:sz w:val="24"/>
          <w:szCs w:val="24"/>
        </w:rPr>
      </w:r>
      <w:r w:rsidR="000545F3" w:rsidRPr="007831B0">
        <w:rPr>
          <w:rFonts w:cstheme="minorHAnsi"/>
          <w:iCs/>
          <w:sz w:val="24"/>
          <w:szCs w:val="24"/>
        </w:rPr>
        <w:fldChar w:fldCharType="separate"/>
      </w:r>
      <w:r w:rsidR="000545F3" w:rsidRPr="007831B0">
        <w:rPr>
          <w:rFonts w:cstheme="minorHAnsi"/>
          <w:sz w:val="24"/>
          <w:szCs w:val="24"/>
        </w:rPr>
        <w:t xml:space="preserve">Figure </w:t>
      </w:r>
      <w:r w:rsidR="000545F3" w:rsidRPr="007831B0">
        <w:rPr>
          <w:rFonts w:cstheme="minorHAnsi"/>
          <w:noProof/>
          <w:sz w:val="24"/>
          <w:szCs w:val="24"/>
        </w:rPr>
        <w:t>5</w:t>
      </w:r>
      <w:r w:rsidR="000545F3" w:rsidRPr="007831B0">
        <w:rPr>
          <w:rFonts w:cstheme="minorHAnsi"/>
          <w:iCs/>
          <w:sz w:val="24"/>
          <w:szCs w:val="24"/>
        </w:rPr>
        <w:fldChar w:fldCharType="end"/>
      </w:r>
      <w:r w:rsidR="000545F3" w:rsidRPr="007831B0">
        <w:rPr>
          <w:rFonts w:cstheme="minorHAnsi"/>
          <w:iCs/>
          <w:sz w:val="24"/>
          <w:szCs w:val="24"/>
        </w:rPr>
        <w:t>)</w:t>
      </w:r>
      <w:r w:rsidR="00796090" w:rsidRPr="007831B0">
        <w:rPr>
          <w:rFonts w:cstheme="minorHAnsi"/>
          <w:sz w:val="24"/>
          <w:szCs w:val="24"/>
        </w:rPr>
        <w:t xml:space="preserve">. Despite these two species having similar seed propagule loads, native </w:t>
      </w:r>
      <w:r w:rsidR="00796090" w:rsidRPr="007831B0">
        <w:rPr>
          <w:rFonts w:cstheme="minorHAnsi"/>
          <w:i/>
          <w:iCs/>
          <w:sz w:val="24"/>
          <w:szCs w:val="24"/>
        </w:rPr>
        <w:t>J. balticus</w:t>
      </w:r>
      <w:r w:rsidR="00796090" w:rsidRPr="007831B0">
        <w:rPr>
          <w:rFonts w:cstheme="minorHAnsi"/>
          <w:sz w:val="24"/>
          <w:szCs w:val="24"/>
        </w:rPr>
        <w:t xml:space="preserve"> is not dominant in the above-ground vegetation, suggesting that its seed and clonal </w:t>
      </w:r>
      <w:r w:rsidR="002D0B2B" w:rsidRPr="007831B0">
        <w:rPr>
          <w:rFonts w:cstheme="minorHAnsi"/>
          <w:sz w:val="24"/>
          <w:szCs w:val="24"/>
        </w:rPr>
        <w:t>recruitment</w:t>
      </w:r>
      <w:r w:rsidR="00796090" w:rsidRPr="007831B0">
        <w:rPr>
          <w:rFonts w:cstheme="minorHAnsi"/>
          <w:sz w:val="24"/>
          <w:szCs w:val="24"/>
        </w:rPr>
        <w:t xml:space="preserve"> strategies were not sufficient to out-compete</w:t>
      </w:r>
      <w:r w:rsidR="002D0B2B" w:rsidRPr="007831B0">
        <w:rPr>
          <w:rFonts w:cstheme="minorHAnsi"/>
          <w:sz w:val="24"/>
          <w:szCs w:val="24"/>
        </w:rPr>
        <w:t xml:space="preserve"> those of</w:t>
      </w:r>
      <w:r w:rsidR="00796090" w:rsidRPr="007831B0">
        <w:rPr>
          <w:rFonts w:cstheme="minorHAnsi"/>
          <w:sz w:val="24"/>
          <w:szCs w:val="24"/>
        </w:rPr>
        <w:t xml:space="preserve"> </w:t>
      </w:r>
      <w:r w:rsidR="00796090" w:rsidRPr="007831B0">
        <w:rPr>
          <w:rFonts w:cstheme="minorHAnsi"/>
          <w:i/>
          <w:iCs/>
          <w:sz w:val="24"/>
          <w:szCs w:val="24"/>
        </w:rPr>
        <w:t>A. stolonifera</w:t>
      </w:r>
      <w:r w:rsidR="00796090" w:rsidRPr="007831B0">
        <w:rPr>
          <w:rFonts w:cstheme="minorHAnsi"/>
          <w:sz w:val="24"/>
          <w:szCs w:val="24"/>
        </w:rPr>
        <w:t>. If these two species had comparable competitive</w:t>
      </w:r>
      <w:r w:rsidR="006B2068" w:rsidRPr="007831B0">
        <w:rPr>
          <w:rFonts w:cstheme="minorHAnsi"/>
          <w:sz w:val="24"/>
          <w:szCs w:val="24"/>
        </w:rPr>
        <w:t xml:space="preserve"> recruitment</w:t>
      </w:r>
      <w:r w:rsidR="00796090" w:rsidRPr="007831B0">
        <w:rPr>
          <w:rFonts w:cstheme="minorHAnsi"/>
          <w:sz w:val="24"/>
          <w:szCs w:val="24"/>
        </w:rPr>
        <w:t xml:space="preserve"> traits, we might expect a similar proportion of cover abundance in the above ground vegetation in 10-year old exclosures</w:t>
      </w:r>
      <w:r w:rsidR="00EE1A92" w:rsidRPr="007831B0">
        <w:rPr>
          <w:rFonts w:cstheme="minorHAnsi"/>
          <w:sz w:val="24"/>
          <w:szCs w:val="24"/>
        </w:rPr>
        <w:t xml:space="preserve"> </w:t>
      </w:r>
      <w:r w:rsidR="00EE1A92" w:rsidRPr="007831B0">
        <w:rPr>
          <w:rFonts w:cstheme="minorHAnsi"/>
          <w:sz w:val="24"/>
          <w:szCs w:val="24"/>
        </w:rPr>
        <w:fldChar w:fldCharType="begin"/>
      </w:r>
      <w:r w:rsidR="00EE1A92" w:rsidRPr="007831B0">
        <w:rPr>
          <w:rFonts w:cstheme="minorHAnsi"/>
          <w:sz w:val="24"/>
          <w:szCs w:val="24"/>
        </w:rPr>
        <w:instrText xml:space="preserve"> ADDIN ZOTERO_ITEM CSL_CITATION {"citationID":"OXYH6vRF","properties":{"formattedCitation":"(Aicher et al., 2011)","plainCitation":"(Aicher et al., 2011)","noteIndex":0},"citationItems":[{"id":2974,"uris":["http://zotero.org/users/6092945/items/A46WWAYP"],"itemData":{"id":2974,"type":"article-journal","abstract":"There is a growing consensus that the relative constraints of seed limitation and establishment limitation in recruitment strongly influence abundance patterns in plant communities. Although these constraints have direct relevance to coexistence, most investigations utilize a seed addition approach that offers limited insight into these dynamics. Here we report the results of an assembly experiment with annual plant species from California grasslands to examine how propagule pool characteristics (dominant species abundance, functional diversity) influence establishment and seed limitation (density independence and density dependence across a gradient of seed supply) for each species, as well as how these constraints affect community diversity. Species were predominantly colimited by seed and establishment constraints, exhibiting saturating recruitment functions with increased seed supply. Consistent with competition-colonization trade-off predictions, recruitment constraints often depended on the degree of seed limitation of the competitive dominant, Brassica nigra; diversity was greatest in communities where Brassica was seed limited. Functional similarity within the propagule pool did not affect recruitment across a range of seed supply; likewise, functional diversity of the propagule pool was not related to community diversity. We conclude that seed limitation of the dominant species rather than niche similarity influences interspecific competition for safe sites and scales up to affect community-level diversity.","container-title":"The American Naturalist","DOI":"10.1086/661900","ISSN":"0003-0147","issue":"4","note":"publisher: The University of Chicago Press","page":"464-477","source":"journals.uchicago.edu (Atypon)","title":"Seed Supply, Recruitment, and Assembly: Quantifying Relative Seed and Establishment Limitation in a Plant Community Context.","title-short":"Seed Supply, Recruitment, and Assembly","volume":"178","author":[{"family":"Aicher","given":"Rebecca J."},{"family":"Larios","given":"Loralee"},{"family":"Suding","given":"Katharine N."}],"issued":{"date-parts":[["2011",10]]}}}],"schema":"https://github.com/citation-style-language/schema/raw/master/csl-citation.json"} </w:instrText>
      </w:r>
      <w:r w:rsidR="00EE1A92" w:rsidRPr="007831B0">
        <w:rPr>
          <w:rFonts w:cstheme="minorHAnsi"/>
          <w:sz w:val="24"/>
          <w:szCs w:val="24"/>
        </w:rPr>
        <w:fldChar w:fldCharType="separate"/>
      </w:r>
      <w:r w:rsidR="00EE1A92" w:rsidRPr="007831B0">
        <w:rPr>
          <w:rFonts w:ascii="Calibri" w:hAnsi="Calibri" w:cs="Calibri"/>
          <w:sz w:val="24"/>
        </w:rPr>
        <w:t>(Aicher et al., 2011)</w:t>
      </w:r>
      <w:r w:rsidR="00EE1A92" w:rsidRPr="007831B0">
        <w:rPr>
          <w:rFonts w:cstheme="minorHAnsi"/>
          <w:sz w:val="24"/>
          <w:szCs w:val="24"/>
        </w:rPr>
        <w:fldChar w:fldCharType="end"/>
      </w:r>
      <w:r w:rsidR="00EE1A92" w:rsidRPr="007831B0">
        <w:rPr>
          <w:rFonts w:cstheme="minorHAnsi"/>
          <w:sz w:val="24"/>
          <w:szCs w:val="24"/>
        </w:rPr>
        <w:t>.</w:t>
      </w:r>
      <w:r w:rsidR="00796090" w:rsidRPr="007831B0">
        <w:rPr>
          <w:rFonts w:cstheme="minorHAnsi"/>
          <w:sz w:val="24"/>
          <w:szCs w:val="24"/>
        </w:rPr>
        <w:t xml:space="preserve"> </w:t>
      </w:r>
      <w:r w:rsidR="007511F0" w:rsidRPr="007831B0">
        <w:rPr>
          <w:rFonts w:cstheme="minorHAnsi"/>
          <w:sz w:val="24"/>
          <w:szCs w:val="24"/>
        </w:rPr>
        <w:t xml:space="preserve">Additionally, seed limitation of some species like </w:t>
      </w:r>
      <w:r w:rsidR="007511F0" w:rsidRPr="007831B0">
        <w:rPr>
          <w:rFonts w:cstheme="minorHAnsi"/>
          <w:i/>
          <w:iCs/>
          <w:sz w:val="24"/>
          <w:szCs w:val="24"/>
        </w:rPr>
        <w:t>Carex lyngbyei</w:t>
      </w:r>
      <w:r w:rsidR="007511F0" w:rsidRPr="007831B0">
        <w:rPr>
          <w:rFonts w:cstheme="minorHAnsi"/>
          <w:sz w:val="24"/>
          <w:szCs w:val="24"/>
        </w:rPr>
        <w:t xml:space="preserve"> result in reliance on recovery from clonal reproduction</w:t>
      </w:r>
      <w:r w:rsidR="00522F3C" w:rsidRPr="007831B0">
        <w:rPr>
          <w:rFonts w:cstheme="minorHAnsi"/>
          <w:sz w:val="24"/>
          <w:szCs w:val="24"/>
        </w:rPr>
        <w:t xml:space="preserve"> which may be insufficient to out-compete non-native, invasive species like </w:t>
      </w:r>
      <w:r w:rsidR="00522F3C" w:rsidRPr="007831B0">
        <w:rPr>
          <w:rFonts w:cstheme="minorHAnsi"/>
          <w:i/>
          <w:iCs/>
          <w:sz w:val="24"/>
          <w:szCs w:val="24"/>
        </w:rPr>
        <w:t>A. stolonifera</w:t>
      </w:r>
      <w:r w:rsidR="00726789" w:rsidRPr="007831B0">
        <w:rPr>
          <w:rFonts w:cstheme="minorHAnsi"/>
          <w:sz w:val="24"/>
          <w:szCs w:val="24"/>
        </w:rPr>
        <w:t xml:space="preserve"> </w:t>
      </w:r>
      <w:r w:rsidR="00726789" w:rsidRPr="007831B0">
        <w:rPr>
          <w:rFonts w:cstheme="minorHAnsi"/>
          <w:sz w:val="24"/>
          <w:szCs w:val="24"/>
        </w:rPr>
        <w:fldChar w:fldCharType="begin"/>
      </w:r>
      <w:r w:rsidR="00726789" w:rsidRPr="007831B0">
        <w:rPr>
          <w:rFonts w:cstheme="minorHAnsi"/>
          <w:sz w:val="24"/>
          <w:szCs w:val="24"/>
        </w:rPr>
        <w:instrText xml:space="preserve"> ADDIN ZOTERO_ITEM CSL_CITATION {"citationID":"IQoKK8iA","properties":{"formattedCitation":"(Kettenring &amp; Galatowitsch, 2011)","plainCitation":"(Kettenring &amp; Galatowitsch, 2011)","noteIndex":0},"citationItems":[{"id":2449,"uris":["http://zotero.org/users/6092945/items/L4HCLHVS"],"itemData":{"id":2449,"type":"article-journal","abstract":"In prairie wetland restorations, seeds may be limiting plant recolonization but this has never been quantified in the field. We evaluated the seed rain in restored and natural wetlands to determine if seed limitation constrains plant recolonization. We were particularly interested in determining whether Carex species, dominant vegetation of seasonally flooded zones, are seed limited in restorations. We quantified seed rain over two years using seed traps and compared seed rain with on-site vegetation and seed banks. The seed rain, vegetation, and seed banks of restorations were dominated by annual species rather than the target non-invasive, native perennial vegetation. Invasive perennials were not dominant in the seed rain, vegetation, or seed banks of new restorations, despite the fact that they are abundant in many older restorations. The seed rain of natural wetlands was dominated by invasive perennials, which did not reflect the prevalence of native perennial vegetation onsite. Carex species were seed limited in both wetland types. Carex species need to be sown into prairie wetland restorations to overcome dispersal limitations and to pre-empt the perennial invasive species. In addition, landscape-scale perennial invasive species management is necessary to reduce the seed supply of undesirable species to all wetlands.","container-title":"Wetlands","DOI":"10.1007/s13157-011-0159-6","ISSN":"1943-6246","issue":"2","journalAbbreviation":"Wetlands","language":"en","page":"283-294","source":"Springer Link","title":"Seed Rain of Restored and Natural Prairie Wetlands","volume":"31","author":[{"family":"Kettenring","given":"Karin M."},{"family":"Galatowitsch","given":"Susan M."}],"issued":{"date-parts":[["2011",4,1]]}}}],"schema":"https://github.com/citation-style-language/schema/raw/master/csl-citation.json"} </w:instrText>
      </w:r>
      <w:r w:rsidR="00726789" w:rsidRPr="007831B0">
        <w:rPr>
          <w:rFonts w:cstheme="minorHAnsi"/>
          <w:sz w:val="24"/>
          <w:szCs w:val="24"/>
        </w:rPr>
        <w:fldChar w:fldCharType="separate"/>
      </w:r>
      <w:r w:rsidR="00726789" w:rsidRPr="007831B0">
        <w:rPr>
          <w:rFonts w:ascii="Calibri" w:hAnsi="Calibri" w:cs="Calibri"/>
          <w:sz w:val="24"/>
        </w:rPr>
        <w:t>(Kettenring &amp; Galatowitsch, 2011)</w:t>
      </w:r>
      <w:r w:rsidR="00726789" w:rsidRPr="007831B0">
        <w:rPr>
          <w:rFonts w:cstheme="minorHAnsi"/>
          <w:sz w:val="24"/>
          <w:szCs w:val="24"/>
        </w:rPr>
        <w:fldChar w:fldCharType="end"/>
      </w:r>
      <w:del w:id="108" w:author="n" w:date="2023-04-29T11:37:00Z">
        <w:r w:rsidR="00726789" w:rsidRPr="007831B0" w:rsidDel="003D17A4">
          <w:rPr>
            <w:rFonts w:cstheme="minorHAnsi"/>
            <w:sz w:val="24"/>
            <w:szCs w:val="24"/>
          </w:rPr>
          <w:delText>, resulting in a greater risk of ecological memory loss within the recovering plant community</w:delText>
        </w:r>
      </w:del>
      <w:r w:rsidR="00726789" w:rsidRPr="007831B0">
        <w:rPr>
          <w:rFonts w:cstheme="minorHAnsi"/>
          <w:sz w:val="24"/>
          <w:szCs w:val="24"/>
        </w:rPr>
        <w:t>.</w:t>
      </w:r>
      <w:ins w:id="109" w:author="n" w:date="2023-04-29T11:37:00Z">
        <w:r w:rsidR="003D17A4">
          <w:rPr>
            <w:rFonts w:cstheme="minorHAnsi"/>
            <w:sz w:val="24"/>
            <w:szCs w:val="24"/>
          </w:rPr>
          <w:t xml:space="preserve"> </w:t>
        </w:r>
      </w:ins>
    </w:p>
    <w:p w14:paraId="48EE85D5" w14:textId="406BBBFB" w:rsidR="00C822BA" w:rsidRDefault="003D17A4" w:rsidP="007831B0">
      <w:pPr>
        <w:ind w:firstLine="360"/>
        <w:rPr>
          <w:ins w:id="110" w:author="n" w:date="2023-04-29T11:45:00Z"/>
          <w:rFonts w:cstheme="minorHAnsi"/>
          <w:sz w:val="24"/>
          <w:szCs w:val="24"/>
        </w:rPr>
      </w:pPr>
      <w:ins w:id="111" w:author="n" w:date="2023-04-29T11:37:00Z">
        <w:r>
          <w:rPr>
            <w:rFonts w:cstheme="minorHAnsi"/>
            <w:sz w:val="24"/>
            <w:szCs w:val="24"/>
          </w:rPr>
          <w:t>This could imply that even when ecological memory remains through clonal fragments, it may be over</w:t>
        </w:r>
      </w:ins>
      <w:ins w:id="112" w:author="n" w:date="2023-04-29T11:38:00Z">
        <w:r>
          <w:rPr>
            <w:rFonts w:cstheme="minorHAnsi"/>
            <w:sz w:val="24"/>
            <w:szCs w:val="24"/>
          </w:rPr>
          <w:t>whelmed by the novel propagule pressures from the surrounding landscape.</w:t>
        </w:r>
      </w:ins>
      <w:r w:rsidR="00726789" w:rsidRPr="007831B0">
        <w:rPr>
          <w:rFonts w:cstheme="minorHAnsi"/>
          <w:sz w:val="24"/>
          <w:szCs w:val="24"/>
        </w:rPr>
        <w:t xml:space="preserve"> </w:t>
      </w:r>
      <w:ins w:id="113" w:author="n" w:date="2023-04-29T11:39:00Z">
        <w:r w:rsidR="00C822BA">
          <w:rPr>
            <w:rFonts w:cstheme="minorHAnsi"/>
            <w:sz w:val="24"/>
            <w:szCs w:val="24"/>
          </w:rPr>
          <w:t xml:space="preserve">This </w:t>
        </w:r>
      </w:ins>
      <w:del w:id="114" w:author="n" w:date="2023-04-29T11:39:00Z">
        <w:r w:rsidR="0035211F" w:rsidRPr="007831B0" w:rsidDel="00C822BA">
          <w:rPr>
            <w:rFonts w:cstheme="minorHAnsi"/>
            <w:sz w:val="24"/>
            <w:szCs w:val="24"/>
          </w:rPr>
          <w:delText>P</w:delText>
        </w:r>
      </w:del>
      <w:ins w:id="115" w:author="n" w:date="2023-04-29T11:39:00Z">
        <w:r w:rsidR="00C822BA">
          <w:rPr>
            <w:rFonts w:cstheme="minorHAnsi"/>
            <w:sz w:val="24"/>
            <w:szCs w:val="24"/>
          </w:rPr>
          <w:t>p</w:t>
        </w:r>
      </w:ins>
      <w:r w:rsidR="0035211F" w:rsidRPr="007831B0">
        <w:rPr>
          <w:rFonts w:cstheme="minorHAnsi"/>
          <w:sz w:val="24"/>
          <w:szCs w:val="24"/>
        </w:rPr>
        <w:t>ost-disturbance recovery</w:t>
      </w:r>
      <w:r w:rsidR="0053353A" w:rsidRPr="007831B0">
        <w:rPr>
          <w:rFonts w:cstheme="minorHAnsi"/>
          <w:sz w:val="24"/>
          <w:szCs w:val="24"/>
        </w:rPr>
        <w:t xml:space="preserve"> dominated by novel species </w:t>
      </w:r>
      <w:r w:rsidR="00EE2116" w:rsidRPr="007831B0">
        <w:rPr>
          <w:rFonts w:cstheme="minorHAnsi"/>
          <w:sz w:val="24"/>
          <w:szCs w:val="24"/>
        </w:rPr>
        <w:t>may</w:t>
      </w:r>
      <w:r w:rsidR="00A44AAA" w:rsidRPr="007831B0">
        <w:rPr>
          <w:rFonts w:cstheme="minorHAnsi"/>
          <w:sz w:val="24"/>
          <w:szCs w:val="24"/>
        </w:rPr>
        <w:t xml:space="preserve"> </w:t>
      </w:r>
      <w:ins w:id="116" w:author="n" w:date="2023-04-29T11:39:00Z">
        <w:r w:rsidR="00C822BA">
          <w:rPr>
            <w:rFonts w:cstheme="minorHAnsi"/>
            <w:sz w:val="24"/>
            <w:szCs w:val="24"/>
          </w:rPr>
          <w:t>also exacer</w:t>
        </w:r>
      </w:ins>
      <w:ins w:id="117" w:author="n" w:date="2023-04-29T11:40:00Z">
        <w:r w:rsidR="00C822BA">
          <w:rPr>
            <w:rFonts w:cstheme="minorHAnsi"/>
            <w:sz w:val="24"/>
            <w:szCs w:val="24"/>
          </w:rPr>
          <w:t>bate disturbance-driven</w:t>
        </w:r>
      </w:ins>
      <w:del w:id="118" w:author="n" w:date="2023-04-29T11:39:00Z">
        <w:r w:rsidR="00A44AAA" w:rsidRPr="007831B0" w:rsidDel="00C822BA">
          <w:rPr>
            <w:rFonts w:cstheme="minorHAnsi"/>
            <w:sz w:val="24"/>
            <w:szCs w:val="24"/>
          </w:rPr>
          <w:delText>be resulting</w:delText>
        </w:r>
      </w:del>
      <w:del w:id="119" w:author="n" w:date="2023-04-29T11:40:00Z">
        <w:r w:rsidR="00A44AAA" w:rsidRPr="007831B0" w:rsidDel="00C822BA">
          <w:rPr>
            <w:rFonts w:cstheme="minorHAnsi"/>
            <w:sz w:val="24"/>
            <w:szCs w:val="24"/>
          </w:rPr>
          <w:delText xml:space="preserve"> in a</w:delText>
        </w:r>
      </w:del>
      <w:r w:rsidR="00A44AAA" w:rsidRPr="007831B0">
        <w:rPr>
          <w:rFonts w:cstheme="minorHAnsi"/>
          <w:sz w:val="24"/>
          <w:szCs w:val="24"/>
        </w:rPr>
        <w:t xml:space="preserve"> loss</w:t>
      </w:r>
      <w:ins w:id="120" w:author="n" w:date="2023-04-29T11:40:00Z">
        <w:r w:rsidR="00C822BA">
          <w:rPr>
            <w:rFonts w:cstheme="minorHAnsi"/>
            <w:sz w:val="24"/>
            <w:szCs w:val="24"/>
          </w:rPr>
          <w:t>es</w:t>
        </w:r>
      </w:ins>
      <w:r w:rsidR="00A44AAA" w:rsidRPr="007831B0">
        <w:rPr>
          <w:rFonts w:cstheme="minorHAnsi"/>
          <w:sz w:val="24"/>
          <w:szCs w:val="24"/>
        </w:rPr>
        <w:t xml:space="preserve"> of ecological memory, </w:t>
      </w:r>
      <w:del w:id="121" w:author="n" w:date="2023-04-29T11:40:00Z">
        <w:r w:rsidR="00A44AAA" w:rsidRPr="007831B0" w:rsidDel="00C822BA">
          <w:rPr>
            <w:rFonts w:cstheme="minorHAnsi"/>
            <w:sz w:val="24"/>
            <w:szCs w:val="24"/>
          </w:rPr>
          <w:delText xml:space="preserve">which </w:delText>
        </w:r>
      </w:del>
      <w:ins w:id="122" w:author="n" w:date="2023-04-29T11:40:00Z">
        <w:r w:rsidR="00C822BA">
          <w:rPr>
            <w:rFonts w:cstheme="minorHAnsi"/>
            <w:sz w:val="24"/>
            <w:szCs w:val="24"/>
          </w:rPr>
          <w:t>and</w:t>
        </w:r>
        <w:r w:rsidR="00C822BA" w:rsidRPr="007831B0">
          <w:rPr>
            <w:rFonts w:cstheme="minorHAnsi"/>
            <w:sz w:val="24"/>
            <w:szCs w:val="24"/>
          </w:rPr>
          <w:t xml:space="preserve"> </w:t>
        </w:r>
      </w:ins>
      <w:r w:rsidR="00A44AAA" w:rsidRPr="007831B0">
        <w:rPr>
          <w:rFonts w:cstheme="minorHAnsi"/>
          <w:sz w:val="24"/>
          <w:szCs w:val="24"/>
        </w:rPr>
        <w:t>hinder</w:t>
      </w:r>
      <w:del w:id="123" w:author="n" w:date="2023-04-29T11:40:00Z">
        <w:r w:rsidR="003705BD" w:rsidRPr="007831B0" w:rsidDel="00C822BA">
          <w:rPr>
            <w:rFonts w:cstheme="minorHAnsi"/>
            <w:sz w:val="24"/>
            <w:szCs w:val="24"/>
          </w:rPr>
          <w:delText>s</w:delText>
        </w:r>
      </w:del>
      <w:ins w:id="124" w:author="n" w:date="2023-04-29T11:40:00Z">
        <w:r w:rsidR="00C822BA">
          <w:rPr>
            <w:rFonts w:cstheme="minorHAnsi"/>
            <w:sz w:val="24"/>
            <w:szCs w:val="24"/>
          </w:rPr>
          <w:t xml:space="preserve"> efforts to passive</w:t>
        </w:r>
      </w:ins>
      <w:r w:rsidR="00A44AAA" w:rsidRPr="007831B0">
        <w:rPr>
          <w:rFonts w:cstheme="minorHAnsi"/>
          <w:sz w:val="24"/>
          <w:szCs w:val="24"/>
        </w:rPr>
        <w:t xml:space="preserve"> restor</w:t>
      </w:r>
      <w:ins w:id="125" w:author="n" w:date="2023-04-29T11:40:00Z">
        <w:r w:rsidR="00C822BA">
          <w:rPr>
            <w:rFonts w:cstheme="minorHAnsi"/>
            <w:sz w:val="24"/>
            <w:szCs w:val="24"/>
          </w:rPr>
          <w:t>e</w:t>
        </w:r>
      </w:ins>
      <w:del w:id="126" w:author="n" w:date="2023-04-29T11:40:00Z">
        <w:r w:rsidR="00A44AAA" w:rsidRPr="007831B0" w:rsidDel="00C822BA">
          <w:rPr>
            <w:rFonts w:cstheme="minorHAnsi"/>
            <w:sz w:val="24"/>
            <w:szCs w:val="24"/>
          </w:rPr>
          <w:delText>ation of</w:delText>
        </w:r>
      </w:del>
      <w:r w:rsidR="00A44AAA" w:rsidRPr="007831B0">
        <w:rPr>
          <w:rFonts w:cstheme="minorHAnsi"/>
          <w:sz w:val="24"/>
          <w:szCs w:val="24"/>
        </w:rPr>
        <w:t xml:space="preserve"> native composition</w:t>
      </w:r>
      <w:r w:rsidR="00850FD8" w:rsidRPr="007831B0">
        <w:rPr>
          <w:rFonts w:cstheme="minorHAnsi"/>
          <w:sz w:val="24"/>
          <w:szCs w:val="24"/>
        </w:rPr>
        <w:t xml:space="preserve"> </w:t>
      </w:r>
      <w:r w:rsidR="00850FD8" w:rsidRPr="007831B0">
        <w:rPr>
          <w:rFonts w:cstheme="minorHAnsi"/>
          <w:sz w:val="24"/>
          <w:szCs w:val="24"/>
        </w:rPr>
        <w:fldChar w:fldCharType="begin"/>
      </w:r>
      <w:r w:rsidR="00850FD8" w:rsidRPr="007831B0">
        <w:rPr>
          <w:rFonts w:cstheme="minorHAnsi"/>
          <w:sz w:val="24"/>
          <w:szCs w:val="24"/>
        </w:rPr>
        <w:instrText xml:space="preserve"> ADDIN ZOTERO_ITEM CSL_CITATION {"citationID":"Vra0H97k","properties":{"formattedCitation":"(Johnstone et al., 2016)","plainCitation":"(Johnstone et al., 2016)","noteIndex":0},"citationItems":[{"id":2947,"uris":["http://zotero.org/users/6092945/items/C5XXHF86"],"itemData":{"id":2947,"type":"article-journal","abstract":"Ecological memory is central to how ecosystems respond to disturbance and is maintained by two types of legacies – information and material. Species life-history traits represent an adaptive response to disturbance and are an information legacy; in contrast, the abiotic and biotic structures (such as seeds or nutrients) produced by single disturbance events are material legacies. Disturbance characteristics that support or maintain these legacies enhance ecological resilience and maintain a “safe operating space” for ecosystem recovery. However, legacies can be lost or diminished as disturbance regimes and environmental conditions change, generating a “resilience debt” that manifests only after the system is disturbed. Strong effects of ecological memory on post-disturbance dynamics imply that contingencies (effects that cannot be predicted with certainty) of individual disturbances, interactions among disturbances, and climate variability combine to affect ecosystem resilience. We illustrate these concepts and introduce a novel ecosystem resilience framework with examples of forest disturbances, primarily from North America. Identifying legacies that support resilience in a particular ecosystem can help scientists and resource managers anticipate when disturbances may trigger abrupt shifts in forest ecosystems, and when forests are likely to be resilient.","container-title":"Frontiers in Ecology and the Environment","DOI":"10.1002/fee.1311","ISSN":"1540-9309","issue":"7","language":"en","note":"_eprint: https://onlinelibrary.wiley.com/doi/pdf/10.1002/fee.1311","page":"369-378","source":"Wiley Online Library","title":"Changing disturbance regimes, ecological memory, and forest resilience","volume":"14","author":[{"family":"Johnstone","given":"Jill F"},{"family":"Allen","given":"Craig D"},{"family":"Franklin","given":"Jerry F"},{"family":"Frelich","given":"Lee E"},{"family":"Harvey","given":"Brian J"},{"family":"Higuera","given":"Philip E"},{"family":"Mack","given":"Michelle C"},{"family":"Meentemeyer","given":"Ross K"},{"family":"Metz","given":"Margaret R"},{"family":"Perry","given":"George LW"},{"family":"Schoennagel","given":"Tania"},{"family":"Turner","given":"Monica G"}],"issued":{"date-parts":[["2016"]]}}}],"schema":"https://github.com/citation-style-language/schema/raw/master/csl-citation.json"} </w:instrText>
      </w:r>
      <w:r w:rsidR="00850FD8" w:rsidRPr="007831B0">
        <w:rPr>
          <w:rFonts w:cstheme="minorHAnsi"/>
          <w:sz w:val="24"/>
          <w:szCs w:val="24"/>
        </w:rPr>
        <w:fldChar w:fldCharType="separate"/>
      </w:r>
      <w:r w:rsidR="00850FD8" w:rsidRPr="007831B0">
        <w:rPr>
          <w:rFonts w:ascii="Calibri" w:hAnsi="Calibri" w:cs="Calibri"/>
          <w:sz w:val="24"/>
        </w:rPr>
        <w:t>(Johnstone et al., 2016)</w:t>
      </w:r>
      <w:r w:rsidR="00850FD8" w:rsidRPr="007831B0">
        <w:rPr>
          <w:rFonts w:cstheme="minorHAnsi"/>
          <w:sz w:val="24"/>
          <w:szCs w:val="24"/>
        </w:rPr>
        <w:fldChar w:fldCharType="end"/>
      </w:r>
      <w:r w:rsidR="00A44AAA" w:rsidRPr="007831B0">
        <w:rPr>
          <w:rFonts w:cstheme="minorHAnsi"/>
          <w:sz w:val="24"/>
          <w:szCs w:val="24"/>
        </w:rPr>
        <w:t xml:space="preserve">. </w:t>
      </w:r>
      <w:ins w:id="127" w:author="n" w:date="2023-04-29T11:42:00Z">
        <w:r w:rsidR="00C822BA">
          <w:rPr>
            <w:rFonts w:cstheme="minorHAnsi"/>
            <w:sz w:val="24"/>
            <w:szCs w:val="24"/>
          </w:rPr>
          <w:t>However, such intensely altered propa</w:t>
        </w:r>
      </w:ins>
      <w:ins w:id="128" w:author="n" w:date="2023-04-29T11:43:00Z">
        <w:r w:rsidR="00C822BA">
          <w:rPr>
            <w:rFonts w:cstheme="minorHAnsi"/>
            <w:sz w:val="24"/>
            <w:szCs w:val="24"/>
          </w:rPr>
          <w:t xml:space="preserve">gule loads were site-specific. </w:t>
        </w:r>
      </w:ins>
      <w:r w:rsidR="00BB7EDB">
        <w:rPr>
          <w:rFonts w:cstheme="minorHAnsi"/>
          <w:sz w:val="24"/>
          <w:szCs w:val="24"/>
        </w:rPr>
        <w:t xml:space="preserve">Non-native species </w:t>
      </w:r>
      <w:r w:rsidR="00E163FB" w:rsidRPr="007831B0">
        <w:rPr>
          <w:rFonts w:cstheme="minorHAnsi"/>
          <w:i/>
          <w:iCs/>
          <w:sz w:val="24"/>
          <w:szCs w:val="24"/>
        </w:rPr>
        <w:t>A. stolonifera</w:t>
      </w:r>
      <w:r w:rsidR="00E163FB" w:rsidRPr="007831B0">
        <w:rPr>
          <w:rFonts w:cstheme="minorHAnsi"/>
          <w:sz w:val="24"/>
          <w:szCs w:val="24"/>
        </w:rPr>
        <w:t xml:space="preserve"> was not dominant in the surface seed banks in Undisturbed sites in NRE</w:t>
      </w:r>
      <w:r w:rsidR="00835DBA">
        <w:rPr>
          <w:rFonts w:cstheme="minorHAnsi"/>
          <w:sz w:val="24"/>
          <w:szCs w:val="24"/>
        </w:rPr>
        <w:t>. We</w:t>
      </w:r>
      <w:r w:rsidR="00E163FB" w:rsidRPr="007831B0">
        <w:rPr>
          <w:rFonts w:cstheme="minorHAnsi"/>
          <w:sz w:val="24"/>
          <w:szCs w:val="24"/>
        </w:rPr>
        <w:t xml:space="preserve"> </w:t>
      </w:r>
      <w:r w:rsidR="00835DBA">
        <w:rPr>
          <w:rFonts w:cstheme="minorHAnsi"/>
          <w:sz w:val="24"/>
          <w:szCs w:val="24"/>
        </w:rPr>
        <w:t xml:space="preserve">also </w:t>
      </w:r>
      <w:r w:rsidR="00E163FB" w:rsidRPr="007831B0">
        <w:rPr>
          <w:rFonts w:cstheme="minorHAnsi"/>
          <w:sz w:val="24"/>
          <w:szCs w:val="24"/>
        </w:rPr>
        <w:t xml:space="preserve">noted </w:t>
      </w:r>
      <w:r w:rsidR="00835DBA" w:rsidRPr="007831B0">
        <w:rPr>
          <w:rFonts w:cstheme="minorHAnsi"/>
          <w:i/>
          <w:iCs/>
          <w:sz w:val="24"/>
          <w:szCs w:val="24"/>
        </w:rPr>
        <w:t>A. stolonifera</w:t>
      </w:r>
      <w:r w:rsidR="00835DBA" w:rsidRPr="007831B0">
        <w:rPr>
          <w:rFonts w:cstheme="minorHAnsi"/>
          <w:sz w:val="24"/>
          <w:szCs w:val="24"/>
        </w:rPr>
        <w:t xml:space="preserve"> </w:t>
      </w:r>
      <w:r w:rsidR="00E163FB" w:rsidRPr="007831B0">
        <w:rPr>
          <w:rFonts w:cstheme="minorHAnsi"/>
          <w:sz w:val="24"/>
          <w:szCs w:val="24"/>
        </w:rPr>
        <w:t xml:space="preserve">did not appear in the surface seed banks of 1-year old exclosures </w:t>
      </w:r>
      <w:r w:rsidR="008B239E">
        <w:rPr>
          <w:rFonts w:cstheme="minorHAnsi"/>
          <w:sz w:val="24"/>
          <w:szCs w:val="24"/>
        </w:rPr>
        <w:t>in this estuary</w:t>
      </w:r>
      <w:del w:id="129" w:author="n" w:date="2023-04-29T11:44:00Z">
        <w:r w:rsidR="00835DBA" w:rsidDel="00C822BA">
          <w:rPr>
            <w:rFonts w:cstheme="minorHAnsi"/>
            <w:sz w:val="24"/>
            <w:szCs w:val="24"/>
          </w:rPr>
          <w:delText xml:space="preserve">, or at </w:delText>
        </w:r>
        <w:r w:rsidR="00131C53" w:rsidRPr="007831B0" w:rsidDel="00C822BA">
          <w:rPr>
            <w:rFonts w:cstheme="minorHAnsi"/>
            <w:sz w:val="24"/>
            <w:szCs w:val="24"/>
          </w:rPr>
          <w:delText>Grubbed sites in either estuary</w:delText>
        </w:r>
        <w:r w:rsidR="00434972" w:rsidRPr="007831B0" w:rsidDel="00C822BA">
          <w:rPr>
            <w:rFonts w:cstheme="minorHAnsi"/>
            <w:sz w:val="24"/>
            <w:szCs w:val="24"/>
          </w:rPr>
          <w:delText xml:space="preserve"> despite its dominance in LQRE</w:delText>
        </w:r>
      </w:del>
      <w:r w:rsidR="00131C53" w:rsidRPr="007831B0">
        <w:rPr>
          <w:rFonts w:cstheme="minorHAnsi"/>
          <w:sz w:val="24"/>
          <w:szCs w:val="24"/>
        </w:rPr>
        <w:t>.</w:t>
      </w:r>
      <w:r w:rsidR="00E163FB" w:rsidRPr="007831B0">
        <w:rPr>
          <w:rFonts w:cstheme="minorHAnsi"/>
          <w:sz w:val="24"/>
          <w:szCs w:val="24"/>
        </w:rPr>
        <w:t xml:space="preserve"> </w:t>
      </w:r>
      <w:del w:id="130" w:author="n" w:date="2023-04-29T11:43:00Z">
        <w:r w:rsidR="003B0067" w:rsidRPr="00C822BA" w:rsidDel="00C822BA">
          <w:rPr>
            <w:rFonts w:ascii="Calibri" w:hAnsi="Calibri" w:cs="Calibri"/>
            <w:sz w:val="24"/>
            <w:szCs w:val="24"/>
            <w:rPrChange w:id="131" w:author="n" w:date="2023-04-29T11:41:00Z">
              <w:rPr>
                <w:rFonts w:ascii="Calibri" w:hAnsi="Calibri" w:cs="Calibri"/>
              </w:rPr>
            </w:rPrChange>
          </w:rPr>
          <w:delText>Moreover, i</w:delText>
        </w:r>
      </w:del>
      <w:ins w:id="132" w:author="n" w:date="2023-04-29T11:43:00Z">
        <w:r w:rsidR="00C822BA">
          <w:rPr>
            <w:rFonts w:ascii="Calibri" w:hAnsi="Calibri" w:cs="Calibri"/>
            <w:sz w:val="24"/>
            <w:szCs w:val="24"/>
          </w:rPr>
          <w:t>I</w:t>
        </w:r>
      </w:ins>
      <w:ins w:id="133" w:author="n" w:date="2023-04-29T11:44:00Z">
        <w:r w:rsidR="00C822BA">
          <w:rPr>
            <w:rFonts w:ascii="Calibri" w:hAnsi="Calibri" w:cs="Calibri"/>
            <w:sz w:val="24"/>
            <w:szCs w:val="24"/>
          </w:rPr>
          <w:t>t is</w:t>
        </w:r>
      </w:ins>
      <w:ins w:id="134" w:author="n" w:date="2023-04-29T11:45:00Z">
        <w:r w:rsidR="00C822BA">
          <w:rPr>
            <w:rFonts w:ascii="Calibri" w:hAnsi="Calibri" w:cs="Calibri"/>
            <w:sz w:val="24"/>
            <w:szCs w:val="24"/>
          </w:rPr>
          <w:t xml:space="preserve"> notable that i</w:t>
        </w:r>
      </w:ins>
      <w:r w:rsidR="003B0067" w:rsidRPr="00C822BA">
        <w:rPr>
          <w:rFonts w:ascii="Calibri" w:hAnsi="Calibri" w:cs="Calibri"/>
          <w:sz w:val="24"/>
          <w:szCs w:val="24"/>
          <w:rPrChange w:id="135" w:author="n" w:date="2023-04-29T11:41:00Z">
            <w:rPr>
              <w:rFonts w:ascii="Calibri" w:hAnsi="Calibri" w:cs="Calibri"/>
            </w:rPr>
          </w:rPrChange>
        </w:rPr>
        <w:t>ndicator species analysis did identify any species as significantly characterizing 1-year old exclosures</w:t>
      </w:r>
      <w:r w:rsidR="003B0067">
        <w:rPr>
          <w:rFonts w:ascii="Calibri" w:hAnsi="Calibri" w:cs="Calibri"/>
        </w:rPr>
        <w:t xml:space="preserve"> </w:t>
      </w:r>
      <w:ins w:id="136" w:author="n" w:date="2023-04-29T11:46:00Z">
        <w:r w:rsidR="00C822BA">
          <w:rPr>
            <w:rFonts w:ascii="Calibri" w:hAnsi="Calibri" w:cs="Calibri"/>
          </w:rPr>
          <w:t xml:space="preserve">at NRE </w:t>
        </w:r>
      </w:ins>
      <w:r w:rsidR="003B0067">
        <w:rPr>
          <w:rFonts w:ascii="Calibri" w:hAnsi="Calibri" w:cs="Calibri"/>
        </w:rPr>
        <w:t>(</w:t>
      </w:r>
      <w:r w:rsidR="003B0067">
        <w:rPr>
          <w:rFonts w:ascii="Calibri" w:hAnsi="Calibri" w:cs="Calibri"/>
        </w:rPr>
        <w:fldChar w:fldCharType="begin"/>
      </w:r>
      <w:r w:rsidR="003B0067">
        <w:rPr>
          <w:rFonts w:ascii="Calibri" w:hAnsi="Calibri" w:cs="Calibri"/>
        </w:rPr>
        <w:instrText xml:space="preserve"> REF _Ref132032693 \h </w:instrText>
      </w:r>
      <w:r w:rsidR="003B0067">
        <w:rPr>
          <w:rFonts w:ascii="Calibri" w:hAnsi="Calibri" w:cs="Calibri"/>
        </w:rPr>
      </w:r>
      <w:r w:rsidR="003B0067">
        <w:rPr>
          <w:rFonts w:ascii="Calibri" w:hAnsi="Calibri" w:cs="Calibri"/>
        </w:rPr>
        <w:fldChar w:fldCharType="separate"/>
      </w:r>
      <w:r w:rsidR="003B0067" w:rsidRPr="001C0EEC">
        <w:rPr>
          <w:rFonts w:cstheme="minorHAnsi"/>
          <w:sz w:val="24"/>
          <w:szCs w:val="24"/>
        </w:rPr>
        <w:t xml:space="preserve">Table </w:t>
      </w:r>
      <w:r w:rsidR="003B0067">
        <w:rPr>
          <w:rFonts w:cstheme="minorHAnsi"/>
          <w:noProof/>
          <w:sz w:val="24"/>
          <w:szCs w:val="24"/>
        </w:rPr>
        <w:t>2</w:t>
      </w:r>
      <w:r w:rsidR="003B0067">
        <w:rPr>
          <w:rFonts w:ascii="Calibri" w:hAnsi="Calibri" w:cs="Calibri"/>
        </w:rPr>
        <w:fldChar w:fldCharType="end"/>
      </w:r>
      <w:r w:rsidR="003B0067">
        <w:rPr>
          <w:rFonts w:ascii="Calibri" w:hAnsi="Calibri" w:cs="Calibri"/>
        </w:rPr>
        <w:t>).</w:t>
      </w:r>
      <w:r w:rsidR="003B0067" w:rsidRPr="007831B0">
        <w:rPr>
          <w:rFonts w:cstheme="minorHAnsi"/>
          <w:sz w:val="24"/>
          <w:szCs w:val="24"/>
        </w:rPr>
        <w:t xml:space="preserve"> </w:t>
      </w:r>
      <w:r w:rsidR="00E163FB" w:rsidRPr="007831B0">
        <w:rPr>
          <w:rFonts w:cstheme="minorHAnsi"/>
          <w:sz w:val="24"/>
          <w:szCs w:val="24"/>
        </w:rPr>
        <w:t xml:space="preserve">This </w:t>
      </w:r>
      <w:r w:rsidR="00E163FB" w:rsidRPr="007831B0">
        <w:rPr>
          <w:rFonts w:cstheme="minorHAnsi"/>
          <w:sz w:val="24"/>
          <w:szCs w:val="24"/>
        </w:rPr>
        <w:lastRenderedPageBreak/>
        <w:t xml:space="preserve">suggests </w:t>
      </w:r>
      <w:r w:rsidR="009379D3" w:rsidRPr="007831B0">
        <w:rPr>
          <w:rFonts w:cstheme="minorHAnsi"/>
          <w:sz w:val="24"/>
          <w:szCs w:val="24"/>
        </w:rPr>
        <w:t xml:space="preserve">that overgrazing and grubbing removes not only </w:t>
      </w:r>
      <w:r w:rsidR="00A53CCD" w:rsidRPr="007831B0">
        <w:rPr>
          <w:rFonts w:cstheme="minorHAnsi"/>
          <w:sz w:val="24"/>
          <w:szCs w:val="24"/>
        </w:rPr>
        <w:t xml:space="preserve">vegetative growth </w:t>
      </w:r>
      <w:r w:rsidR="00123193" w:rsidRPr="007831B0">
        <w:rPr>
          <w:rFonts w:cstheme="minorHAnsi"/>
          <w:sz w:val="24"/>
          <w:szCs w:val="24"/>
        </w:rPr>
        <w:t>but</w:t>
      </w:r>
      <w:r w:rsidR="00A53CCD" w:rsidRPr="007831B0">
        <w:rPr>
          <w:rFonts w:cstheme="minorHAnsi"/>
          <w:sz w:val="24"/>
          <w:szCs w:val="24"/>
        </w:rPr>
        <w:t xml:space="preserve"> contributes to </w:t>
      </w:r>
      <w:del w:id="137" w:author="n" w:date="2023-04-29T11:45:00Z">
        <w:r w:rsidR="00A53CCD" w:rsidRPr="007831B0" w:rsidDel="00C822BA">
          <w:rPr>
            <w:rFonts w:cstheme="minorHAnsi"/>
            <w:sz w:val="24"/>
            <w:szCs w:val="24"/>
          </w:rPr>
          <w:delText>‘memory</w:delText>
        </w:r>
      </w:del>
      <w:ins w:id="138" w:author="n" w:date="2023-04-29T11:45:00Z">
        <w:r w:rsidR="00C822BA">
          <w:rPr>
            <w:rFonts w:cstheme="minorHAnsi"/>
            <w:sz w:val="24"/>
            <w:szCs w:val="24"/>
          </w:rPr>
          <w:t>the</w:t>
        </w:r>
      </w:ins>
      <w:r w:rsidR="00A53CCD" w:rsidRPr="007831B0">
        <w:rPr>
          <w:rFonts w:cstheme="minorHAnsi"/>
          <w:sz w:val="24"/>
          <w:szCs w:val="24"/>
        </w:rPr>
        <w:t xml:space="preserve"> loss</w:t>
      </w:r>
      <w:del w:id="139" w:author="n" w:date="2023-04-29T11:45:00Z">
        <w:r w:rsidR="00A53CCD" w:rsidRPr="007831B0" w:rsidDel="00C822BA">
          <w:rPr>
            <w:rFonts w:cstheme="minorHAnsi"/>
            <w:sz w:val="24"/>
            <w:szCs w:val="24"/>
          </w:rPr>
          <w:delText>’</w:delText>
        </w:r>
      </w:del>
      <w:r w:rsidR="00A53CCD" w:rsidRPr="007831B0">
        <w:rPr>
          <w:rFonts w:cstheme="minorHAnsi"/>
          <w:sz w:val="24"/>
          <w:szCs w:val="24"/>
        </w:rPr>
        <w:t xml:space="preserve"> of propagules in the surface seed bank via erosion </w:t>
      </w:r>
      <w:r w:rsidR="00123193" w:rsidRPr="007831B0">
        <w:rPr>
          <w:rFonts w:cstheme="minorHAnsi"/>
          <w:sz w:val="24"/>
          <w:szCs w:val="24"/>
        </w:rPr>
        <w:t xml:space="preserve">when vegetation is stripped away. </w:t>
      </w:r>
      <w:del w:id="140" w:author="n" w:date="2023-04-29T11:45:00Z">
        <w:r w:rsidR="00123193" w:rsidRPr="007831B0" w:rsidDel="00C822BA">
          <w:rPr>
            <w:rFonts w:cstheme="minorHAnsi"/>
            <w:sz w:val="24"/>
            <w:szCs w:val="24"/>
          </w:rPr>
          <w:delText xml:space="preserve">Thus, </w:delText>
        </w:r>
        <w:r w:rsidR="00E163FB" w:rsidRPr="007831B0" w:rsidDel="00C822BA">
          <w:rPr>
            <w:rFonts w:cstheme="minorHAnsi"/>
            <w:sz w:val="24"/>
            <w:szCs w:val="24"/>
          </w:rPr>
          <w:delText xml:space="preserve">any </w:delText>
        </w:r>
        <w:r w:rsidR="00BB7EDB" w:rsidDel="00C822BA">
          <w:rPr>
            <w:rFonts w:cstheme="minorHAnsi"/>
            <w:sz w:val="24"/>
            <w:szCs w:val="24"/>
          </w:rPr>
          <w:delText>historic</w:delText>
        </w:r>
        <w:r w:rsidR="00131C53" w:rsidRPr="007831B0" w:rsidDel="00C822BA">
          <w:rPr>
            <w:rFonts w:cstheme="minorHAnsi"/>
            <w:i/>
            <w:iCs/>
            <w:sz w:val="24"/>
            <w:szCs w:val="24"/>
          </w:rPr>
          <w:delText xml:space="preserve"> </w:delText>
        </w:r>
        <w:r w:rsidR="00E163FB" w:rsidRPr="007831B0" w:rsidDel="00C822BA">
          <w:rPr>
            <w:rFonts w:cstheme="minorHAnsi"/>
            <w:sz w:val="24"/>
            <w:szCs w:val="24"/>
          </w:rPr>
          <w:delText xml:space="preserve">seed inputs </w:delText>
        </w:r>
        <w:r w:rsidR="00434972" w:rsidRPr="007831B0" w:rsidDel="00C822BA">
          <w:rPr>
            <w:rFonts w:cstheme="minorHAnsi"/>
            <w:sz w:val="24"/>
            <w:szCs w:val="24"/>
          </w:rPr>
          <w:delText xml:space="preserve">in these estuaries </w:delText>
        </w:r>
        <w:r w:rsidR="00131C53" w:rsidRPr="007831B0" w:rsidDel="00C822BA">
          <w:rPr>
            <w:rFonts w:cstheme="minorHAnsi"/>
            <w:sz w:val="24"/>
            <w:szCs w:val="24"/>
          </w:rPr>
          <w:delText>were</w:delText>
        </w:r>
        <w:r w:rsidR="00E163FB" w:rsidRPr="007831B0" w:rsidDel="00C822BA">
          <w:rPr>
            <w:rFonts w:cstheme="minorHAnsi"/>
            <w:sz w:val="24"/>
            <w:szCs w:val="24"/>
          </w:rPr>
          <w:delText xml:space="preserve"> lost by erosion</w:delText>
        </w:r>
        <w:r w:rsidR="00131C53" w:rsidRPr="007831B0" w:rsidDel="00C822BA">
          <w:rPr>
            <w:rFonts w:cstheme="minorHAnsi"/>
            <w:sz w:val="24"/>
            <w:szCs w:val="24"/>
          </w:rPr>
          <w:delText xml:space="preserve"> following </w:delText>
        </w:r>
        <w:r w:rsidR="00F66D68" w:rsidRPr="007831B0" w:rsidDel="00C822BA">
          <w:rPr>
            <w:rFonts w:cstheme="minorHAnsi"/>
            <w:sz w:val="24"/>
            <w:szCs w:val="24"/>
          </w:rPr>
          <w:delText>overgrazing</w:delText>
        </w:r>
        <w:r w:rsidR="00E163FB" w:rsidRPr="007831B0" w:rsidDel="00C822BA">
          <w:rPr>
            <w:rFonts w:cstheme="minorHAnsi"/>
            <w:sz w:val="24"/>
            <w:szCs w:val="24"/>
          </w:rPr>
          <w:delText xml:space="preserve">, </w:delText>
        </w:r>
        <w:r w:rsidR="006F1121" w:rsidRPr="007831B0" w:rsidDel="00C822BA">
          <w:rPr>
            <w:rFonts w:cstheme="minorHAnsi"/>
            <w:sz w:val="24"/>
            <w:szCs w:val="24"/>
          </w:rPr>
          <w:delText>but more i</w:delText>
        </w:r>
      </w:del>
      <w:ins w:id="141" w:author="n" w:date="2023-04-29T11:45:00Z">
        <w:r w:rsidR="00C822BA">
          <w:rPr>
            <w:rFonts w:cstheme="minorHAnsi"/>
            <w:sz w:val="24"/>
            <w:szCs w:val="24"/>
          </w:rPr>
          <w:t>I</w:t>
        </w:r>
      </w:ins>
      <w:r w:rsidR="006F1121" w:rsidRPr="007831B0">
        <w:rPr>
          <w:rFonts w:cstheme="minorHAnsi"/>
          <w:sz w:val="24"/>
          <w:szCs w:val="24"/>
        </w:rPr>
        <w:t>mportantly</w:t>
      </w:r>
      <w:ins w:id="142" w:author="n" w:date="2023-04-29T11:45:00Z">
        <w:r w:rsidR="00C822BA">
          <w:rPr>
            <w:rFonts w:cstheme="minorHAnsi"/>
            <w:sz w:val="24"/>
            <w:szCs w:val="24"/>
          </w:rPr>
          <w:t>,</w:t>
        </w:r>
      </w:ins>
      <w:r w:rsidR="006F1121" w:rsidRPr="007831B0">
        <w:rPr>
          <w:rFonts w:cstheme="minorHAnsi"/>
          <w:sz w:val="24"/>
          <w:szCs w:val="24"/>
        </w:rPr>
        <w:t xml:space="preserve"> </w:t>
      </w:r>
      <w:r w:rsidR="00BB7EDB">
        <w:rPr>
          <w:rFonts w:cstheme="minorHAnsi"/>
          <w:sz w:val="24"/>
          <w:szCs w:val="24"/>
        </w:rPr>
        <w:t xml:space="preserve">invasive species like </w:t>
      </w:r>
      <w:r w:rsidR="00BB7EDB">
        <w:rPr>
          <w:rFonts w:cstheme="minorHAnsi"/>
          <w:i/>
          <w:iCs/>
          <w:sz w:val="24"/>
          <w:szCs w:val="24"/>
        </w:rPr>
        <w:t xml:space="preserve">A. stolonifera </w:t>
      </w:r>
      <w:r w:rsidR="006F1121" w:rsidRPr="007831B0">
        <w:rPr>
          <w:rFonts w:cstheme="minorHAnsi"/>
          <w:sz w:val="24"/>
          <w:szCs w:val="24"/>
        </w:rPr>
        <w:t>had</w:t>
      </w:r>
      <w:r w:rsidR="00E163FB" w:rsidRPr="007831B0">
        <w:rPr>
          <w:rFonts w:cstheme="minorHAnsi"/>
          <w:sz w:val="24"/>
          <w:szCs w:val="24"/>
        </w:rPr>
        <w:t xml:space="preserve"> not been deposited and retained </w:t>
      </w:r>
      <w:r w:rsidR="006F1121" w:rsidRPr="007831B0">
        <w:rPr>
          <w:rFonts w:cstheme="minorHAnsi"/>
          <w:sz w:val="24"/>
          <w:szCs w:val="24"/>
        </w:rPr>
        <w:t>within the first year after disturbance</w:t>
      </w:r>
      <w:r w:rsidR="00351B8C">
        <w:rPr>
          <w:rFonts w:cstheme="minorHAnsi"/>
          <w:sz w:val="24"/>
          <w:szCs w:val="24"/>
        </w:rPr>
        <w:t xml:space="preserve"> was removed</w:t>
      </w:r>
      <w:r w:rsidR="00E163FB" w:rsidRPr="007831B0">
        <w:rPr>
          <w:rFonts w:cstheme="minorHAnsi"/>
          <w:sz w:val="24"/>
          <w:szCs w:val="24"/>
        </w:rPr>
        <w:t xml:space="preserve">. </w:t>
      </w:r>
    </w:p>
    <w:p w14:paraId="220B3C3D" w14:textId="76258F20" w:rsidR="00514074" w:rsidRPr="007831B0" w:rsidRDefault="00351B8C" w:rsidP="007831B0">
      <w:pPr>
        <w:ind w:firstLine="360"/>
        <w:rPr>
          <w:rFonts w:cstheme="minorHAnsi"/>
          <w:sz w:val="24"/>
          <w:szCs w:val="24"/>
        </w:rPr>
      </w:pPr>
      <w:del w:id="143" w:author="n" w:date="2023-04-29T11:46:00Z">
        <w:r w:rsidDel="00C822BA">
          <w:rPr>
            <w:rFonts w:cstheme="minorHAnsi"/>
            <w:sz w:val="24"/>
            <w:szCs w:val="24"/>
          </w:rPr>
          <w:delText>Additionally, s</w:delText>
        </w:r>
      </w:del>
      <w:ins w:id="144" w:author="n" w:date="2023-04-29T11:46:00Z">
        <w:r w:rsidR="00C822BA">
          <w:rPr>
            <w:rFonts w:cstheme="minorHAnsi"/>
            <w:sz w:val="24"/>
            <w:szCs w:val="24"/>
          </w:rPr>
          <w:t>S</w:t>
        </w:r>
      </w:ins>
      <w:r w:rsidR="00BB7EDB">
        <w:rPr>
          <w:rFonts w:cstheme="minorHAnsi"/>
          <w:sz w:val="24"/>
          <w:szCs w:val="24"/>
        </w:rPr>
        <w:t>ome</w:t>
      </w:r>
      <w:r w:rsidR="00596836" w:rsidRPr="007831B0">
        <w:rPr>
          <w:rFonts w:cstheme="minorHAnsi"/>
          <w:sz w:val="24"/>
          <w:szCs w:val="24"/>
        </w:rPr>
        <w:t xml:space="preserve"> </w:t>
      </w:r>
      <w:r w:rsidR="00424941" w:rsidRPr="007831B0">
        <w:rPr>
          <w:rFonts w:cstheme="minorHAnsi"/>
          <w:sz w:val="24"/>
          <w:szCs w:val="24"/>
        </w:rPr>
        <w:t xml:space="preserve">native, clonally reproductive </w:t>
      </w:r>
      <w:r w:rsidR="00596836" w:rsidRPr="007831B0">
        <w:rPr>
          <w:rFonts w:cstheme="minorHAnsi"/>
          <w:sz w:val="24"/>
          <w:szCs w:val="24"/>
        </w:rPr>
        <w:t xml:space="preserve">species </w:t>
      </w:r>
      <w:del w:id="145" w:author="n" w:date="2023-04-29T11:46:00Z">
        <w:r w:rsidR="00596836" w:rsidRPr="007831B0" w:rsidDel="00C822BA">
          <w:rPr>
            <w:rFonts w:cstheme="minorHAnsi"/>
            <w:sz w:val="24"/>
            <w:szCs w:val="24"/>
          </w:rPr>
          <w:delText>don’t</w:delText>
        </w:r>
      </w:del>
      <w:ins w:id="146" w:author="n" w:date="2023-04-29T11:46:00Z">
        <w:r w:rsidR="00C822BA">
          <w:rPr>
            <w:rFonts w:cstheme="minorHAnsi"/>
            <w:sz w:val="24"/>
            <w:szCs w:val="24"/>
          </w:rPr>
          <w:t>did not</w:t>
        </w:r>
      </w:ins>
      <w:r w:rsidR="00596836" w:rsidRPr="007831B0">
        <w:rPr>
          <w:rFonts w:cstheme="minorHAnsi"/>
          <w:sz w:val="24"/>
          <w:szCs w:val="24"/>
        </w:rPr>
        <w:t xml:space="preserve"> appear to recover following disturbance</w:t>
      </w:r>
      <w:r w:rsidR="000C2EF0" w:rsidRPr="007831B0">
        <w:rPr>
          <w:rFonts w:cstheme="minorHAnsi"/>
          <w:sz w:val="24"/>
          <w:szCs w:val="24"/>
        </w:rPr>
        <w:t xml:space="preserve">. For example, </w:t>
      </w:r>
      <w:r w:rsidR="000C2EF0" w:rsidRPr="007831B0">
        <w:rPr>
          <w:rFonts w:cstheme="minorHAnsi"/>
          <w:i/>
          <w:iCs/>
          <w:sz w:val="24"/>
          <w:szCs w:val="24"/>
        </w:rPr>
        <w:t>S. subspicatum</w:t>
      </w:r>
      <w:r w:rsidR="00596836" w:rsidRPr="007831B0">
        <w:rPr>
          <w:rFonts w:cstheme="minorHAnsi"/>
          <w:sz w:val="24"/>
          <w:szCs w:val="24"/>
        </w:rPr>
        <w:t xml:space="preserve"> </w:t>
      </w:r>
      <w:r w:rsidR="00BA77BF" w:rsidRPr="007831B0">
        <w:rPr>
          <w:rFonts w:cstheme="minorHAnsi"/>
          <w:sz w:val="24"/>
          <w:szCs w:val="24"/>
        </w:rPr>
        <w:t>was</w:t>
      </w:r>
      <w:r w:rsidR="00596836" w:rsidRPr="007831B0">
        <w:rPr>
          <w:rFonts w:cstheme="minorHAnsi"/>
          <w:sz w:val="24"/>
          <w:szCs w:val="24"/>
        </w:rPr>
        <w:t xml:space="preserve"> </w:t>
      </w:r>
      <w:r w:rsidR="00424941" w:rsidRPr="007831B0">
        <w:rPr>
          <w:rFonts w:cstheme="minorHAnsi"/>
          <w:sz w:val="24"/>
          <w:szCs w:val="24"/>
        </w:rPr>
        <w:t xml:space="preserve">dominant </w:t>
      </w:r>
      <w:r w:rsidR="00596836" w:rsidRPr="007831B0">
        <w:rPr>
          <w:rFonts w:cstheme="minorHAnsi"/>
          <w:sz w:val="24"/>
          <w:szCs w:val="24"/>
        </w:rPr>
        <w:t>in</w:t>
      </w:r>
      <w:r w:rsidR="003038AF" w:rsidRPr="007831B0">
        <w:rPr>
          <w:rFonts w:cstheme="minorHAnsi"/>
          <w:sz w:val="24"/>
          <w:szCs w:val="24"/>
        </w:rPr>
        <w:t xml:space="preserve"> the above-ground vegetation and</w:t>
      </w:r>
      <w:r w:rsidR="00424941" w:rsidRPr="007831B0">
        <w:rPr>
          <w:rFonts w:cstheme="minorHAnsi"/>
          <w:sz w:val="24"/>
          <w:szCs w:val="24"/>
        </w:rPr>
        <w:t xml:space="preserve"> present in</w:t>
      </w:r>
      <w:r w:rsidR="003038AF" w:rsidRPr="007831B0">
        <w:rPr>
          <w:rFonts w:cstheme="minorHAnsi"/>
          <w:sz w:val="24"/>
          <w:szCs w:val="24"/>
        </w:rPr>
        <w:t xml:space="preserve"> surface seed banks at</w:t>
      </w:r>
      <w:r w:rsidR="00596836" w:rsidRPr="007831B0">
        <w:rPr>
          <w:rFonts w:cstheme="minorHAnsi"/>
          <w:sz w:val="24"/>
          <w:szCs w:val="24"/>
        </w:rPr>
        <w:t xml:space="preserve"> Undisturbed </w:t>
      </w:r>
      <w:r w:rsidR="003038AF" w:rsidRPr="007831B0">
        <w:rPr>
          <w:rFonts w:cstheme="minorHAnsi"/>
          <w:sz w:val="24"/>
          <w:szCs w:val="24"/>
        </w:rPr>
        <w:t>sites in</w:t>
      </w:r>
      <w:r w:rsidR="00596836" w:rsidRPr="007831B0">
        <w:rPr>
          <w:rFonts w:cstheme="minorHAnsi"/>
          <w:sz w:val="24"/>
          <w:szCs w:val="24"/>
        </w:rPr>
        <w:t xml:space="preserve"> both estuaries, but</w:t>
      </w:r>
      <w:r w:rsidR="003038AF" w:rsidRPr="007831B0">
        <w:rPr>
          <w:rFonts w:cstheme="minorHAnsi"/>
          <w:sz w:val="24"/>
          <w:szCs w:val="24"/>
        </w:rPr>
        <w:t xml:space="preserve"> neither plants nor seed were found in any other disturbance categories, including </w:t>
      </w:r>
      <w:r w:rsidR="00596836" w:rsidRPr="007831B0">
        <w:rPr>
          <w:rFonts w:cstheme="minorHAnsi"/>
          <w:sz w:val="24"/>
          <w:szCs w:val="24"/>
        </w:rPr>
        <w:t>the 10-year old exclosures at LQRE (</w:t>
      </w:r>
      <w:r w:rsidR="00596836" w:rsidRPr="007831B0">
        <w:rPr>
          <w:rFonts w:cstheme="minorHAnsi"/>
          <w:sz w:val="24"/>
          <w:szCs w:val="24"/>
        </w:rPr>
        <w:fldChar w:fldCharType="begin"/>
      </w:r>
      <w:r w:rsidR="00596836" w:rsidRPr="007831B0">
        <w:rPr>
          <w:rFonts w:cstheme="minorHAnsi"/>
          <w:sz w:val="24"/>
          <w:szCs w:val="24"/>
        </w:rPr>
        <w:instrText xml:space="preserve"> REF _Ref127953458 \h </w:instrText>
      </w:r>
      <w:r w:rsidR="00596836" w:rsidRPr="007831B0">
        <w:rPr>
          <w:rFonts w:cstheme="minorHAnsi"/>
          <w:sz w:val="24"/>
          <w:szCs w:val="24"/>
        </w:rPr>
      </w:r>
      <w:r w:rsidR="00596836" w:rsidRPr="007831B0">
        <w:rPr>
          <w:rFonts w:cstheme="minorHAnsi"/>
          <w:sz w:val="24"/>
          <w:szCs w:val="24"/>
        </w:rPr>
        <w:fldChar w:fldCharType="separate"/>
      </w:r>
      <w:r w:rsidR="00596836" w:rsidRPr="007831B0">
        <w:rPr>
          <w:rFonts w:cstheme="minorHAnsi"/>
          <w:sz w:val="24"/>
          <w:szCs w:val="24"/>
        </w:rPr>
        <w:t xml:space="preserve">Figure </w:t>
      </w:r>
      <w:r w:rsidR="00596836" w:rsidRPr="007831B0">
        <w:rPr>
          <w:rFonts w:cstheme="minorHAnsi"/>
          <w:noProof/>
          <w:sz w:val="24"/>
          <w:szCs w:val="24"/>
        </w:rPr>
        <w:t>5</w:t>
      </w:r>
      <w:r w:rsidR="00596836" w:rsidRPr="007831B0">
        <w:rPr>
          <w:rFonts w:cstheme="minorHAnsi"/>
          <w:sz w:val="24"/>
          <w:szCs w:val="24"/>
        </w:rPr>
        <w:fldChar w:fldCharType="end"/>
      </w:r>
      <w:r w:rsidR="00596836" w:rsidRPr="007831B0">
        <w:rPr>
          <w:rFonts w:cstheme="minorHAnsi"/>
          <w:sz w:val="24"/>
          <w:szCs w:val="24"/>
        </w:rPr>
        <w:t xml:space="preserve">). </w:t>
      </w:r>
      <w:r w:rsidR="006F1121" w:rsidRPr="007831B0">
        <w:rPr>
          <w:rFonts w:cstheme="minorHAnsi"/>
          <w:sz w:val="24"/>
          <w:szCs w:val="24"/>
        </w:rPr>
        <w:t xml:space="preserve">This </w:t>
      </w:r>
      <w:r w:rsidR="00051FD6" w:rsidRPr="007831B0">
        <w:rPr>
          <w:rFonts w:cstheme="minorHAnsi"/>
          <w:sz w:val="24"/>
          <w:szCs w:val="24"/>
        </w:rPr>
        <w:t xml:space="preserve">may </w:t>
      </w:r>
      <w:r w:rsidR="006F1121" w:rsidRPr="007831B0">
        <w:rPr>
          <w:rFonts w:cstheme="minorHAnsi"/>
          <w:sz w:val="24"/>
          <w:szCs w:val="24"/>
        </w:rPr>
        <w:t xml:space="preserve">indicate that </w:t>
      </w:r>
      <w:del w:id="147" w:author="n" w:date="2023-04-29T11:48:00Z">
        <w:r w:rsidR="006F1121" w:rsidRPr="007831B0" w:rsidDel="00C822BA">
          <w:rPr>
            <w:rFonts w:cstheme="minorHAnsi"/>
            <w:sz w:val="24"/>
            <w:szCs w:val="24"/>
          </w:rPr>
          <w:delText xml:space="preserve">the </w:delText>
        </w:r>
        <w:r w:rsidR="005E1E0C" w:rsidRPr="007831B0" w:rsidDel="00C822BA">
          <w:rPr>
            <w:rFonts w:cstheme="minorHAnsi"/>
            <w:sz w:val="24"/>
            <w:szCs w:val="24"/>
          </w:rPr>
          <w:delText xml:space="preserve">surface seed bank </w:delText>
        </w:r>
        <w:commentRangeStart w:id="148"/>
        <w:r w:rsidR="005E1E0C" w:rsidRPr="007831B0" w:rsidDel="00C822BA">
          <w:rPr>
            <w:rFonts w:cstheme="minorHAnsi"/>
            <w:sz w:val="24"/>
            <w:szCs w:val="24"/>
          </w:rPr>
          <w:delText xml:space="preserve">memory </w:delText>
        </w:r>
        <w:commentRangeEnd w:id="148"/>
        <w:r w:rsidR="00C822BA" w:rsidDel="00C822BA">
          <w:rPr>
            <w:rStyle w:val="CommentReference"/>
          </w:rPr>
          <w:commentReference w:id="148"/>
        </w:r>
        <w:r w:rsidR="005E1E0C" w:rsidRPr="007831B0" w:rsidDel="00C822BA">
          <w:rPr>
            <w:rFonts w:cstheme="minorHAnsi"/>
            <w:sz w:val="24"/>
            <w:szCs w:val="24"/>
          </w:rPr>
          <w:delText>is “reset” during the recovery process via novel propagule introductions, resulting in</w:delText>
        </w:r>
      </w:del>
      <w:ins w:id="149" w:author="n" w:date="2023-04-29T11:48:00Z">
        <w:r w:rsidR="00C822BA">
          <w:rPr>
            <w:rFonts w:cstheme="minorHAnsi"/>
            <w:sz w:val="24"/>
            <w:szCs w:val="24"/>
          </w:rPr>
          <w:t>there are</w:t>
        </w:r>
      </w:ins>
      <w:r w:rsidR="005E1E0C" w:rsidRPr="007831B0">
        <w:rPr>
          <w:rFonts w:cstheme="minorHAnsi"/>
          <w:sz w:val="24"/>
          <w:szCs w:val="24"/>
        </w:rPr>
        <w:t xml:space="preserve"> critical windows of opportunity in which native species </w:t>
      </w:r>
      <w:r w:rsidR="00BB7EDB">
        <w:rPr>
          <w:rFonts w:cstheme="minorHAnsi"/>
          <w:sz w:val="24"/>
          <w:szCs w:val="24"/>
        </w:rPr>
        <w:t xml:space="preserve">propagule loads </w:t>
      </w:r>
      <w:r w:rsidR="005E1E0C" w:rsidRPr="007831B0">
        <w:rPr>
          <w:rFonts w:cstheme="minorHAnsi"/>
          <w:sz w:val="24"/>
          <w:szCs w:val="24"/>
        </w:rPr>
        <w:t>must recover</w:t>
      </w:r>
      <w:r w:rsidR="002525E1" w:rsidRPr="007831B0">
        <w:rPr>
          <w:rFonts w:cstheme="minorHAnsi"/>
          <w:sz w:val="24"/>
          <w:szCs w:val="24"/>
        </w:rPr>
        <w:t xml:space="preserve"> </w:t>
      </w:r>
      <w:r w:rsidR="002525E1" w:rsidRPr="007831B0">
        <w:rPr>
          <w:rFonts w:cstheme="minorHAnsi"/>
          <w:sz w:val="24"/>
          <w:szCs w:val="24"/>
        </w:rPr>
        <w:fldChar w:fldCharType="begin"/>
      </w:r>
      <w:r w:rsidR="002525E1" w:rsidRPr="007831B0">
        <w:rPr>
          <w:rFonts w:cstheme="minorHAnsi"/>
          <w:sz w:val="24"/>
          <w:szCs w:val="24"/>
        </w:rPr>
        <w:instrText xml:space="preserve"> ADDIN ZOTERO_ITEM CSL_CITATION {"citationID":"GjGgo6eo","properties":{"formattedCitation":"(Fivash et al., 2021)","plainCitation":"(Fivash et al., 2021)","noteIndex":0},"citationItems":[{"id":1755,"uris":["http://zotero.org/users/6092945/items/3RWB88AK"],"itemData":{"id":1755,"type":"article-journal","abstract":"In degraded landscapes, recolonization by pioneer vegetation is often halted by the presence of persistent environmental stress. When natural expansion does occur, it is commonly due to the momentary alleviation of a key environmental variable previously limiting new growth. Thus, studying the circumstances in which expansion occurs can inspire new restoration techniques, wherein vegetation establishment is provoked by emulating natural events through artificial means. Using the salt‐marsh pioneer zone on tidal flats as a biogeomorphic model system, we explore how locally raised sediment bed forms, which are the result of natural (bio)geomorphic processes, enhance seedling establishment in an observational study. We then conduct a manipulative experiment designed to emulate these facilitative conditions in order to enable establishment on an uncolonized tidal flat. Here, we attempt to generate raised growth‐promoting sediment bed forms using porous artificial structures. Flume experiments demonstrate how these structures produce a sheltered hydrodynamic environment in which suspended sediment and seeds preferentially settle. The application of these structures in the field led to the formation of stable, raised sediment platforms and the spontaneous recruitment of salt‐marsh pioneers in the following growing season. These recruits were composed primarily of the annual pioneering Salicornia genus, with densities of up to 140 individuals/m2 within the structures, a 60‐fold increase over ambient densities. Lower abundances of five other perennial species were found within structures that did not appear elsewhere in the pioneer zone. Furthermore, recruits grew to be on average three times greater in mass inside of the structures than in the neighboring ambient environment. The success of this restoration design may be attributed to the combination of three factors: (1) enhanced seed retention, (2) suppressed mortality, and (3) accelerated growth rates on the elevated surfaces generated by the artificial structures. We argue that restoration approaches similar to the one shown here, wherein the conditions for natural establishment are actively mimicked to promote vegetation development, may serve as promising tools in many biogeomorphic ecosystems, ranging from coastal to arid ecosystems.","container-title":"Ecological Applications","DOI":"10.1002/eap.2333","ISSN":"1051-0761","issue":"5","journalAbbreviation":"Ecol Appl","note":"PMID: 33768651\nPMCID: PMC8365657","page":"e02333","source":"PubMed Central","title":"Restoration of biogeomorphic systems by creating windows of opportunity to support natural establishment processes","volume":"31","author":[{"family":"Fivash","given":"Gregory S."},{"family":"Temmink","given":"Ralph J. M."},{"family":"D’Angelo","given":"Manuel"},{"family":"Dalen","given":"Jeroen","non-dropping-particle":"van"},{"family":"Lengkeek","given":"Wouter"},{"family":"Didderen","given":"Karin"},{"family":"Ballio","given":"Francesco"},{"family":"Heide","given":"Tjisse","non-dropping-particle":"van der"},{"family":"Bouma","given":"Tjeerd J."}],"issued":{"date-parts":[["2021",7]]}}}],"schema":"https://github.com/citation-style-language/schema/raw/master/csl-citation.json"} </w:instrText>
      </w:r>
      <w:r w:rsidR="002525E1" w:rsidRPr="007831B0">
        <w:rPr>
          <w:rFonts w:cstheme="minorHAnsi"/>
          <w:sz w:val="24"/>
          <w:szCs w:val="24"/>
        </w:rPr>
        <w:fldChar w:fldCharType="separate"/>
      </w:r>
      <w:r w:rsidR="002525E1" w:rsidRPr="007831B0">
        <w:rPr>
          <w:rFonts w:ascii="Calibri" w:hAnsi="Calibri" w:cs="Calibri"/>
          <w:sz w:val="24"/>
        </w:rPr>
        <w:t>(Fivash et al., 2021)</w:t>
      </w:r>
      <w:r w:rsidR="002525E1" w:rsidRPr="007831B0">
        <w:rPr>
          <w:rFonts w:cstheme="minorHAnsi"/>
          <w:sz w:val="24"/>
          <w:szCs w:val="24"/>
        </w:rPr>
        <w:fldChar w:fldCharType="end"/>
      </w:r>
      <w:ins w:id="150" w:author="n" w:date="2023-04-29T11:48:00Z">
        <w:r w:rsidR="00C822BA">
          <w:rPr>
            <w:rFonts w:cstheme="minorHAnsi"/>
            <w:sz w:val="24"/>
            <w:szCs w:val="24"/>
          </w:rPr>
          <w:t xml:space="preserve">. If they are unlikely to disperse from the surrounding landscape, land managers </w:t>
        </w:r>
      </w:ins>
      <w:ins w:id="151" w:author="n" w:date="2023-04-29T11:49:00Z">
        <w:r w:rsidR="00C822BA">
          <w:rPr>
            <w:rFonts w:cstheme="minorHAnsi"/>
            <w:sz w:val="24"/>
            <w:szCs w:val="24"/>
          </w:rPr>
          <w:t xml:space="preserve">may need to </w:t>
        </w:r>
      </w:ins>
      <w:del w:id="152" w:author="n" w:date="2023-04-29T11:49:00Z">
        <w:r w:rsidR="00651D3B" w:rsidRPr="007831B0" w:rsidDel="00C822BA">
          <w:rPr>
            <w:rFonts w:cstheme="minorHAnsi"/>
            <w:sz w:val="24"/>
            <w:szCs w:val="24"/>
          </w:rPr>
          <w:delText>, or land managers must</w:delText>
        </w:r>
        <w:r w:rsidR="00861668" w:rsidDel="00C822BA">
          <w:rPr>
            <w:rFonts w:cstheme="minorHAnsi"/>
            <w:sz w:val="24"/>
            <w:szCs w:val="24"/>
          </w:rPr>
          <w:delText xml:space="preserve"> </w:delText>
        </w:r>
      </w:del>
      <w:r w:rsidR="00861668">
        <w:rPr>
          <w:rFonts w:cstheme="minorHAnsi"/>
          <w:sz w:val="24"/>
          <w:szCs w:val="24"/>
        </w:rPr>
        <w:t>actively intervene</w:t>
      </w:r>
      <w:ins w:id="153" w:author="n" w:date="2023-04-29T11:49:00Z">
        <w:r w:rsidR="00C822BA">
          <w:rPr>
            <w:rFonts w:cstheme="minorHAnsi"/>
            <w:sz w:val="24"/>
            <w:szCs w:val="24"/>
          </w:rPr>
          <w:t xml:space="preserve"> through seed and plant addition to preserve their presence in the landscape. </w:t>
        </w:r>
        <w:commentRangeStart w:id="154"/>
        <w:r w:rsidR="00C822BA">
          <w:rPr>
            <w:rFonts w:cstheme="minorHAnsi"/>
            <w:sz w:val="24"/>
            <w:szCs w:val="24"/>
          </w:rPr>
          <w:t xml:space="preserve">As </w:t>
        </w:r>
      </w:ins>
      <w:commentRangeEnd w:id="154"/>
      <w:ins w:id="155" w:author="n" w:date="2023-04-29T11:50:00Z">
        <w:r w:rsidR="00875AD5">
          <w:rPr>
            <w:rStyle w:val="CommentReference"/>
          </w:rPr>
          <w:commentReference w:id="154"/>
        </w:r>
      </w:ins>
      <w:ins w:id="156" w:author="n" w:date="2023-04-29T11:49:00Z">
        <w:r w:rsidR="00C822BA">
          <w:rPr>
            <w:rFonts w:cstheme="minorHAnsi"/>
            <w:sz w:val="24"/>
            <w:szCs w:val="24"/>
          </w:rPr>
          <w:t>with many restoration projects in degraded lands, this will likely need to be coupled with</w:t>
        </w:r>
      </w:ins>
      <w:r w:rsidR="005E1E0C" w:rsidRPr="007831B0">
        <w:rPr>
          <w:rFonts w:cstheme="minorHAnsi"/>
          <w:sz w:val="24"/>
          <w:szCs w:val="24"/>
        </w:rPr>
        <w:t xml:space="preserve"> </w:t>
      </w:r>
      <w:del w:id="157" w:author="n" w:date="2023-04-29T11:49:00Z">
        <w:r w:rsidR="005E1E0C" w:rsidRPr="007831B0" w:rsidDel="00C822BA">
          <w:rPr>
            <w:rFonts w:cstheme="minorHAnsi"/>
            <w:sz w:val="24"/>
            <w:szCs w:val="24"/>
          </w:rPr>
          <w:delText>to prevent</w:delText>
        </w:r>
      </w:del>
      <w:ins w:id="158" w:author="n" w:date="2023-04-29T11:49:00Z">
        <w:r w:rsidR="00C822BA">
          <w:rPr>
            <w:rFonts w:cstheme="minorHAnsi"/>
            <w:sz w:val="24"/>
            <w:szCs w:val="24"/>
          </w:rPr>
          <w:t>suppression of</w:t>
        </w:r>
      </w:ins>
      <w:r w:rsidR="005E1E0C" w:rsidRPr="007831B0">
        <w:rPr>
          <w:rFonts w:cstheme="minorHAnsi"/>
          <w:sz w:val="24"/>
          <w:szCs w:val="24"/>
        </w:rPr>
        <w:t xml:space="preserve"> </w:t>
      </w:r>
      <w:r w:rsidR="00EE7A77" w:rsidRPr="007831B0">
        <w:rPr>
          <w:rFonts w:cstheme="minorHAnsi"/>
          <w:sz w:val="24"/>
          <w:szCs w:val="24"/>
        </w:rPr>
        <w:t xml:space="preserve">competitive </w:t>
      </w:r>
      <w:r w:rsidR="005E1E0C" w:rsidRPr="007831B0">
        <w:rPr>
          <w:rFonts w:cstheme="minorHAnsi"/>
          <w:sz w:val="24"/>
          <w:szCs w:val="24"/>
        </w:rPr>
        <w:t>non-native species invasion</w:t>
      </w:r>
      <w:ins w:id="159" w:author="n" w:date="2023-04-29T11:49:00Z">
        <w:r w:rsidR="00875AD5">
          <w:rPr>
            <w:rFonts w:cstheme="minorHAnsi"/>
            <w:sz w:val="24"/>
            <w:szCs w:val="24"/>
          </w:rPr>
          <w:t xml:space="preserve"> to offset the </w:t>
        </w:r>
      </w:ins>
      <w:ins w:id="160" w:author="n" w:date="2023-04-29T11:50:00Z">
        <w:r w:rsidR="00875AD5">
          <w:rPr>
            <w:rFonts w:cstheme="minorHAnsi"/>
            <w:sz w:val="24"/>
            <w:szCs w:val="24"/>
          </w:rPr>
          <w:t>disproportionate representation of those species in the arriving propagule pool</w:t>
        </w:r>
      </w:ins>
      <w:del w:id="161" w:author="n" w:date="2023-04-29T11:49:00Z">
        <w:r w:rsidR="00651D3B" w:rsidRPr="007831B0" w:rsidDel="00C822BA">
          <w:rPr>
            <w:rFonts w:cstheme="minorHAnsi"/>
            <w:sz w:val="24"/>
            <w:szCs w:val="24"/>
          </w:rPr>
          <w:delText xml:space="preserve"> following </w:delText>
        </w:r>
        <w:r w:rsidR="00E34F3B" w:rsidRPr="007831B0" w:rsidDel="00C822BA">
          <w:rPr>
            <w:rFonts w:cstheme="minorHAnsi"/>
            <w:sz w:val="24"/>
            <w:szCs w:val="24"/>
          </w:rPr>
          <w:delText>grazing disturbance</w:delText>
        </w:r>
      </w:del>
      <w:r w:rsidR="00651D3B" w:rsidRPr="007831B0">
        <w:rPr>
          <w:rFonts w:cstheme="minorHAnsi"/>
          <w:sz w:val="24"/>
          <w:szCs w:val="24"/>
        </w:rPr>
        <w:t xml:space="preserve">. </w:t>
      </w:r>
      <w:r w:rsidR="000A7400" w:rsidRPr="007831B0">
        <w:rPr>
          <w:rFonts w:cstheme="minorHAnsi"/>
          <w:sz w:val="24"/>
          <w:szCs w:val="24"/>
        </w:rPr>
        <w:t xml:space="preserve"> </w:t>
      </w:r>
    </w:p>
    <w:p w14:paraId="435B94BC" w14:textId="154CC4CF" w:rsidR="00466B55" w:rsidRPr="007831B0" w:rsidRDefault="00850DA1" w:rsidP="007831B0">
      <w:pPr>
        <w:rPr>
          <w:rFonts w:cstheme="minorHAnsi"/>
          <w:sz w:val="24"/>
          <w:szCs w:val="24"/>
        </w:rPr>
      </w:pPr>
      <w:r>
        <w:rPr>
          <w:rFonts w:cstheme="minorHAnsi"/>
          <w:sz w:val="24"/>
          <w:szCs w:val="24"/>
        </w:rPr>
        <w:tab/>
      </w:r>
      <w:r w:rsidR="00BE6533">
        <w:rPr>
          <w:rFonts w:cstheme="minorHAnsi"/>
          <w:sz w:val="24"/>
          <w:szCs w:val="24"/>
        </w:rPr>
        <w:t xml:space="preserve">Successful </w:t>
      </w:r>
      <w:r w:rsidR="005F2276" w:rsidRPr="007831B0">
        <w:rPr>
          <w:rFonts w:cstheme="minorHAnsi"/>
          <w:sz w:val="24"/>
          <w:szCs w:val="24"/>
        </w:rPr>
        <w:t>passive restoration</w:t>
      </w:r>
      <w:r w:rsidR="00BE6533">
        <w:rPr>
          <w:rFonts w:cstheme="minorHAnsi"/>
          <w:sz w:val="24"/>
          <w:szCs w:val="24"/>
        </w:rPr>
        <w:t xml:space="preserve"> methods are</w:t>
      </w:r>
      <w:r w:rsidR="005F2276" w:rsidRPr="007831B0">
        <w:rPr>
          <w:rFonts w:cstheme="minorHAnsi"/>
          <w:sz w:val="24"/>
          <w:szCs w:val="24"/>
        </w:rPr>
        <w:t xml:space="preserve"> dependent on the extent and duration of the disturbance </w:t>
      </w:r>
      <w:r w:rsidR="005F2276" w:rsidRPr="007831B0">
        <w:rPr>
          <w:rFonts w:cstheme="minorHAnsi"/>
          <w:sz w:val="24"/>
          <w:szCs w:val="24"/>
        </w:rPr>
        <w:fldChar w:fldCharType="begin"/>
      </w:r>
      <w:r w:rsidR="005F2276" w:rsidRPr="007831B0">
        <w:rPr>
          <w:rFonts w:cstheme="minorHAnsi"/>
          <w:sz w:val="24"/>
          <w:szCs w:val="24"/>
        </w:rPr>
        <w:instrText xml:space="preserve"> ADDIN ZOTERO_ITEM CSL_CITATION {"citationID":"wneWCMKO","properties":{"formattedCitation":"(Meli et al., 2017)","plainCitation":"(Meli et al., 2017)","noteIndex":0},"citationItems":[{"id":2889,"uris":["http://zotero.org/users/6092945/items/WGQA2GEU"],"itemData":{"id":2889,"type":"article-journal","abstract":"Global forest restoration targets have been set, yet policy makers and land managers lack guiding principles on how to invest limited resources to achieve them. We conducted a meta-analysis of 166 studies in naturally regenerating and actively restored forests worldwide to answer: (1) To what extent do floral and faunal abundance and diversity and biogeochemical functions recover? (2) Does recovery vary as a function of past land use, time since restoration, forest region, or precipitation? (3) Does active restoration result in more complete or faster recovery than passive restoration? Overall, forests showed a high level of recovery, but the time to recovery depended on the metric type measured, past land use, and region. Abundance recovered quickly and completely, whereas diversity recovered slower in tropical than in temperate forests. Biogeochemical functions recovered more slowly after agriculture than after logging or mining. Formerly logged sites were mostly passively restored and generally recovered quickly. Mined sites were nearly always actively restored using a combination of planting and either soil amendments or recontouring topography, which resulted in rapid recovery of the metrics evaluated. Actively restoring former agricultural land, primarily by planting trees, did not result in consistently faster or more complete recovery than passively restored sites. Our results suggest that simply ending the land use is sufficient for forests to recover in many cases, but more studies are needed that directly compare the value added of active versus passive restoration strategies in the same system. Investments in active restoration should be evaluated relative to the past land use, the natural resilience of the system, and the specific objectives of each project.","container-title":"PLOS ONE","DOI":"10.1371/journal.pone.0171368","ISSN":"1932-6203","issue":"2","journalAbbreviation":"PLOS ONE","language":"en","note":"publisher: Public Library of Science","page":"e0171368","source":"PLoS Journals","title":"A global review of past land use, climate, and active vs. passive restoration effects on forest recovery","volume":"12","author":[{"family":"Meli","given":"Paula"},{"family":"Holl","given":"Karen D."},{"family":"Benayas","given":"José María Rey"},{"family":"Jones","given":"Holly P."},{"family":"Jones","given":"Peter C."},{"family":"Montoya","given":"Daniel"},{"family":"Mateos","given":"David Moreno"}],"issued":{"date-parts":[["2017",2,3]]}}}],"schema":"https://github.com/citation-style-language/schema/raw/master/csl-citation.json"} </w:instrText>
      </w:r>
      <w:r w:rsidR="005F2276" w:rsidRPr="007831B0">
        <w:rPr>
          <w:rFonts w:cstheme="minorHAnsi"/>
          <w:sz w:val="24"/>
          <w:szCs w:val="24"/>
        </w:rPr>
        <w:fldChar w:fldCharType="separate"/>
      </w:r>
      <w:r w:rsidR="005F2276" w:rsidRPr="007831B0">
        <w:rPr>
          <w:rFonts w:ascii="Calibri" w:hAnsi="Calibri" w:cs="Calibri"/>
          <w:sz w:val="24"/>
        </w:rPr>
        <w:t>(Meli et al., 2017)</w:t>
      </w:r>
      <w:r w:rsidR="005F2276" w:rsidRPr="007831B0">
        <w:rPr>
          <w:rFonts w:cstheme="minorHAnsi"/>
          <w:sz w:val="24"/>
          <w:szCs w:val="24"/>
        </w:rPr>
        <w:fldChar w:fldCharType="end"/>
      </w:r>
      <w:r w:rsidR="005F2276" w:rsidRPr="007831B0">
        <w:rPr>
          <w:rFonts w:cstheme="minorHAnsi"/>
          <w:sz w:val="24"/>
          <w:szCs w:val="24"/>
        </w:rPr>
        <w:t xml:space="preserve">, and may be inappropriate in ecosystems with a history of invasive species </w:t>
      </w:r>
      <w:r w:rsidR="005F2276" w:rsidRPr="007831B0">
        <w:rPr>
          <w:rFonts w:cstheme="minorHAnsi"/>
          <w:sz w:val="24"/>
          <w:szCs w:val="24"/>
        </w:rPr>
        <w:fldChar w:fldCharType="begin"/>
      </w:r>
      <w:r w:rsidR="005F2276" w:rsidRPr="007831B0">
        <w:rPr>
          <w:rFonts w:cstheme="minorHAnsi"/>
          <w:sz w:val="24"/>
          <w:szCs w:val="24"/>
        </w:rPr>
        <w:instrText xml:space="preserve"> ADDIN ZOTERO_ITEM CSL_CITATION {"citationID":"fVFl42Fw","properties":{"formattedCitation":"(Shackelford et al., 2019)","plainCitation":"(Shackelford et al., 2019)","noteIndex":0},"citationItems":[{"id":2965,"uris":["http://zotero.org/users/6092945/items/MTG27QCH"],"itemData":{"id":2965,"type":"article-journal","abstract":"Ecosystem restoration is the practice of assisting recovery in degraded ecological communities. The aims of restoration are typically broad, involving the reinstatement of composition, structure, function, and resilience to disturbances. One common restoration tactic in degraded urban systems is to control invasive species, relying on passive restoration for further ecosystem-level recovery. Here, we test whether this is an effective restoration strategy in Garry oak savanna, a highly threatened and ecologically important community in the North American Pacific Northwest. In urban savanna patches surrounding Victoria, British Columbia, community members have been actively removing aggressive invasive exotic species for over a decade. Based on vegetation surveys from 2007, we tested ecosystem changes in structure, composition, and resilience (i.e., functional redundancy and response diversity) across 10 years of varied management levels. We expected higher levels of invasive species management would correspond with improvements to these ecosystem metrics. However, management explained little of the patterns found over the 10-year-period. Woody encroachment was a complicated process of native and exotic invasion, while resilience and compositional changes were most closely tied with landscape connectivity. Thus, though invasive species management may prevent further degradation, active restoration strategies after removal are likely required for recovery of the ecosystem.","container-title":"Conservation Science and Practice","DOI":"10.1111/csp2.92","ISSN":"2578-4854","issue":"10","language":"en","note":"_eprint: https://onlinelibrary.wiley.com/doi/pdf/10.1111/csp2.92","page":"e92","source":"Wiley Online Library","title":"Ten years of pulling: Ecosystem recovery after long-term weed management in Garry oak savanna","title-short":"Ten years of pulling","volume":"1","author":[{"family":"Shackelford","given":"Nancy"},{"family":"Murray","given":"Sean M."},{"family":"Bennett","given":"Joseph R."},{"family":"Lilley","given":"Patrick L."},{"family":"Starzomski","given":"Brian M."},{"family":"Standish","given":"Rachel J."}],"issued":{"date-parts":[["2019"]]}}}],"schema":"https://github.com/citation-style-language/schema/raw/master/csl-citation.json"} </w:instrText>
      </w:r>
      <w:r w:rsidR="005F2276" w:rsidRPr="007831B0">
        <w:rPr>
          <w:rFonts w:cstheme="minorHAnsi"/>
          <w:sz w:val="24"/>
          <w:szCs w:val="24"/>
        </w:rPr>
        <w:fldChar w:fldCharType="separate"/>
      </w:r>
      <w:r w:rsidR="005F2276" w:rsidRPr="007831B0">
        <w:rPr>
          <w:rFonts w:ascii="Calibri" w:hAnsi="Calibri" w:cs="Calibri"/>
          <w:sz w:val="24"/>
        </w:rPr>
        <w:t>(Shackelford et al., 2019)</w:t>
      </w:r>
      <w:r w:rsidR="005F2276" w:rsidRPr="007831B0">
        <w:rPr>
          <w:rFonts w:cstheme="minorHAnsi"/>
          <w:sz w:val="24"/>
          <w:szCs w:val="24"/>
        </w:rPr>
        <w:fldChar w:fldCharType="end"/>
      </w:r>
      <w:r w:rsidR="005F2276" w:rsidRPr="007831B0">
        <w:rPr>
          <w:rFonts w:cstheme="minorHAnsi"/>
          <w:sz w:val="24"/>
          <w:szCs w:val="24"/>
        </w:rPr>
        <w:t xml:space="preserve">. </w:t>
      </w:r>
      <w:r w:rsidR="00AD2837" w:rsidRPr="007831B0">
        <w:rPr>
          <w:rFonts w:cstheme="minorHAnsi"/>
          <w:sz w:val="24"/>
          <w:szCs w:val="24"/>
        </w:rPr>
        <w:t>If</w:t>
      </w:r>
      <w:r w:rsidR="007B734A" w:rsidRPr="007831B0">
        <w:rPr>
          <w:rFonts w:cstheme="minorHAnsi"/>
          <w:sz w:val="24"/>
          <w:szCs w:val="24"/>
        </w:rPr>
        <w:t xml:space="preserve"> propagules of</w:t>
      </w:r>
      <w:r w:rsidR="00AD2837" w:rsidRPr="007831B0">
        <w:rPr>
          <w:rFonts w:cstheme="minorHAnsi"/>
          <w:sz w:val="24"/>
          <w:szCs w:val="24"/>
        </w:rPr>
        <w:t xml:space="preserve"> </w:t>
      </w:r>
      <w:r w:rsidR="00496080" w:rsidRPr="007831B0">
        <w:rPr>
          <w:rFonts w:cstheme="minorHAnsi"/>
          <w:sz w:val="24"/>
          <w:szCs w:val="24"/>
        </w:rPr>
        <w:t xml:space="preserve">non-native, invasive species are competitively successful within </w:t>
      </w:r>
      <w:r w:rsidR="001C1207" w:rsidRPr="007831B0">
        <w:rPr>
          <w:rFonts w:cstheme="minorHAnsi"/>
          <w:sz w:val="24"/>
          <w:szCs w:val="24"/>
        </w:rPr>
        <w:t>the</w:t>
      </w:r>
      <w:r w:rsidR="00AD2837" w:rsidRPr="007831B0">
        <w:rPr>
          <w:rFonts w:cstheme="minorHAnsi"/>
          <w:sz w:val="24"/>
          <w:szCs w:val="24"/>
        </w:rPr>
        <w:t xml:space="preserve"> </w:t>
      </w:r>
      <w:r w:rsidR="005F2276" w:rsidRPr="007831B0">
        <w:rPr>
          <w:rFonts w:cstheme="minorHAnsi"/>
          <w:sz w:val="24"/>
          <w:szCs w:val="24"/>
        </w:rPr>
        <w:t xml:space="preserve">available </w:t>
      </w:r>
      <w:r w:rsidR="00AD2837" w:rsidRPr="007831B0">
        <w:rPr>
          <w:rFonts w:cstheme="minorHAnsi"/>
          <w:sz w:val="24"/>
          <w:szCs w:val="24"/>
        </w:rPr>
        <w:t>windows of opportunity</w:t>
      </w:r>
      <w:r w:rsidR="005F2276" w:rsidRPr="007831B0">
        <w:rPr>
          <w:rFonts w:cstheme="minorHAnsi"/>
          <w:sz w:val="24"/>
          <w:szCs w:val="24"/>
        </w:rPr>
        <w:t xml:space="preserve"> to the point of excluding native species richness and abundance</w:t>
      </w:r>
      <w:r w:rsidR="00496080" w:rsidRPr="007831B0">
        <w:rPr>
          <w:rFonts w:cstheme="minorHAnsi"/>
          <w:sz w:val="24"/>
          <w:szCs w:val="24"/>
        </w:rPr>
        <w:t xml:space="preserve">, then passive restoration methods </w:t>
      </w:r>
      <w:r w:rsidR="00487095" w:rsidRPr="007831B0">
        <w:rPr>
          <w:rFonts w:cstheme="minorHAnsi"/>
          <w:sz w:val="24"/>
          <w:szCs w:val="24"/>
        </w:rPr>
        <w:t xml:space="preserve">such as grazing </w:t>
      </w:r>
      <w:r w:rsidR="00E67AC6" w:rsidRPr="007831B0">
        <w:rPr>
          <w:rFonts w:cstheme="minorHAnsi"/>
          <w:sz w:val="24"/>
          <w:szCs w:val="24"/>
        </w:rPr>
        <w:t>exclosures are</w:t>
      </w:r>
      <w:r w:rsidR="00487095" w:rsidRPr="007831B0">
        <w:rPr>
          <w:rFonts w:cstheme="minorHAnsi"/>
          <w:sz w:val="24"/>
          <w:szCs w:val="24"/>
        </w:rPr>
        <w:t xml:space="preserve"> insufficient to restore to </w:t>
      </w:r>
      <w:r w:rsidR="00E67AC6" w:rsidRPr="007831B0">
        <w:rPr>
          <w:rFonts w:cstheme="minorHAnsi"/>
          <w:sz w:val="24"/>
          <w:szCs w:val="24"/>
        </w:rPr>
        <w:t xml:space="preserve">habitat conditions comparable to the </w:t>
      </w:r>
      <w:r w:rsidR="004D7763" w:rsidRPr="007831B0">
        <w:rPr>
          <w:rFonts w:cstheme="minorHAnsi"/>
          <w:sz w:val="24"/>
          <w:szCs w:val="24"/>
        </w:rPr>
        <w:t xml:space="preserve">pre-disturbance </w:t>
      </w:r>
      <w:r w:rsidR="00E67AC6" w:rsidRPr="007831B0">
        <w:rPr>
          <w:rFonts w:cstheme="minorHAnsi"/>
          <w:sz w:val="24"/>
          <w:szCs w:val="24"/>
        </w:rPr>
        <w:t>state</w:t>
      </w:r>
      <w:r w:rsidR="004D7763" w:rsidRPr="007831B0">
        <w:rPr>
          <w:rFonts w:cstheme="minorHAnsi"/>
          <w:sz w:val="24"/>
          <w:szCs w:val="24"/>
        </w:rPr>
        <w:t xml:space="preserve">. </w:t>
      </w:r>
      <w:r w:rsidR="00265D87" w:rsidRPr="007831B0">
        <w:rPr>
          <w:rFonts w:cstheme="minorHAnsi"/>
          <w:sz w:val="24"/>
          <w:szCs w:val="24"/>
        </w:rPr>
        <w:t>We suggest that in these estuaries, p</w:t>
      </w:r>
      <w:r w:rsidR="00232440" w:rsidRPr="007831B0">
        <w:rPr>
          <w:rFonts w:cstheme="minorHAnsi"/>
          <w:sz w:val="24"/>
          <w:szCs w:val="24"/>
        </w:rPr>
        <w:t xml:space="preserve">assive recovery creates a </w:t>
      </w:r>
      <w:r w:rsidR="00880096" w:rsidRPr="007831B0">
        <w:rPr>
          <w:rFonts w:cstheme="minorHAnsi"/>
          <w:sz w:val="24"/>
          <w:szCs w:val="24"/>
        </w:rPr>
        <w:t xml:space="preserve">temporal </w:t>
      </w:r>
      <w:r w:rsidR="00265D87" w:rsidRPr="007831B0">
        <w:rPr>
          <w:rFonts w:cstheme="minorHAnsi"/>
          <w:sz w:val="24"/>
          <w:szCs w:val="24"/>
        </w:rPr>
        <w:t>window of opportunity</w:t>
      </w:r>
      <w:r w:rsidR="00880096" w:rsidRPr="007831B0">
        <w:rPr>
          <w:rFonts w:cstheme="minorHAnsi"/>
          <w:sz w:val="24"/>
          <w:szCs w:val="24"/>
        </w:rPr>
        <w:t xml:space="preserve"> </w:t>
      </w:r>
      <w:r w:rsidR="00232440" w:rsidRPr="007831B0">
        <w:rPr>
          <w:rFonts w:cstheme="minorHAnsi"/>
          <w:sz w:val="24"/>
          <w:szCs w:val="24"/>
        </w:rPr>
        <w:t xml:space="preserve">in which non-native invasive species like </w:t>
      </w:r>
      <w:r w:rsidR="00265D87" w:rsidRPr="007831B0">
        <w:rPr>
          <w:rFonts w:cstheme="minorHAnsi"/>
          <w:i/>
          <w:iCs/>
          <w:sz w:val="24"/>
          <w:szCs w:val="24"/>
        </w:rPr>
        <w:t>A. stolonifera</w:t>
      </w:r>
      <w:r w:rsidR="00232440" w:rsidRPr="007831B0">
        <w:rPr>
          <w:rFonts w:cstheme="minorHAnsi"/>
          <w:sz w:val="24"/>
          <w:szCs w:val="24"/>
        </w:rPr>
        <w:t xml:space="preserve"> </w:t>
      </w:r>
      <w:r w:rsidR="008A17CE" w:rsidRPr="007831B0">
        <w:rPr>
          <w:rFonts w:cstheme="minorHAnsi"/>
          <w:sz w:val="24"/>
          <w:szCs w:val="24"/>
        </w:rPr>
        <w:t>can</w:t>
      </w:r>
      <w:r w:rsidR="00232440" w:rsidRPr="007831B0">
        <w:rPr>
          <w:rFonts w:cstheme="minorHAnsi"/>
          <w:sz w:val="24"/>
          <w:szCs w:val="24"/>
        </w:rPr>
        <w:t xml:space="preserve"> gain </w:t>
      </w:r>
      <w:r w:rsidR="00477F46" w:rsidRPr="007831B0">
        <w:rPr>
          <w:rFonts w:cstheme="minorHAnsi"/>
          <w:sz w:val="24"/>
          <w:szCs w:val="24"/>
        </w:rPr>
        <w:t xml:space="preserve">dominance, and therefore active restoration is required for native communities to recover. </w:t>
      </w:r>
      <w:r w:rsidRPr="007831B0">
        <w:rPr>
          <w:rFonts w:cstheme="minorHAnsi"/>
          <w:sz w:val="24"/>
          <w:szCs w:val="24"/>
        </w:rPr>
        <w:t xml:space="preserve">Because the cumulative impacts of overgrazing and high propagule loads of non-native species may reset the recovery trajectory  with unknown consequences for ecosystem function </w:t>
      </w:r>
      <w:r w:rsidRPr="007831B0">
        <w:rPr>
          <w:rFonts w:cstheme="minorHAnsi"/>
          <w:sz w:val="24"/>
          <w:szCs w:val="24"/>
        </w:rPr>
        <w:fldChar w:fldCharType="begin"/>
      </w:r>
      <w:r w:rsidRPr="007831B0">
        <w:rPr>
          <w:rFonts w:cstheme="minorHAnsi"/>
          <w:sz w:val="24"/>
          <w:szCs w:val="24"/>
        </w:rPr>
        <w:instrText xml:space="preserve"> ADDIN ZOTERO_ITEM CSL_CITATION {"citationID":"firbZtbj","properties":{"formattedCitation":"(Mack et al., 2000)","plainCitation":"(Mack et al., 2000)","noteIndex":0},"citationItems":[{"id":2971,"uris":["http://zotero.org/users/6092945/items/I7S9AEUS"],"itemData":{"id":2971,"type":"article-journal","abstract":"Biotic invaders are species that establish a new range in which they proliferate, spread, and persist to the detriment of the environment. They are the most important ecological outcomes from the unprecedented alterations in the distribution of the earth's biota brought about largely through human transport and commerce. In a world without borders, few if any areas remain sheltered from these immigrations. The fate of immigrants is decidedly mixed. Few survive the hazards of chronic and stochastic forces, and only a small fraction become naturalized. In turn, some naturalized species do become invasive. There are several potential reasons why some immigrant species prosper: some escape from the constraints of their native predators or parasites; others are aided by human-caused disturbance that disrupts native communities. Ironically, many biotic invasions are apparently facilitated by cultivation and husbandry, unintentional actions that foster immigrant populations until they are self-perpetuating and uncontrollable. Whatever the cause, biotic invaders can in many cases inflict enormous environmental damage: (1) Animal invaders can cause extinctions of vulnerable native species through predation, grazing, competition, and habitat alteration. (2) Plant invaders can completely alter the fire regime, nutrient cycling, hydrology, and energy budgets in a native ecosystem and can greatly diminish the abundance or survival of native species. (3) In agriculture, the principal pests of temperate crops are nonindigenous, and the combined expenses of pest control and crop losses constitute an onerous “tax” on food, fiber, and forage production. (4) The global cost of virulent plant and animal diseases caused by parasites transported to new ranges and presented with susceptible new hosts is currently incalculable. Identifying future invaders and taking effective steps to prevent their dispersal and establishment constitutes an enormous challenge to both conservation and international commerce. Detection and management when exclusion fails have proved daunting for varied reasons: (1) Efforts to identify general attributes of future invaders have often been inconclusive. (2) Predicting susceptible locales for future invasions seems even more problematic, given the enormous differences in the rates of arrival among potential invaders. (3) Eradication of an established invader is rare, and control efforts vary enormously in their efficacy. Successful control, however, depends more on commitment and continuing diligence than on the efficacy of specific tools themselves. (4) Control of biotic invasions is most effective when it employs a long-term, ecosystem-wide strategy rather than a tactical approach focused on battling individual invaders. (5) Prevention of invasions is much less costly than post-entry control. Revamping national and international quarantine laws by adopting a “guilty until proven innocent” approach would be a productive first step. Failure to address the issue of biotic invasions could effectively result in severe global consequences, including wholesale loss of agricultural, forestry, and fishery resources in some regions, disruption of the ecological processes that supply natural services on which human enterprise depends, and the creation of homogeneous, impoverished ecosystems composed of cosmopolitan species. Given their current scale, biotic invasions have taken their place alongside human-driven atmospheric and oceanic alterations as major agents of global change. Left unchecked, they will influence these other forces in profound but still unpredictable ways.","container-title":"Ecological Applications","DOI":"10.1890/1051-0761(2000)010[0689:BICEGC]2.0.CO;2","ISSN":"1939-5582","issue":"3","language":"en","note":"_eprint: https://onlinelibrary.wiley.com/doi/pdf/10.1890/1051-0761%282000%29010%5B0689%3ABICEGC%5D2.0.CO%3B2","page":"689-710","source":"Wiley Online Library","title":"Biotic Invasions: Causes, Epidemiology, Global Consequences, and Control","title-short":"Biotic Invasions","volume":"10","author":[{"family":"Mack","given":"Richard N."},{"family":"Simberloff","given":"Daniel"},{"family":"Mark Lonsdale","given":"W."},{"family":"Evans","given":"Harry"},{"family":"Clout","given":"Michael"},{"family":"Bazzaz","given":"Fakhri A."}],"issued":{"date-parts":[["2000"]]}}}],"schema":"https://github.com/citation-style-language/schema/raw/master/csl-citation.json"} </w:instrText>
      </w:r>
      <w:r w:rsidRPr="007831B0">
        <w:rPr>
          <w:rFonts w:cstheme="minorHAnsi"/>
          <w:sz w:val="24"/>
          <w:szCs w:val="24"/>
        </w:rPr>
        <w:fldChar w:fldCharType="separate"/>
      </w:r>
      <w:r w:rsidRPr="007831B0">
        <w:rPr>
          <w:rFonts w:ascii="Calibri" w:hAnsi="Calibri" w:cs="Calibri"/>
          <w:sz w:val="24"/>
        </w:rPr>
        <w:t>(Mack et al., 2000)</w:t>
      </w:r>
      <w:r w:rsidRPr="007831B0">
        <w:rPr>
          <w:rFonts w:cstheme="minorHAnsi"/>
          <w:sz w:val="24"/>
          <w:szCs w:val="24"/>
        </w:rPr>
        <w:fldChar w:fldCharType="end"/>
      </w:r>
      <w:r w:rsidRPr="007831B0">
        <w:rPr>
          <w:rFonts w:cstheme="minorHAnsi"/>
          <w:sz w:val="24"/>
          <w:szCs w:val="24"/>
        </w:rPr>
        <w:t xml:space="preserve">, we recommend actively transplanting a diversity of native species as soon as possible following </w:t>
      </w:r>
      <w:r w:rsidR="00B761D0">
        <w:rPr>
          <w:rFonts w:cstheme="minorHAnsi"/>
          <w:sz w:val="24"/>
          <w:szCs w:val="24"/>
        </w:rPr>
        <w:t xml:space="preserve">removal of </w:t>
      </w:r>
      <w:r w:rsidRPr="007831B0">
        <w:rPr>
          <w:rFonts w:cstheme="minorHAnsi"/>
          <w:sz w:val="24"/>
          <w:szCs w:val="24"/>
        </w:rPr>
        <w:t>grazing disturbance to expedite habitat recovery.</w:t>
      </w:r>
      <w:commentRangeStart w:id="162"/>
      <w:commentRangeEnd w:id="162"/>
      <w:r w:rsidR="00875AD5">
        <w:rPr>
          <w:rStyle w:val="CommentReference"/>
        </w:rPr>
        <w:commentReference w:id="162"/>
      </w:r>
    </w:p>
    <w:p w14:paraId="66E72241" w14:textId="1FFC8660" w:rsidR="00E9349C" w:rsidRPr="007831B0" w:rsidRDefault="00460B4B" w:rsidP="00A71B30">
      <w:pPr>
        <w:ind w:firstLine="720"/>
        <w:rPr>
          <w:rFonts w:cstheme="minorHAnsi"/>
          <w:sz w:val="24"/>
          <w:szCs w:val="24"/>
        </w:rPr>
      </w:pPr>
      <w:r w:rsidRPr="007831B0">
        <w:rPr>
          <w:rFonts w:cstheme="minorHAnsi"/>
          <w:sz w:val="24"/>
          <w:szCs w:val="24"/>
        </w:rPr>
        <w:t>We especially want to emphasize that the</w:t>
      </w:r>
      <w:r w:rsidR="007C21F9">
        <w:rPr>
          <w:rFonts w:cstheme="minorHAnsi"/>
          <w:sz w:val="24"/>
          <w:szCs w:val="24"/>
        </w:rPr>
        <w:t xml:space="preserve"> sites sampled at</w:t>
      </w:r>
      <w:r w:rsidRPr="007831B0">
        <w:rPr>
          <w:rFonts w:cstheme="minorHAnsi"/>
          <w:sz w:val="24"/>
          <w:szCs w:val="24"/>
        </w:rPr>
        <w:t xml:space="preserve"> Little Qualicum River Estuary appears to have </w:t>
      </w:r>
      <w:r w:rsidR="00C27637">
        <w:rPr>
          <w:rFonts w:cstheme="minorHAnsi"/>
          <w:sz w:val="24"/>
          <w:szCs w:val="24"/>
        </w:rPr>
        <w:t>a</w:t>
      </w:r>
      <w:r w:rsidRPr="007831B0">
        <w:rPr>
          <w:rFonts w:cstheme="minorHAnsi"/>
          <w:sz w:val="24"/>
          <w:szCs w:val="24"/>
        </w:rPr>
        <w:t xml:space="preserve"> greater threat of non-native invasive species encroachment</w:t>
      </w:r>
      <w:r w:rsidR="00C27637">
        <w:rPr>
          <w:rFonts w:cstheme="minorHAnsi"/>
          <w:sz w:val="24"/>
          <w:szCs w:val="24"/>
        </w:rPr>
        <w:t xml:space="preserve"> than</w:t>
      </w:r>
      <w:r w:rsidR="007C21F9">
        <w:rPr>
          <w:rFonts w:cstheme="minorHAnsi"/>
          <w:sz w:val="24"/>
          <w:szCs w:val="24"/>
        </w:rPr>
        <w:t xml:space="preserve"> sites sampled at</w:t>
      </w:r>
      <w:r w:rsidR="00C27637">
        <w:rPr>
          <w:rFonts w:cstheme="minorHAnsi"/>
          <w:sz w:val="24"/>
          <w:szCs w:val="24"/>
        </w:rPr>
        <w:t xml:space="preserve"> Nanaimo River Estuary</w:t>
      </w:r>
      <w:r w:rsidR="00C8747F">
        <w:rPr>
          <w:rFonts w:cstheme="minorHAnsi"/>
          <w:sz w:val="24"/>
          <w:szCs w:val="24"/>
        </w:rPr>
        <w:t xml:space="preserve"> (</w:t>
      </w:r>
      <w:r w:rsidR="001E50D1">
        <w:rPr>
          <w:rFonts w:cstheme="minorHAnsi"/>
          <w:sz w:val="24"/>
          <w:szCs w:val="24"/>
        </w:rPr>
        <w:fldChar w:fldCharType="begin"/>
      </w:r>
      <w:r w:rsidR="001E50D1">
        <w:rPr>
          <w:rFonts w:cstheme="minorHAnsi"/>
          <w:sz w:val="24"/>
          <w:szCs w:val="24"/>
        </w:rPr>
        <w:instrText xml:space="preserve"> REF _Ref112945173 \h </w:instrText>
      </w:r>
      <w:r w:rsidR="001E50D1">
        <w:rPr>
          <w:rFonts w:cstheme="minorHAnsi"/>
          <w:sz w:val="24"/>
          <w:szCs w:val="24"/>
        </w:rPr>
      </w:r>
      <w:r w:rsidR="001E50D1">
        <w:rPr>
          <w:rFonts w:cstheme="minorHAnsi"/>
          <w:sz w:val="24"/>
          <w:szCs w:val="24"/>
        </w:rPr>
        <w:fldChar w:fldCharType="separate"/>
      </w:r>
      <w:r w:rsidR="001E50D1" w:rsidRPr="001C0EEC">
        <w:rPr>
          <w:rFonts w:cstheme="minorHAnsi"/>
          <w:sz w:val="24"/>
          <w:szCs w:val="24"/>
        </w:rPr>
        <w:t xml:space="preserve">Figure </w:t>
      </w:r>
      <w:r w:rsidR="001E50D1">
        <w:rPr>
          <w:rFonts w:cstheme="minorHAnsi"/>
          <w:noProof/>
          <w:sz w:val="24"/>
          <w:szCs w:val="24"/>
        </w:rPr>
        <w:t>4</w:t>
      </w:r>
      <w:r w:rsidR="001E50D1">
        <w:rPr>
          <w:rFonts w:cstheme="minorHAnsi"/>
          <w:sz w:val="24"/>
          <w:szCs w:val="24"/>
        </w:rPr>
        <w:fldChar w:fldCharType="end"/>
      </w:r>
      <w:r w:rsidR="00C8747F">
        <w:rPr>
          <w:rFonts w:cstheme="minorHAnsi"/>
          <w:sz w:val="24"/>
          <w:szCs w:val="24"/>
        </w:rPr>
        <w:t>)</w:t>
      </w:r>
      <w:r w:rsidRPr="007831B0">
        <w:rPr>
          <w:rFonts w:cstheme="minorHAnsi"/>
          <w:sz w:val="24"/>
          <w:szCs w:val="24"/>
        </w:rPr>
        <w:t xml:space="preserve">, despite its status as a protected Wildlife Management Area since 1993, and reiterate calls for active management in Pacific Northwest estuaries </w:t>
      </w:r>
      <w:r w:rsidRPr="007831B0">
        <w:rPr>
          <w:rFonts w:cstheme="minorHAnsi"/>
          <w:sz w:val="24"/>
          <w:szCs w:val="24"/>
        </w:rPr>
        <w:fldChar w:fldCharType="begin"/>
      </w:r>
      <w:r w:rsidRPr="007831B0">
        <w:rPr>
          <w:rFonts w:cstheme="minorHAnsi"/>
          <w:sz w:val="24"/>
          <w:szCs w:val="24"/>
        </w:rPr>
        <w:instrText xml:space="preserve"> ADDIN ZOTERO_ITEM CSL_CITATION {"citationID":"3Sz4Lhn7","properties":{"formattedCitation":"(Stewart et al., 2023)","plainCitation":"(Stewart et al., 2023)","dontUpdate":true,"noteIndex":0},"citationItems":[{"id":2924,"uris":["http://zotero.org/users/6092945/items/UHU779KH"],"itemData":{"id":2924,"type":"article-journal","abstract":"The early detection of invasive species is an important predictor of management success. Non-native narrow-leaved cattail (Typha angustifolia) has been detected in the Fraser River Estuary (FRE) in recent decades, but questions around their degree of establishment, and the potential emergence of hybrid cattail (Typha × glauca), remain unanswered. This study models the current and potential future distribution of non-native cattail in the FRE using a combination of spectral imagery analysis and species distribution modeling. Contrary to our expectation, we find that non-native cattails are widespread, currently occupying approximately 4 or 50 ha of FRE tidal marshes. Though never formally recorded in the estuary previously, T. × glauca appears to be the more abundant taxon, suggesting heterosis may be facilitating this invasion. We describe these taxa as cryptic invasive species, as their resemblance to native cattail (Typha latifolia) likely inhibited their detection. In our species distribution model, we distinguish between site suitability (ability to establish and persist) and susceptibility (risk of colonization when suitable). Our model predicts the scale of this invasion may increase over time, as 29% and 20% of the estuary has moderate or high suitability and susceptibility probabilities, respectively, while 16% and 24% of these habitats are currently occupied. Estuary-wide containment and eradication are unlikely given the extent of this invasion. Consequently, we recommend management prioritize monitoring and early eradication in areas of high conservation and cultural value. This study highlights the vulnerability of estuaries to cryptic invasions and the invasibility of Pacific Northwest estuaries by non-native cattail.","container-title":"Estuaries and Coasts","DOI":"10.1007/s12237-023-01171-4","ISSN":"1559-2731","journalAbbreviation":"Estuaries and Coasts","language":"en","source":"Springer Link","title":"Undetected but Widespread: the Cryptic Invasion of Non-Native Cattail (Typha) in a Pacific Northwest Estuary","title-short":"Undetected but Widespread","URL":"https://doi.org/10.1007/s12237-023-01171-4","author":[{"family":"Stewart","given":"Daniel"},{"family":"Hood","given":"W. Gregory"},{"family":"Martin","given":"Tara G."}],"accessed":{"date-parts":[["2023",2,6]]},"issued":{"date-parts":[["2023",1,27]]}}}],"schema":"https://github.com/citation-style-language/schema/raw/master/csl-citation.json"} </w:instrText>
      </w:r>
      <w:r w:rsidRPr="007831B0">
        <w:rPr>
          <w:rFonts w:cstheme="minorHAnsi"/>
          <w:sz w:val="24"/>
          <w:szCs w:val="24"/>
        </w:rPr>
        <w:fldChar w:fldCharType="separate"/>
      </w:r>
      <w:r w:rsidRPr="007831B0">
        <w:rPr>
          <w:rFonts w:cstheme="minorHAnsi"/>
          <w:sz w:val="24"/>
          <w:szCs w:val="24"/>
        </w:rPr>
        <w:t>(see also Stewart et al., 2023, Lane et al., in review)</w:t>
      </w:r>
      <w:r w:rsidRPr="007831B0">
        <w:rPr>
          <w:rFonts w:cstheme="minorHAnsi"/>
          <w:sz w:val="24"/>
          <w:szCs w:val="24"/>
        </w:rPr>
        <w:fldChar w:fldCharType="end"/>
      </w:r>
      <w:r w:rsidRPr="007831B0">
        <w:rPr>
          <w:rFonts w:cstheme="minorHAnsi"/>
          <w:sz w:val="24"/>
          <w:szCs w:val="24"/>
        </w:rPr>
        <w:t xml:space="preserve">. </w:t>
      </w:r>
      <w:r w:rsidR="00DA5DB1" w:rsidRPr="007831B0">
        <w:rPr>
          <w:rFonts w:cstheme="minorHAnsi"/>
          <w:sz w:val="24"/>
          <w:szCs w:val="24"/>
        </w:rPr>
        <w:t>We propose that these management urgencies are timely in the conversation around ecological stewardship and reconciliation with First Nations</w:t>
      </w:r>
      <w:r w:rsidR="000768F3" w:rsidRPr="007831B0">
        <w:rPr>
          <w:rFonts w:cstheme="minorHAnsi"/>
          <w:sz w:val="24"/>
          <w:szCs w:val="24"/>
        </w:rPr>
        <w:t xml:space="preserve">, as grazing disturbance presents a “blank slate” for restoration of historic and culturally appropriate </w:t>
      </w:r>
      <w:r w:rsidR="00D253B6">
        <w:rPr>
          <w:rFonts w:cstheme="minorHAnsi"/>
          <w:sz w:val="24"/>
          <w:szCs w:val="24"/>
        </w:rPr>
        <w:t xml:space="preserve">native </w:t>
      </w:r>
      <w:r w:rsidR="000768F3" w:rsidRPr="007831B0">
        <w:rPr>
          <w:rFonts w:cstheme="minorHAnsi"/>
          <w:sz w:val="24"/>
          <w:szCs w:val="24"/>
        </w:rPr>
        <w:t xml:space="preserve">species. </w:t>
      </w:r>
      <w:r w:rsidR="00272999" w:rsidRPr="007831B0">
        <w:rPr>
          <w:rFonts w:cstheme="minorHAnsi"/>
          <w:sz w:val="24"/>
          <w:szCs w:val="24"/>
        </w:rPr>
        <w:t xml:space="preserve">This offers a chance to enact reconciliation </w:t>
      </w:r>
      <w:r w:rsidR="00272999" w:rsidRPr="007831B0">
        <w:rPr>
          <w:rFonts w:cstheme="minorHAnsi"/>
          <w:sz w:val="24"/>
          <w:szCs w:val="24"/>
        </w:rPr>
        <w:lastRenderedPageBreak/>
        <w:t xml:space="preserve">partnerships with local First Nations to use culturally important species, and potentially restore traditional land management practices such as estuary root gardens (e.g., Turner, 2014). </w:t>
      </w:r>
      <w:r w:rsidR="00996888" w:rsidRPr="007831B0">
        <w:rPr>
          <w:rFonts w:cstheme="minorHAnsi"/>
          <w:sz w:val="24"/>
          <w:szCs w:val="24"/>
        </w:rPr>
        <w:t>However, we caution that restoration of cultural practices must necessarily be led and managed by each Nation</w:t>
      </w:r>
      <w:r w:rsidR="00E34245" w:rsidRPr="007831B0">
        <w:rPr>
          <w:rFonts w:cstheme="minorHAnsi"/>
          <w:sz w:val="24"/>
          <w:szCs w:val="24"/>
        </w:rPr>
        <w:t xml:space="preserve"> (</w:t>
      </w:r>
      <w:r w:rsidR="00E34245" w:rsidRPr="00AA19B8">
        <w:rPr>
          <w:rFonts w:cstheme="minorHAnsi"/>
          <w:sz w:val="24"/>
          <w:szCs w:val="24"/>
          <w:highlight w:val="lightGray"/>
        </w:rPr>
        <w:t>CITE</w:t>
      </w:r>
      <w:r w:rsidR="00E34245" w:rsidRPr="007831B0">
        <w:rPr>
          <w:rFonts w:cstheme="minorHAnsi"/>
          <w:sz w:val="24"/>
          <w:szCs w:val="24"/>
        </w:rPr>
        <w:t>), and that if time and resources cannot guarantee autonomous leadership</w:t>
      </w:r>
      <w:r w:rsidR="006F095B">
        <w:rPr>
          <w:rFonts w:cstheme="minorHAnsi"/>
          <w:sz w:val="24"/>
          <w:szCs w:val="24"/>
        </w:rPr>
        <w:t xml:space="preserve"> to restore</w:t>
      </w:r>
      <w:r w:rsidR="0006616C" w:rsidRPr="007831B0">
        <w:rPr>
          <w:rFonts w:cstheme="minorHAnsi"/>
          <w:sz w:val="24"/>
          <w:szCs w:val="24"/>
        </w:rPr>
        <w:t xml:space="preserve"> cultural practice</w:t>
      </w:r>
      <w:r w:rsidR="006F095B">
        <w:rPr>
          <w:rFonts w:cstheme="minorHAnsi"/>
          <w:sz w:val="24"/>
          <w:szCs w:val="24"/>
        </w:rPr>
        <w:t>s</w:t>
      </w:r>
      <w:r w:rsidR="0006616C" w:rsidRPr="007831B0">
        <w:rPr>
          <w:rFonts w:cstheme="minorHAnsi"/>
          <w:sz w:val="24"/>
          <w:szCs w:val="24"/>
        </w:rPr>
        <w:t xml:space="preserve"> </w:t>
      </w:r>
      <w:r w:rsidR="00E34245" w:rsidRPr="007831B0">
        <w:rPr>
          <w:rFonts w:cstheme="minorHAnsi"/>
          <w:sz w:val="24"/>
          <w:szCs w:val="24"/>
        </w:rPr>
        <w:t xml:space="preserve">by </w:t>
      </w:r>
      <w:r w:rsidR="0006616C" w:rsidRPr="007831B0">
        <w:rPr>
          <w:rFonts w:cstheme="minorHAnsi"/>
          <w:sz w:val="24"/>
          <w:szCs w:val="24"/>
        </w:rPr>
        <w:t>Indigenous members, we</w:t>
      </w:r>
      <w:r w:rsidR="000768F3" w:rsidRPr="007831B0">
        <w:rPr>
          <w:rFonts w:cstheme="minorHAnsi"/>
          <w:sz w:val="24"/>
          <w:szCs w:val="24"/>
        </w:rPr>
        <w:t xml:space="preserve"> suggest</w:t>
      </w:r>
      <w:r w:rsidR="004F52F4">
        <w:rPr>
          <w:rFonts w:cstheme="minorHAnsi"/>
          <w:sz w:val="24"/>
          <w:szCs w:val="24"/>
        </w:rPr>
        <w:t xml:space="preserve"> restoration protocols </w:t>
      </w:r>
      <w:r w:rsidR="006F095B">
        <w:rPr>
          <w:rFonts w:cstheme="minorHAnsi"/>
          <w:sz w:val="24"/>
          <w:szCs w:val="24"/>
        </w:rPr>
        <w:t>should</w:t>
      </w:r>
      <w:r w:rsidR="004F52F4">
        <w:rPr>
          <w:rFonts w:cstheme="minorHAnsi"/>
          <w:sz w:val="24"/>
          <w:szCs w:val="24"/>
        </w:rPr>
        <w:t xml:space="preserve"> prioritize</w:t>
      </w:r>
      <w:r w:rsidR="000768F3" w:rsidRPr="007831B0">
        <w:rPr>
          <w:rFonts w:cstheme="minorHAnsi"/>
          <w:sz w:val="24"/>
          <w:szCs w:val="24"/>
        </w:rPr>
        <w:t xml:space="preserve"> </w:t>
      </w:r>
      <w:r w:rsidR="009E5596" w:rsidRPr="007831B0">
        <w:rPr>
          <w:rFonts w:cstheme="minorHAnsi"/>
          <w:sz w:val="24"/>
          <w:szCs w:val="24"/>
        </w:rPr>
        <w:t xml:space="preserve">selection </w:t>
      </w:r>
      <w:commentRangeStart w:id="163"/>
      <w:r w:rsidR="009E5596" w:rsidRPr="007831B0">
        <w:rPr>
          <w:rFonts w:cstheme="minorHAnsi"/>
          <w:sz w:val="24"/>
          <w:szCs w:val="24"/>
        </w:rPr>
        <w:t xml:space="preserve">of culturally important species </w:t>
      </w:r>
      <w:commentRangeEnd w:id="163"/>
      <w:r w:rsidR="00875AD5">
        <w:rPr>
          <w:rStyle w:val="CommentReference"/>
        </w:rPr>
        <w:commentReference w:id="163"/>
      </w:r>
      <w:r w:rsidR="006F095B">
        <w:rPr>
          <w:rFonts w:cstheme="minorHAnsi"/>
          <w:sz w:val="24"/>
          <w:szCs w:val="24"/>
        </w:rPr>
        <w:t>to</w:t>
      </w:r>
      <w:r w:rsidR="009E5596" w:rsidRPr="007831B0">
        <w:rPr>
          <w:rFonts w:cstheme="minorHAnsi"/>
          <w:sz w:val="24"/>
          <w:szCs w:val="24"/>
        </w:rPr>
        <w:t xml:space="preserve"> </w:t>
      </w:r>
      <w:r w:rsidR="004F52F4">
        <w:rPr>
          <w:rFonts w:cstheme="minorHAnsi"/>
          <w:sz w:val="24"/>
          <w:szCs w:val="24"/>
        </w:rPr>
        <w:t xml:space="preserve">achieve the ecological goal of restoring </w:t>
      </w:r>
      <w:r w:rsidR="009E5596" w:rsidRPr="007831B0">
        <w:rPr>
          <w:rFonts w:cstheme="minorHAnsi"/>
          <w:sz w:val="24"/>
          <w:szCs w:val="24"/>
        </w:rPr>
        <w:t xml:space="preserve">propagule </w:t>
      </w:r>
      <w:r w:rsidR="00493A58">
        <w:rPr>
          <w:rFonts w:cstheme="minorHAnsi"/>
          <w:sz w:val="24"/>
          <w:szCs w:val="24"/>
        </w:rPr>
        <w:t>loads</w:t>
      </w:r>
      <w:r w:rsidR="00493A58" w:rsidRPr="007831B0">
        <w:rPr>
          <w:rFonts w:cstheme="minorHAnsi"/>
          <w:sz w:val="24"/>
          <w:szCs w:val="24"/>
        </w:rPr>
        <w:t xml:space="preserve"> </w:t>
      </w:r>
      <w:r w:rsidR="00753783">
        <w:rPr>
          <w:rFonts w:cstheme="minorHAnsi"/>
          <w:sz w:val="24"/>
          <w:szCs w:val="24"/>
        </w:rPr>
        <w:t xml:space="preserve">while minimizing invasive species dominance </w:t>
      </w:r>
      <w:r w:rsidR="009E5596" w:rsidRPr="007831B0">
        <w:rPr>
          <w:rFonts w:cstheme="minorHAnsi"/>
          <w:sz w:val="24"/>
          <w:szCs w:val="24"/>
        </w:rPr>
        <w:t>within the estuary habitat</w:t>
      </w:r>
      <w:r w:rsidR="00272999" w:rsidRPr="007831B0">
        <w:rPr>
          <w:rFonts w:cstheme="minorHAnsi"/>
          <w:sz w:val="24"/>
          <w:szCs w:val="24"/>
        </w:rPr>
        <w:t xml:space="preserve">. </w:t>
      </w:r>
      <w:r w:rsidR="009E5596" w:rsidRPr="007831B0">
        <w:rPr>
          <w:rFonts w:cstheme="minorHAnsi"/>
          <w:sz w:val="24"/>
          <w:szCs w:val="24"/>
        </w:rPr>
        <w:t xml:space="preserve"> </w:t>
      </w:r>
    </w:p>
    <w:p w14:paraId="0B55686E" w14:textId="77777777" w:rsidR="001C36C1" w:rsidRPr="001C0EEC" w:rsidRDefault="001C36C1" w:rsidP="001C0EEC">
      <w:pPr>
        <w:rPr>
          <w:rFonts w:cstheme="minorHAnsi"/>
          <w:sz w:val="24"/>
          <w:szCs w:val="24"/>
        </w:rPr>
      </w:pPr>
    </w:p>
    <w:p w14:paraId="78D1C569" w14:textId="7E79A265" w:rsidR="00B16767" w:rsidRDefault="00B16767">
      <w:pPr>
        <w:rPr>
          <w:rFonts w:cstheme="minorHAnsi"/>
          <w:sz w:val="24"/>
          <w:szCs w:val="24"/>
        </w:rPr>
      </w:pPr>
    </w:p>
    <w:p w14:paraId="5C77670A" w14:textId="70688363" w:rsidR="0006616C" w:rsidRDefault="0006616C">
      <w:pPr>
        <w:rPr>
          <w:rFonts w:cstheme="minorHAnsi"/>
          <w:sz w:val="24"/>
          <w:szCs w:val="24"/>
        </w:rPr>
      </w:pPr>
    </w:p>
    <w:p w14:paraId="7485691E" w14:textId="3CCAF4B9" w:rsidR="0006616C" w:rsidRDefault="0006616C">
      <w:pPr>
        <w:rPr>
          <w:rFonts w:cstheme="minorHAnsi"/>
          <w:sz w:val="24"/>
          <w:szCs w:val="24"/>
        </w:rPr>
      </w:pPr>
    </w:p>
    <w:p w14:paraId="511B352C" w14:textId="1A12B59A" w:rsidR="0006616C" w:rsidRDefault="0006616C">
      <w:pPr>
        <w:rPr>
          <w:rFonts w:cstheme="minorHAnsi"/>
          <w:sz w:val="24"/>
          <w:szCs w:val="24"/>
        </w:rPr>
      </w:pPr>
    </w:p>
    <w:p w14:paraId="402BC23D" w14:textId="35643058" w:rsidR="0006616C" w:rsidRDefault="0006616C" w:rsidP="0006616C">
      <w:pPr>
        <w:pStyle w:val="Heading1"/>
      </w:pPr>
      <w:r>
        <w:t>Literature Cited</w:t>
      </w:r>
    </w:p>
    <w:p w14:paraId="750CE5BA" w14:textId="77777777" w:rsidR="00CB7C3C" w:rsidRPr="00CB7C3C" w:rsidRDefault="00B11042" w:rsidP="00CB7C3C">
      <w:pPr>
        <w:pStyle w:val="Bibliography"/>
        <w:rPr>
          <w:rFonts w:ascii="Calibri" w:hAnsi="Calibri" w:cs="Calibri"/>
        </w:rPr>
      </w:pPr>
      <w:r>
        <w:fldChar w:fldCharType="begin"/>
      </w:r>
      <w:r>
        <w:instrText xml:space="preserve"> ADDIN ZOTERO_BIBL {"uncited":[],"omitted":[],"custom":[]} CSL_BIBLIOGRAPHY </w:instrText>
      </w:r>
      <w:r>
        <w:fldChar w:fldCharType="separate"/>
      </w:r>
      <w:r w:rsidR="00CB7C3C" w:rsidRPr="00CB7C3C">
        <w:rPr>
          <w:rFonts w:ascii="Calibri" w:hAnsi="Calibri" w:cs="Calibri"/>
        </w:rPr>
        <w:t xml:space="preserve">Abernethy, V. J., &amp; Willby, N. J. (1999). Changes along a disturbance gradient in the density and composition of propagule banks in floodplain aquatic habitats. </w:t>
      </w:r>
      <w:r w:rsidR="00CB7C3C" w:rsidRPr="00CB7C3C">
        <w:rPr>
          <w:rFonts w:ascii="Calibri" w:hAnsi="Calibri" w:cs="Calibri"/>
          <w:i/>
          <w:iCs/>
        </w:rPr>
        <w:t>Plant Ecology</w:t>
      </w:r>
      <w:r w:rsidR="00CB7C3C" w:rsidRPr="00CB7C3C">
        <w:rPr>
          <w:rFonts w:ascii="Calibri" w:hAnsi="Calibri" w:cs="Calibri"/>
        </w:rPr>
        <w:t xml:space="preserve">, </w:t>
      </w:r>
      <w:r w:rsidR="00CB7C3C" w:rsidRPr="00CB7C3C">
        <w:rPr>
          <w:rFonts w:ascii="Calibri" w:hAnsi="Calibri" w:cs="Calibri"/>
          <w:i/>
          <w:iCs/>
        </w:rPr>
        <w:t>140</w:t>
      </w:r>
      <w:r w:rsidR="00CB7C3C" w:rsidRPr="00CB7C3C">
        <w:rPr>
          <w:rFonts w:ascii="Calibri" w:hAnsi="Calibri" w:cs="Calibri"/>
        </w:rPr>
        <w:t>(2), 177–190. https://doi.org/10.1023/A:1009779411686</w:t>
      </w:r>
    </w:p>
    <w:p w14:paraId="0AD5F8A6" w14:textId="77777777" w:rsidR="00CB7C3C" w:rsidRPr="00CB7C3C" w:rsidRDefault="00CB7C3C" w:rsidP="00CB7C3C">
      <w:pPr>
        <w:pStyle w:val="Bibliography"/>
        <w:rPr>
          <w:rFonts w:ascii="Calibri" w:hAnsi="Calibri" w:cs="Calibri"/>
        </w:rPr>
      </w:pPr>
      <w:r w:rsidRPr="00CB7C3C">
        <w:rPr>
          <w:rFonts w:ascii="Calibri" w:hAnsi="Calibri" w:cs="Calibri"/>
        </w:rPr>
        <w:t xml:space="preserve">Aicher, R. J., Larios, L., &amp; Suding, K. N. (2011). Seed Supply, Recruitment, and Assembly: Quantifying Relative Seed and Establishment Limitation in a Plant Community Context. </w:t>
      </w:r>
      <w:r w:rsidRPr="00CB7C3C">
        <w:rPr>
          <w:rFonts w:ascii="Calibri" w:hAnsi="Calibri" w:cs="Calibri"/>
          <w:i/>
          <w:iCs/>
        </w:rPr>
        <w:t>The American Naturalist</w:t>
      </w:r>
      <w:r w:rsidRPr="00CB7C3C">
        <w:rPr>
          <w:rFonts w:ascii="Calibri" w:hAnsi="Calibri" w:cs="Calibri"/>
        </w:rPr>
        <w:t xml:space="preserve">, </w:t>
      </w:r>
      <w:r w:rsidRPr="00CB7C3C">
        <w:rPr>
          <w:rFonts w:ascii="Calibri" w:hAnsi="Calibri" w:cs="Calibri"/>
          <w:i/>
          <w:iCs/>
        </w:rPr>
        <w:t>178</w:t>
      </w:r>
      <w:r w:rsidRPr="00CB7C3C">
        <w:rPr>
          <w:rFonts w:ascii="Calibri" w:hAnsi="Calibri" w:cs="Calibri"/>
        </w:rPr>
        <w:t>(4), 464–477. https://doi.org/10.1086/661900</w:t>
      </w:r>
    </w:p>
    <w:p w14:paraId="4DB0B752" w14:textId="77777777" w:rsidR="00CB7C3C" w:rsidRPr="00CB7C3C" w:rsidRDefault="00CB7C3C" w:rsidP="00CB7C3C">
      <w:pPr>
        <w:pStyle w:val="Bibliography"/>
        <w:rPr>
          <w:rFonts w:ascii="Calibri" w:hAnsi="Calibri" w:cs="Calibri"/>
        </w:rPr>
      </w:pPr>
      <w:r w:rsidRPr="00CB7C3C">
        <w:rPr>
          <w:rFonts w:ascii="Calibri" w:hAnsi="Calibri" w:cs="Calibri"/>
        </w:rPr>
        <w:t xml:space="preserve">Balke, T., Herman, P. M. J., &amp; Bouma, T. J. (2014). Critical transitions in disturbance-driven ecosystems: Identifying Windows of Opportunity for recovery. </w:t>
      </w:r>
      <w:r w:rsidRPr="00CB7C3C">
        <w:rPr>
          <w:rFonts w:ascii="Calibri" w:hAnsi="Calibri" w:cs="Calibri"/>
          <w:i/>
          <w:iCs/>
        </w:rPr>
        <w:t>Journal of Ecology</w:t>
      </w:r>
      <w:r w:rsidRPr="00CB7C3C">
        <w:rPr>
          <w:rFonts w:ascii="Calibri" w:hAnsi="Calibri" w:cs="Calibri"/>
        </w:rPr>
        <w:t xml:space="preserve">, </w:t>
      </w:r>
      <w:r w:rsidRPr="00CB7C3C">
        <w:rPr>
          <w:rFonts w:ascii="Calibri" w:hAnsi="Calibri" w:cs="Calibri"/>
          <w:i/>
          <w:iCs/>
        </w:rPr>
        <w:t>102</w:t>
      </w:r>
      <w:r w:rsidRPr="00CB7C3C">
        <w:rPr>
          <w:rFonts w:ascii="Calibri" w:hAnsi="Calibri" w:cs="Calibri"/>
        </w:rPr>
        <w:t>(3), 700–708. https://doi.org/10.1111/1365-2745.12241</w:t>
      </w:r>
    </w:p>
    <w:p w14:paraId="0F75956A" w14:textId="77777777" w:rsidR="00CB7C3C" w:rsidRPr="00CB7C3C" w:rsidRDefault="00CB7C3C" w:rsidP="00CB7C3C">
      <w:pPr>
        <w:pStyle w:val="Bibliography"/>
        <w:rPr>
          <w:rFonts w:ascii="Calibri" w:hAnsi="Calibri" w:cs="Calibri"/>
        </w:rPr>
      </w:pPr>
      <w:r w:rsidRPr="00CB7C3C">
        <w:rPr>
          <w:rFonts w:ascii="Calibri" w:hAnsi="Calibri" w:cs="Calibri"/>
        </w:rPr>
        <w:t xml:space="preserve">Bertness, M. D. (1991). Interspecific Interactions among High Marsh Perennials in a New England Salt Marsh. </w:t>
      </w:r>
      <w:r w:rsidRPr="00CB7C3C">
        <w:rPr>
          <w:rFonts w:ascii="Calibri" w:hAnsi="Calibri" w:cs="Calibri"/>
          <w:i/>
          <w:iCs/>
        </w:rPr>
        <w:t>Ecology</w:t>
      </w:r>
      <w:r w:rsidRPr="00CB7C3C">
        <w:rPr>
          <w:rFonts w:ascii="Calibri" w:hAnsi="Calibri" w:cs="Calibri"/>
        </w:rPr>
        <w:t xml:space="preserve">, </w:t>
      </w:r>
      <w:r w:rsidRPr="00CB7C3C">
        <w:rPr>
          <w:rFonts w:ascii="Calibri" w:hAnsi="Calibri" w:cs="Calibri"/>
          <w:i/>
          <w:iCs/>
        </w:rPr>
        <w:t>72</w:t>
      </w:r>
      <w:r w:rsidRPr="00CB7C3C">
        <w:rPr>
          <w:rFonts w:ascii="Calibri" w:hAnsi="Calibri" w:cs="Calibri"/>
        </w:rPr>
        <w:t>(1), 125–137. JSTOR. https://doi.org/10.2307/1938908</w:t>
      </w:r>
    </w:p>
    <w:p w14:paraId="2CF1C812" w14:textId="77777777" w:rsidR="00CB7C3C" w:rsidRPr="00CB7C3C" w:rsidRDefault="00CB7C3C" w:rsidP="00CB7C3C">
      <w:pPr>
        <w:pStyle w:val="Bibliography"/>
        <w:rPr>
          <w:rFonts w:ascii="Calibri" w:hAnsi="Calibri" w:cs="Calibri"/>
        </w:rPr>
      </w:pPr>
      <w:r w:rsidRPr="00CB7C3C">
        <w:rPr>
          <w:rFonts w:ascii="Calibri" w:hAnsi="Calibri" w:cs="Calibri"/>
        </w:rPr>
        <w:t xml:space="preserve">Borde, A. B., Diefenderfer, H. L., Cullinan, V. I., Zimmerman, S. A., &amp; Thom, R. M. (2020). Ecohydrology of wetland plant communities along an estuarine to tidal river gradient. </w:t>
      </w:r>
      <w:r w:rsidRPr="00CB7C3C">
        <w:rPr>
          <w:rFonts w:ascii="Calibri" w:hAnsi="Calibri" w:cs="Calibri"/>
          <w:i/>
          <w:iCs/>
        </w:rPr>
        <w:t>Ecosphere</w:t>
      </w:r>
      <w:r w:rsidRPr="00CB7C3C">
        <w:rPr>
          <w:rFonts w:ascii="Calibri" w:hAnsi="Calibri" w:cs="Calibri"/>
        </w:rPr>
        <w:t xml:space="preserve">, </w:t>
      </w:r>
      <w:r w:rsidRPr="00CB7C3C">
        <w:rPr>
          <w:rFonts w:ascii="Calibri" w:hAnsi="Calibri" w:cs="Calibri"/>
          <w:i/>
          <w:iCs/>
        </w:rPr>
        <w:t>11</w:t>
      </w:r>
      <w:r w:rsidRPr="00CB7C3C">
        <w:rPr>
          <w:rFonts w:ascii="Calibri" w:hAnsi="Calibri" w:cs="Calibri"/>
        </w:rPr>
        <w:t>(9), e03185. https://doi.org/10.1002/ecs2.3185</w:t>
      </w:r>
    </w:p>
    <w:p w14:paraId="529515BB" w14:textId="77777777" w:rsidR="00CB7C3C" w:rsidRPr="00CB7C3C" w:rsidRDefault="00CB7C3C" w:rsidP="00CB7C3C">
      <w:pPr>
        <w:pStyle w:val="Bibliography"/>
        <w:rPr>
          <w:rFonts w:ascii="Calibri" w:hAnsi="Calibri" w:cs="Calibri"/>
        </w:rPr>
      </w:pPr>
      <w:r w:rsidRPr="00CB7C3C">
        <w:rPr>
          <w:rFonts w:ascii="Calibri" w:hAnsi="Calibri" w:cs="Calibri"/>
        </w:rPr>
        <w:lastRenderedPageBreak/>
        <w:t xml:space="preserve">Bruno, J. F. (2000). Facilitation of Cobble Beach Plant Communities Through Habitat Modification by Spartina Alterniflora. </w:t>
      </w:r>
      <w:r w:rsidRPr="00CB7C3C">
        <w:rPr>
          <w:rFonts w:ascii="Calibri" w:hAnsi="Calibri" w:cs="Calibri"/>
          <w:i/>
          <w:iCs/>
        </w:rPr>
        <w:t>Ecology</w:t>
      </w:r>
      <w:r w:rsidRPr="00CB7C3C">
        <w:rPr>
          <w:rFonts w:ascii="Calibri" w:hAnsi="Calibri" w:cs="Calibri"/>
        </w:rPr>
        <w:t xml:space="preserve">, </w:t>
      </w:r>
      <w:r w:rsidRPr="00CB7C3C">
        <w:rPr>
          <w:rFonts w:ascii="Calibri" w:hAnsi="Calibri" w:cs="Calibri"/>
          <w:i/>
          <w:iCs/>
        </w:rPr>
        <w:t>81</w:t>
      </w:r>
      <w:r w:rsidRPr="00CB7C3C">
        <w:rPr>
          <w:rFonts w:ascii="Calibri" w:hAnsi="Calibri" w:cs="Calibri"/>
        </w:rPr>
        <w:t>(5), 1179–1192. https://doi.org/10.1890/0012-9658(2000)081[1179:FOCBPC]2.0.CO;2</w:t>
      </w:r>
    </w:p>
    <w:p w14:paraId="3C6F93CE" w14:textId="77777777" w:rsidR="00CB7C3C" w:rsidRPr="00CB7C3C" w:rsidRDefault="00CB7C3C" w:rsidP="00CB7C3C">
      <w:pPr>
        <w:pStyle w:val="Bibliography"/>
        <w:rPr>
          <w:rFonts w:ascii="Calibri" w:hAnsi="Calibri" w:cs="Calibri"/>
        </w:rPr>
      </w:pPr>
      <w:r w:rsidRPr="00CB7C3C">
        <w:rPr>
          <w:rFonts w:ascii="Calibri" w:hAnsi="Calibri" w:cs="Calibri"/>
        </w:rPr>
        <w:t xml:space="preserve">Clermont, H. (2010). </w:t>
      </w:r>
      <w:r w:rsidRPr="00CB7C3C">
        <w:rPr>
          <w:rFonts w:ascii="Calibri" w:hAnsi="Calibri" w:cs="Calibri"/>
          <w:i/>
          <w:iCs/>
        </w:rPr>
        <w:t>Little Qualicum River Estuary Regional Conservation Area Guardian of the Estuary 2010-2019 Management Plan</w:t>
      </w:r>
      <w:r w:rsidRPr="00CB7C3C">
        <w:rPr>
          <w:rFonts w:ascii="Calibri" w:hAnsi="Calibri" w:cs="Calibri"/>
        </w:rPr>
        <w:t>. Regional District of Nanaimo. https://www.rdn.bc.ca/cms/wpattachments/wpID2040atID3337.pdf</w:t>
      </w:r>
    </w:p>
    <w:p w14:paraId="1F861CC1" w14:textId="77777777" w:rsidR="00CB7C3C" w:rsidRPr="00CB7C3C" w:rsidRDefault="00CB7C3C" w:rsidP="00CB7C3C">
      <w:pPr>
        <w:pStyle w:val="Bibliography"/>
        <w:rPr>
          <w:rFonts w:ascii="Calibri" w:hAnsi="Calibri" w:cs="Calibri"/>
        </w:rPr>
      </w:pPr>
      <w:r w:rsidRPr="00CB7C3C">
        <w:rPr>
          <w:rFonts w:ascii="Calibri" w:hAnsi="Calibri" w:cs="Calibri"/>
        </w:rPr>
        <w:t xml:space="preserve">Dawe, N., Boyd, S., Buechert, R., &amp; Stewart, A. (2011). Recent, significant changes to the native marsh vegetation of the Little Qualicum River estuary, British Columbia; a case of too many Canada Geese (Branta canadensis)? </w:t>
      </w:r>
      <w:r w:rsidRPr="00CB7C3C">
        <w:rPr>
          <w:rFonts w:ascii="Calibri" w:hAnsi="Calibri" w:cs="Calibri"/>
          <w:i/>
          <w:iCs/>
        </w:rPr>
        <w:t>Journal of the British Columbia Field Ornithologists</w:t>
      </w:r>
      <w:r w:rsidRPr="00CB7C3C">
        <w:rPr>
          <w:rFonts w:ascii="Calibri" w:hAnsi="Calibri" w:cs="Calibri"/>
        </w:rPr>
        <w:t xml:space="preserve">, </w:t>
      </w:r>
      <w:r w:rsidRPr="00CB7C3C">
        <w:rPr>
          <w:rFonts w:ascii="Calibri" w:hAnsi="Calibri" w:cs="Calibri"/>
          <w:i/>
          <w:iCs/>
        </w:rPr>
        <w:t>21</w:t>
      </w:r>
      <w:r w:rsidRPr="00CB7C3C">
        <w:rPr>
          <w:rFonts w:ascii="Calibri" w:hAnsi="Calibri" w:cs="Calibri"/>
        </w:rPr>
        <w:t>, 11–31.</w:t>
      </w:r>
    </w:p>
    <w:p w14:paraId="7709E68F" w14:textId="77777777" w:rsidR="00CB7C3C" w:rsidRPr="00CB7C3C" w:rsidRDefault="00CB7C3C" w:rsidP="00CB7C3C">
      <w:pPr>
        <w:pStyle w:val="Bibliography"/>
        <w:rPr>
          <w:rFonts w:ascii="Calibri" w:hAnsi="Calibri" w:cs="Calibri"/>
        </w:rPr>
      </w:pPr>
      <w:r w:rsidRPr="00CB7C3C">
        <w:rPr>
          <w:rFonts w:ascii="Calibri" w:hAnsi="Calibri" w:cs="Calibri"/>
        </w:rPr>
        <w:t xml:space="preserve">Dawe, N. K., &amp; Stewart, A. C. (2010). The Canada Goose (Branta canadensis) on Vancouver Island, British Columbia. </w:t>
      </w:r>
      <w:r w:rsidRPr="00CB7C3C">
        <w:rPr>
          <w:rFonts w:ascii="Calibri" w:hAnsi="Calibri" w:cs="Calibri"/>
          <w:i/>
          <w:iCs/>
        </w:rPr>
        <w:t>British Columbia Birds</w:t>
      </w:r>
      <w:r w:rsidRPr="00CB7C3C">
        <w:rPr>
          <w:rFonts w:ascii="Calibri" w:hAnsi="Calibri" w:cs="Calibri"/>
        </w:rPr>
        <w:t xml:space="preserve">, </w:t>
      </w:r>
      <w:r w:rsidRPr="00CB7C3C">
        <w:rPr>
          <w:rFonts w:ascii="Calibri" w:hAnsi="Calibri" w:cs="Calibri"/>
          <w:i/>
          <w:iCs/>
        </w:rPr>
        <w:t>20</w:t>
      </w:r>
      <w:r w:rsidRPr="00CB7C3C">
        <w:rPr>
          <w:rFonts w:ascii="Calibri" w:hAnsi="Calibri" w:cs="Calibri"/>
        </w:rPr>
        <w:t>, 18.</w:t>
      </w:r>
    </w:p>
    <w:p w14:paraId="51DF02F8" w14:textId="77777777" w:rsidR="00CB7C3C" w:rsidRPr="00CB7C3C" w:rsidRDefault="00CB7C3C" w:rsidP="00CB7C3C">
      <w:pPr>
        <w:pStyle w:val="Bibliography"/>
        <w:rPr>
          <w:rFonts w:ascii="Calibri" w:hAnsi="Calibri" w:cs="Calibri"/>
        </w:rPr>
      </w:pPr>
      <w:r w:rsidRPr="00CB7C3C">
        <w:rPr>
          <w:rFonts w:ascii="Calibri" w:hAnsi="Calibri" w:cs="Calibri"/>
        </w:rPr>
        <w:t xml:space="preserve">Diefenderfer, H. L., Steyer, G. D., Harwell, M. C., LoSchiavo, A. J., Neckles, H. A., Burdick, D. M., Johnson, G. E., Buenau, K. E., Trujillo, E., Callaway, J. C., Thom, R. M., Ganju, N. K., &amp; Twilley, R. R. (2021). Applying cumulative effects to strategically advance large-scale ecosystem restoration. </w:t>
      </w:r>
      <w:r w:rsidRPr="00CB7C3C">
        <w:rPr>
          <w:rFonts w:ascii="Calibri" w:hAnsi="Calibri" w:cs="Calibri"/>
          <w:i/>
          <w:iCs/>
        </w:rPr>
        <w:t>Frontiers in Ecology and the Environment</w:t>
      </w:r>
      <w:r w:rsidRPr="00CB7C3C">
        <w:rPr>
          <w:rFonts w:ascii="Calibri" w:hAnsi="Calibri" w:cs="Calibri"/>
        </w:rPr>
        <w:t xml:space="preserve">, </w:t>
      </w:r>
      <w:r w:rsidRPr="00CB7C3C">
        <w:rPr>
          <w:rFonts w:ascii="Calibri" w:hAnsi="Calibri" w:cs="Calibri"/>
          <w:i/>
          <w:iCs/>
        </w:rPr>
        <w:t>19</w:t>
      </w:r>
      <w:r w:rsidRPr="00CB7C3C">
        <w:rPr>
          <w:rFonts w:ascii="Calibri" w:hAnsi="Calibri" w:cs="Calibri"/>
        </w:rPr>
        <w:t>(2), 108–117. https://doi.org/10.1002/fee.2274</w:t>
      </w:r>
    </w:p>
    <w:p w14:paraId="7381CA38" w14:textId="77777777" w:rsidR="00CB7C3C" w:rsidRPr="00CB7C3C" w:rsidRDefault="00CB7C3C" w:rsidP="00CB7C3C">
      <w:pPr>
        <w:pStyle w:val="Bibliography"/>
        <w:rPr>
          <w:rFonts w:ascii="Calibri" w:hAnsi="Calibri" w:cs="Calibri"/>
        </w:rPr>
      </w:pPr>
      <w:r w:rsidRPr="00CB7C3C">
        <w:rPr>
          <w:rFonts w:ascii="Calibri" w:hAnsi="Calibri" w:cs="Calibri"/>
        </w:rPr>
        <w:t xml:space="preserve">Douglas, G. W., Meidinger, D., &amp; Pojar, J. (Eds.). (1998). </w:t>
      </w:r>
      <w:r w:rsidRPr="00CB7C3C">
        <w:rPr>
          <w:rFonts w:ascii="Calibri" w:hAnsi="Calibri" w:cs="Calibri"/>
          <w:i/>
          <w:iCs/>
        </w:rPr>
        <w:t>Illustrated flora of British Columbia. Vols. 1-8</w:t>
      </w:r>
      <w:r w:rsidRPr="00CB7C3C">
        <w:rPr>
          <w:rFonts w:ascii="Calibri" w:hAnsi="Calibri" w:cs="Calibri"/>
        </w:rPr>
        <w:t>. B.C. Min. Environ., Lands and Parks, and B.C. Min. For. https://www.cabdirect.org/cabdirect/abstract/20013088729</w:t>
      </w:r>
    </w:p>
    <w:p w14:paraId="5537B649" w14:textId="77777777" w:rsidR="00CB7C3C" w:rsidRPr="00CB7C3C" w:rsidRDefault="00CB7C3C" w:rsidP="00CB7C3C">
      <w:pPr>
        <w:pStyle w:val="Bibliography"/>
        <w:rPr>
          <w:rFonts w:ascii="Calibri" w:hAnsi="Calibri" w:cs="Calibri"/>
        </w:rPr>
      </w:pPr>
      <w:r w:rsidRPr="00CB7C3C">
        <w:rPr>
          <w:rFonts w:ascii="Calibri" w:hAnsi="Calibri" w:cs="Calibri"/>
        </w:rPr>
        <w:t xml:space="preserve">Finn, R. J. R., Chalifour, L., Gergel, S. E., Hinch, S. G., Scott, D. C., &amp; Martin, T. G. (2021). Quantifying lost and inaccessible habitat for Pacific salmon in Canada’s Lower Fraser River. </w:t>
      </w:r>
      <w:r w:rsidRPr="00CB7C3C">
        <w:rPr>
          <w:rFonts w:ascii="Calibri" w:hAnsi="Calibri" w:cs="Calibri"/>
          <w:i/>
          <w:iCs/>
        </w:rPr>
        <w:t>Ecosphere</w:t>
      </w:r>
      <w:r w:rsidRPr="00CB7C3C">
        <w:rPr>
          <w:rFonts w:ascii="Calibri" w:hAnsi="Calibri" w:cs="Calibri"/>
        </w:rPr>
        <w:t xml:space="preserve">, </w:t>
      </w:r>
      <w:r w:rsidRPr="00CB7C3C">
        <w:rPr>
          <w:rFonts w:ascii="Calibri" w:hAnsi="Calibri" w:cs="Calibri"/>
          <w:i/>
          <w:iCs/>
        </w:rPr>
        <w:t>12</w:t>
      </w:r>
      <w:r w:rsidRPr="00CB7C3C">
        <w:rPr>
          <w:rFonts w:ascii="Calibri" w:hAnsi="Calibri" w:cs="Calibri"/>
        </w:rPr>
        <w:t>(7), e03646. https://doi.org/10.1002/ecs2.3646</w:t>
      </w:r>
    </w:p>
    <w:p w14:paraId="5558F6BE" w14:textId="77777777" w:rsidR="00CB7C3C" w:rsidRPr="00CB7C3C" w:rsidRDefault="00CB7C3C" w:rsidP="00CB7C3C">
      <w:pPr>
        <w:pStyle w:val="Bibliography"/>
        <w:rPr>
          <w:rFonts w:ascii="Calibri" w:hAnsi="Calibri" w:cs="Calibri"/>
        </w:rPr>
      </w:pPr>
      <w:r w:rsidRPr="00CB7C3C">
        <w:rPr>
          <w:rFonts w:ascii="Calibri" w:hAnsi="Calibri" w:cs="Calibri"/>
        </w:rPr>
        <w:t xml:space="preserve">Fivash, G. S., Temmink, R. J. M., D’Angelo, M., van Dalen, J., Lengkeek, W., Didderen, K., Ballio, F., van der Heide, T., &amp; Bouma, T. J. (2021). Restoration of biogeomorphic systems by creating windows </w:t>
      </w:r>
      <w:r w:rsidRPr="00CB7C3C">
        <w:rPr>
          <w:rFonts w:ascii="Calibri" w:hAnsi="Calibri" w:cs="Calibri"/>
        </w:rPr>
        <w:lastRenderedPageBreak/>
        <w:t xml:space="preserve">of opportunity to support natural establishment processes. </w:t>
      </w:r>
      <w:r w:rsidRPr="00CB7C3C">
        <w:rPr>
          <w:rFonts w:ascii="Calibri" w:hAnsi="Calibri" w:cs="Calibri"/>
          <w:i/>
          <w:iCs/>
        </w:rPr>
        <w:t>Ecological Applications</w:t>
      </w:r>
      <w:r w:rsidRPr="00CB7C3C">
        <w:rPr>
          <w:rFonts w:ascii="Calibri" w:hAnsi="Calibri" w:cs="Calibri"/>
        </w:rPr>
        <w:t xml:space="preserve">, </w:t>
      </w:r>
      <w:r w:rsidRPr="00CB7C3C">
        <w:rPr>
          <w:rFonts w:ascii="Calibri" w:hAnsi="Calibri" w:cs="Calibri"/>
          <w:i/>
          <w:iCs/>
        </w:rPr>
        <w:t>31</w:t>
      </w:r>
      <w:r w:rsidRPr="00CB7C3C">
        <w:rPr>
          <w:rFonts w:ascii="Calibri" w:hAnsi="Calibri" w:cs="Calibri"/>
        </w:rPr>
        <w:t>(5), e02333. https://doi.org/10.1002/eap.2333</w:t>
      </w:r>
    </w:p>
    <w:p w14:paraId="50FECA43" w14:textId="77777777" w:rsidR="00CB7C3C" w:rsidRPr="00CB7C3C" w:rsidRDefault="00CB7C3C" w:rsidP="00CB7C3C">
      <w:pPr>
        <w:pStyle w:val="Bibliography"/>
        <w:rPr>
          <w:rFonts w:ascii="Calibri" w:hAnsi="Calibri" w:cs="Calibri"/>
        </w:rPr>
      </w:pPr>
      <w:r w:rsidRPr="00CB7C3C">
        <w:rPr>
          <w:rFonts w:ascii="Calibri" w:hAnsi="Calibri" w:cs="Calibri"/>
        </w:rPr>
        <w:t xml:space="preserve">Hitchcock, C. L., &amp; Cronquist, A. (2018). </w:t>
      </w:r>
      <w:r w:rsidRPr="00CB7C3C">
        <w:rPr>
          <w:rFonts w:ascii="Calibri" w:hAnsi="Calibri" w:cs="Calibri"/>
          <w:i/>
          <w:iCs/>
        </w:rPr>
        <w:t>Flora of the Pacific Northwest, an illustrated manual</w:t>
      </w:r>
      <w:r w:rsidRPr="00CB7C3C">
        <w:rPr>
          <w:rFonts w:ascii="Calibri" w:hAnsi="Calibri" w:cs="Calibri"/>
        </w:rPr>
        <w:t xml:space="preserve"> (D. E. Giblin, B. S. Legler, P. F. Zika, &amp; R. G. Olmstead, Eds.; 2nd ed.). University of Washington Press.</w:t>
      </w:r>
    </w:p>
    <w:p w14:paraId="59A2541D" w14:textId="77777777" w:rsidR="00CB7C3C" w:rsidRPr="00CB7C3C" w:rsidRDefault="00CB7C3C" w:rsidP="00CB7C3C">
      <w:pPr>
        <w:pStyle w:val="Bibliography"/>
        <w:rPr>
          <w:rFonts w:ascii="Calibri" w:hAnsi="Calibri" w:cs="Calibri"/>
        </w:rPr>
      </w:pPr>
      <w:r w:rsidRPr="00CB7C3C">
        <w:rPr>
          <w:rFonts w:ascii="Calibri" w:hAnsi="Calibri" w:cs="Calibri"/>
        </w:rPr>
        <w:t xml:space="preserve">Johnstone, J. F., Allen, C. D., Franklin, J. F., Frelich, L. E., Harvey, B. J., Higuera, P. E., Mack, M. C., Meentemeyer, R. K., Metz, M. R., Perry, G. L., Schoennagel, T., &amp; Turner, M. G. (2016). Changing disturbance regimes, ecological memory, and forest resilience. </w:t>
      </w:r>
      <w:r w:rsidRPr="00CB7C3C">
        <w:rPr>
          <w:rFonts w:ascii="Calibri" w:hAnsi="Calibri" w:cs="Calibri"/>
          <w:i/>
          <w:iCs/>
        </w:rPr>
        <w:t>Frontiers in Ecology and the Environment</w:t>
      </w:r>
      <w:r w:rsidRPr="00CB7C3C">
        <w:rPr>
          <w:rFonts w:ascii="Calibri" w:hAnsi="Calibri" w:cs="Calibri"/>
        </w:rPr>
        <w:t xml:space="preserve">, </w:t>
      </w:r>
      <w:r w:rsidRPr="00CB7C3C">
        <w:rPr>
          <w:rFonts w:ascii="Calibri" w:hAnsi="Calibri" w:cs="Calibri"/>
          <w:i/>
          <w:iCs/>
        </w:rPr>
        <w:t>14</w:t>
      </w:r>
      <w:r w:rsidRPr="00CB7C3C">
        <w:rPr>
          <w:rFonts w:ascii="Calibri" w:hAnsi="Calibri" w:cs="Calibri"/>
        </w:rPr>
        <w:t>(7), 369–378. https://doi.org/10.1002/fee.1311</w:t>
      </w:r>
    </w:p>
    <w:p w14:paraId="4381CC54" w14:textId="77777777" w:rsidR="00CB7C3C" w:rsidRPr="00CB7C3C" w:rsidRDefault="00CB7C3C" w:rsidP="00CB7C3C">
      <w:pPr>
        <w:pStyle w:val="Bibliography"/>
        <w:rPr>
          <w:rFonts w:ascii="Calibri" w:hAnsi="Calibri" w:cs="Calibri"/>
        </w:rPr>
      </w:pPr>
      <w:r w:rsidRPr="00CB7C3C">
        <w:rPr>
          <w:rFonts w:ascii="Calibri" w:hAnsi="Calibri" w:cs="Calibri"/>
        </w:rPr>
        <w:t xml:space="preserve">Kettenring, K. M., &amp; Galatowitsch, S. M. (2011). Seed Rain of Restored and Natural Prairie Wetlands. </w:t>
      </w:r>
      <w:r w:rsidRPr="00CB7C3C">
        <w:rPr>
          <w:rFonts w:ascii="Calibri" w:hAnsi="Calibri" w:cs="Calibri"/>
          <w:i/>
          <w:iCs/>
        </w:rPr>
        <w:t>Wetlands</w:t>
      </w:r>
      <w:r w:rsidRPr="00CB7C3C">
        <w:rPr>
          <w:rFonts w:ascii="Calibri" w:hAnsi="Calibri" w:cs="Calibri"/>
        </w:rPr>
        <w:t xml:space="preserve">, </w:t>
      </w:r>
      <w:r w:rsidRPr="00CB7C3C">
        <w:rPr>
          <w:rFonts w:ascii="Calibri" w:hAnsi="Calibri" w:cs="Calibri"/>
          <w:i/>
          <w:iCs/>
        </w:rPr>
        <w:t>31</w:t>
      </w:r>
      <w:r w:rsidRPr="00CB7C3C">
        <w:rPr>
          <w:rFonts w:ascii="Calibri" w:hAnsi="Calibri" w:cs="Calibri"/>
        </w:rPr>
        <w:t>(2), 283–294. https://doi.org/10.1007/s13157-011-0159-6</w:t>
      </w:r>
    </w:p>
    <w:p w14:paraId="65888CA7" w14:textId="77777777" w:rsidR="00CB7C3C" w:rsidRPr="00CB7C3C" w:rsidRDefault="00CB7C3C" w:rsidP="00CB7C3C">
      <w:pPr>
        <w:pStyle w:val="Bibliography"/>
        <w:rPr>
          <w:rFonts w:ascii="Calibri" w:hAnsi="Calibri" w:cs="Calibri"/>
        </w:rPr>
      </w:pPr>
      <w:r w:rsidRPr="00CB7C3C">
        <w:rPr>
          <w:rFonts w:ascii="Calibri" w:hAnsi="Calibri" w:cs="Calibri"/>
        </w:rPr>
        <w:t xml:space="preserve">Lavorel, S., &amp; Lebreton, J. D. (1992). Evidence for lottery recruitment in Mediterranean old fields. </w:t>
      </w:r>
      <w:r w:rsidRPr="00CB7C3C">
        <w:rPr>
          <w:rFonts w:ascii="Calibri" w:hAnsi="Calibri" w:cs="Calibri"/>
          <w:i/>
          <w:iCs/>
        </w:rPr>
        <w:t>Journal of Vegetation Science</w:t>
      </w:r>
      <w:r w:rsidRPr="00CB7C3C">
        <w:rPr>
          <w:rFonts w:ascii="Calibri" w:hAnsi="Calibri" w:cs="Calibri"/>
        </w:rPr>
        <w:t xml:space="preserve">, </w:t>
      </w:r>
      <w:r w:rsidRPr="00CB7C3C">
        <w:rPr>
          <w:rFonts w:ascii="Calibri" w:hAnsi="Calibri" w:cs="Calibri"/>
          <w:i/>
          <w:iCs/>
        </w:rPr>
        <w:t>3</w:t>
      </w:r>
      <w:r w:rsidRPr="00CB7C3C">
        <w:rPr>
          <w:rFonts w:ascii="Calibri" w:hAnsi="Calibri" w:cs="Calibri"/>
        </w:rPr>
        <w:t>(1), 91–100. https://doi.org/10.2307/3236002</w:t>
      </w:r>
    </w:p>
    <w:p w14:paraId="4288D037" w14:textId="77777777" w:rsidR="00CB7C3C" w:rsidRPr="00CB7C3C" w:rsidRDefault="00CB7C3C" w:rsidP="00CB7C3C">
      <w:pPr>
        <w:pStyle w:val="Bibliography"/>
        <w:rPr>
          <w:rFonts w:ascii="Calibri" w:hAnsi="Calibri" w:cs="Calibri"/>
        </w:rPr>
      </w:pPr>
      <w:r w:rsidRPr="00CB7C3C">
        <w:rPr>
          <w:rFonts w:ascii="Calibri" w:hAnsi="Calibri" w:cs="Calibri"/>
        </w:rPr>
        <w:t xml:space="preserve">Mack, R. N., Simberloff, D., Mark Lonsdale, W., Evans, H., Clout, M., &amp; Bazzaz, F. A. (2000). Biotic Invasions: Causes, Epidemiology, Global Consequences, and Control. </w:t>
      </w:r>
      <w:r w:rsidRPr="00CB7C3C">
        <w:rPr>
          <w:rFonts w:ascii="Calibri" w:hAnsi="Calibri" w:cs="Calibri"/>
          <w:i/>
          <w:iCs/>
        </w:rPr>
        <w:t>Ecological Applications</w:t>
      </w:r>
      <w:r w:rsidRPr="00CB7C3C">
        <w:rPr>
          <w:rFonts w:ascii="Calibri" w:hAnsi="Calibri" w:cs="Calibri"/>
        </w:rPr>
        <w:t xml:space="preserve">, </w:t>
      </w:r>
      <w:r w:rsidRPr="00CB7C3C">
        <w:rPr>
          <w:rFonts w:ascii="Calibri" w:hAnsi="Calibri" w:cs="Calibri"/>
          <w:i/>
          <w:iCs/>
        </w:rPr>
        <w:t>10</w:t>
      </w:r>
      <w:r w:rsidRPr="00CB7C3C">
        <w:rPr>
          <w:rFonts w:ascii="Calibri" w:hAnsi="Calibri" w:cs="Calibri"/>
        </w:rPr>
        <w:t>(3), 689–710. https://doi.org/10.1890/1051-0761(2000)010[0689:BICEGC]2.0.CO;2</w:t>
      </w:r>
    </w:p>
    <w:p w14:paraId="15A896E3" w14:textId="77777777" w:rsidR="00CB7C3C" w:rsidRPr="00CB7C3C" w:rsidRDefault="00CB7C3C" w:rsidP="00CB7C3C">
      <w:pPr>
        <w:pStyle w:val="Bibliography"/>
        <w:rPr>
          <w:rFonts w:ascii="Calibri" w:hAnsi="Calibri" w:cs="Calibri"/>
        </w:rPr>
      </w:pPr>
      <w:r w:rsidRPr="00CB7C3C">
        <w:rPr>
          <w:rFonts w:ascii="Calibri" w:hAnsi="Calibri" w:cs="Calibri"/>
        </w:rPr>
        <w:t xml:space="preserve">Meli, P., Holl, K. D., Benayas, J. M. R., Jones, H. P., Jones, P. C., Montoya, D., &amp; Mateos, D. M. (2017). A global review of past land use, climate, and active vs. Passive restoration effects on forest recovery. </w:t>
      </w:r>
      <w:r w:rsidRPr="00CB7C3C">
        <w:rPr>
          <w:rFonts w:ascii="Calibri" w:hAnsi="Calibri" w:cs="Calibri"/>
          <w:i/>
          <w:iCs/>
        </w:rPr>
        <w:t>PLOS ONE</w:t>
      </w:r>
      <w:r w:rsidRPr="00CB7C3C">
        <w:rPr>
          <w:rFonts w:ascii="Calibri" w:hAnsi="Calibri" w:cs="Calibri"/>
        </w:rPr>
        <w:t xml:space="preserve">, </w:t>
      </w:r>
      <w:r w:rsidRPr="00CB7C3C">
        <w:rPr>
          <w:rFonts w:ascii="Calibri" w:hAnsi="Calibri" w:cs="Calibri"/>
          <w:i/>
          <w:iCs/>
        </w:rPr>
        <w:t>12</w:t>
      </w:r>
      <w:r w:rsidRPr="00CB7C3C">
        <w:rPr>
          <w:rFonts w:ascii="Calibri" w:hAnsi="Calibri" w:cs="Calibri"/>
        </w:rPr>
        <w:t>(2), e0171368. https://doi.org/10.1371/journal.pone.0171368</w:t>
      </w:r>
    </w:p>
    <w:p w14:paraId="7FB1522F" w14:textId="77777777" w:rsidR="00CB7C3C" w:rsidRPr="00CB7C3C" w:rsidRDefault="00CB7C3C" w:rsidP="00CB7C3C">
      <w:pPr>
        <w:pStyle w:val="Bibliography"/>
        <w:rPr>
          <w:rFonts w:ascii="Calibri" w:hAnsi="Calibri" w:cs="Calibri"/>
        </w:rPr>
      </w:pPr>
      <w:r w:rsidRPr="00CB7C3C">
        <w:rPr>
          <w:rFonts w:ascii="Calibri" w:hAnsi="Calibri" w:cs="Calibri"/>
        </w:rPr>
        <w:t xml:space="preserve">Pasternack, G. B. (2009). Chapter 3. Hydrogeomorphology and sedimentation in tidal freshwater wetlands. In A. Barendregt, D. F. Whigham, &amp; A. H. Baldwin (Eds.), </w:t>
      </w:r>
      <w:r w:rsidRPr="00CB7C3C">
        <w:rPr>
          <w:rFonts w:ascii="Calibri" w:hAnsi="Calibri" w:cs="Calibri"/>
          <w:i/>
          <w:iCs/>
        </w:rPr>
        <w:t>Tidal Freshwater Wetlands</w:t>
      </w:r>
      <w:r w:rsidRPr="00CB7C3C">
        <w:rPr>
          <w:rFonts w:ascii="Calibri" w:hAnsi="Calibri" w:cs="Calibri"/>
        </w:rPr>
        <w:t xml:space="preserve"> (pp. 31–40). Backhuys Publishers.</w:t>
      </w:r>
    </w:p>
    <w:p w14:paraId="50AADF77" w14:textId="77777777" w:rsidR="00CB7C3C" w:rsidRPr="00CB7C3C" w:rsidRDefault="00CB7C3C" w:rsidP="00CB7C3C">
      <w:pPr>
        <w:pStyle w:val="Bibliography"/>
        <w:rPr>
          <w:rFonts w:ascii="Calibri" w:hAnsi="Calibri" w:cs="Calibri"/>
        </w:rPr>
      </w:pPr>
      <w:r w:rsidRPr="00CB7C3C">
        <w:rPr>
          <w:rFonts w:ascii="Calibri" w:hAnsi="Calibri" w:cs="Calibri"/>
        </w:rPr>
        <w:t xml:space="preserve">Price, E. P. F., Spyreas, G., &amp; Matthews, J. W. (2020). Biotic homogenization of wetland vegetation in the conterminous United States driven by Phalaris arundinacea and anthropogenic disturbance. </w:t>
      </w:r>
      <w:r w:rsidRPr="00CB7C3C">
        <w:rPr>
          <w:rFonts w:ascii="Calibri" w:hAnsi="Calibri" w:cs="Calibri"/>
          <w:i/>
          <w:iCs/>
        </w:rPr>
        <w:t>Landscape Ecology</w:t>
      </w:r>
      <w:r w:rsidRPr="00CB7C3C">
        <w:rPr>
          <w:rFonts w:ascii="Calibri" w:hAnsi="Calibri" w:cs="Calibri"/>
        </w:rPr>
        <w:t xml:space="preserve">, </w:t>
      </w:r>
      <w:r w:rsidRPr="00CB7C3C">
        <w:rPr>
          <w:rFonts w:ascii="Calibri" w:hAnsi="Calibri" w:cs="Calibri"/>
          <w:i/>
          <w:iCs/>
        </w:rPr>
        <w:t>35</w:t>
      </w:r>
      <w:r w:rsidRPr="00CB7C3C">
        <w:rPr>
          <w:rFonts w:ascii="Calibri" w:hAnsi="Calibri" w:cs="Calibri"/>
        </w:rPr>
        <w:t>(3), 779–792. https://doi.org/10.1007/s10980-020-00978-x</w:t>
      </w:r>
    </w:p>
    <w:p w14:paraId="464BC4F4" w14:textId="77777777" w:rsidR="00CB7C3C" w:rsidRPr="00CB7C3C" w:rsidRDefault="00CB7C3C" w:rsidP="00CB7C3C">
      <w:pPr>
        <w:pStyle w:val="Bibliography"/>
        <w:rPr>
          <w:rFonts w:ascii="Calibri" w:hAnsi="Calibri" w:cs="Calibri"/>
        </w:rPr>
      </w:pPr>
      <w:r w:rsidRPr="00CB7C3C">
        <w:rPr>
          <w:rFonts w:ascii="Calibri" w:hAnsi="Calibri" w:cs="Calibri"/>
        </w:rPr>
        <w:lastRenderedPageBreak/>
        <w:t xml:space="preserve">Rosbakh, S., Hülsmann, L., Weinberger, I., Bleicher, M., &amp; Poschlod, P. (2019). Bleaching and cold stratification can break dormancy and improve seed germination in Cyperaceae. </w:t>
      </w:r>
      <w:r w:rsidRPr="00CB7C3C">
        <w:rPr>
          <w:rFonts w:ascii="Calibri" w:hAnsi="Calibri" w:cs="Calibri"/>
          <w:i/>
          <w:iCs/>
        </w:rPr>
        <w:t>Aquatic Botany</w:t>
      </w:r>
      <w:r w:rsidRPr="00CB7C3C">
        <w:rPr>
          <w:rFonts w:ascii="Calibri" w:hAnsi="Calibri" w:cs="Calibri"/>
        </w:rPr>
        <w:t xml:space="preserve">, </w:t>
      </w:r>
      <w:r w:rsidRPr="00CB7C3C">
        <w:rPr>
          <w:rFonts w:ascii="Calibri" w:hAnsi="Calibri" w:cs="Calibri"/>
          <w:i/>
          <w:iCs/>
        </w:rPr>
        <w:t>158</w:t>
      </w:r>
      <w:r w:rsidRPr="00CB7C3C">
        <w:rPr>
          <w:rFonts w:ascii="Calibri" w:hAnsi="Calibri" w:cs="Calibri"/>
        </w:rPr>
        <w:t>, 103128. https://doi.org/10.1016/j.aquabot.2019.103128</w:t>
      </w:r>
    </w:p>
    <w:p w14:paraId="63CF8D9E" w14:textId="77777777" w:rsidR="00CB7C3C" w:rsidRPr="00CB7C3C" w:rsidRDefault="00CB7C3C" w:rsidP="00CB7C3C">
      <w:pPr>
        <w:pStyle w:val="Bibliography"/>
        <w:rPr>
          <w:rFonts w:ascii="Calibri" w:hAnsi="Calibri" w:cs="Calibri"/>
        </w:rPr>
      </w:pPr>
      <w:r w:rsidRPr="00CB7C3C">
        <w:rPr>
          <w:rFonts w:ascii="Calibri" w:hAnsi="Calibri" w:cs="Calibri"/>
        </w:rPr>
        <w:t xml:space="preserve">Schaefer, V. H. (2011). Remembering our roots: A possible connection between loss of ecological memory, alien invasions and ecological restoration. </w:t>
      </w:r>
      <w:r w:rsidRPr="00CB7C3C">
        <w:rPr>
          <w:rFonts w:ascii="Calibri" w:hAnsi="Calibri" w:cs="Calibri"/>
          <w:i/>
          <w:iCs/>
        </w:rPr>
        <w:t>Urban Ecosystems</w:t>
      </w:r>
      <w:r w:rsidRPr="00CB7C3C">
        <w:rPr>
          <w:rFonts w:ascii="Calibri" w:hAnsi="Calibri" w:cs="Calibri"/>
        </w:rPr>
        <w:t xml:space="preserve">, </w:t>
      </w:r>
      <w:r w:rsidRPr="00CB7C3C">
        <w:rPr>
          <w:rFonts w:ascii="Calibri" w:hAnsi="Calibri" w:cs="Calibri"/>
          <w:i/>
          <w:iCs/>
        </w:rPr>
        <w:t>14</w:t>
      </w:r>
      <w:r w:rsidRPr="00CB7C3C">
        <w:rPr>
          <w:rFonts w:ascii="Calibri" w:hAnsi="Calibri" w:cs="Calibri"/>
        </w:rPr>
        <w:t>(1), 35–44. https://doi.org/10.1007/s11252-010-0138-3</w:t>
      </w:r>
    </w:p>
    <w:p w14:paraId="2C78E375" w14:textId="77777777" w:rsidR="00CB7C3C" w:rsidRPr="00CB7C3C" w:rsidRDefault="00CB7C3C" w:rsidP="00CB7C3C">
      <w:pPr>
        <w:pStyle w:val="Bibliography"/>
        <w:rPr>
          <w:rFonts w:ascii="Calibri" w:hAnsi="Calibri" w:cs="Calibri"/>
        </w:rPr>
      </w:pPr>
      <w:r w:rsidRPr="00CB7C3C">
        <w:rPr>
          <w:rFonts w:ascii="Calibri" w:hAnsi="Calibri" w:cs="Calibri"/>
        </w:rPr>
        <w:t xml:space="preserve">Shackelford, N., Murray, S. M., Bennett, J. R., Lilley, P. L., Starzomski, B. M., &amp; Standish, R. J. (2019). Ten years of pulling: Ecosystem recovery after long-term weed management in Garry oak savanna. </w:t>
      </w:r>
      <w:r w:rsidRPr="00CB7C3C">
        <w:rPr>
          <w:rFonts w:ascii="Calibri" w:hAnsi="Calibri" w:cs="Calibri"/>
          <w:i/>
          <w:iCs/>
        </w:rPr>
        <w:t>Conservation Science and Practice</w:t>
      </w:r>
      <w:r w:rsidRPr="00CB7C3C">
        <w:rPr>
          <w:rFonts w:ascii="Calibri" w:hAnsi="Calibri" w:cs="Calibri"/>
        </w:rPr>
        <w:t xml:space="preserve">, </w:t>
      </w:r>
      <w:r w:rsidRPr="00CB7C3C">
        <w:rPr>
          <w:rFonts w:ascii="Calibri" w:hAnsi="Calibri" w:cs="Calibri"/>
          <w:i/>
          <w:iCs/>
        </w:rPr>
        <w:t>1</w:t>
      </w:r>
      <w:r w:rsidRPr="00CB7C3C">
        <w:rPr>
          <w:rFonts w:ascii="Calibri" w:hAnsi="Calibri" w:cs="Calibri"/>
        </w:rPr>
        <w:t>(10), e92. https://doi.org/10.1111/csp2.92</w:t>
      </w:r>
    </w:p>
    <w:p w14:paraId="34BAB90D" w14:textId="77777777" w:rsidR="00CB7C3C" w:rsidRPr="00CB7C3C" w:rsidRDefault="00CB7C3C" w:rsidP="00CB7C3C">
      <w:pPr>
        <w:pStyle w:val="Bibliography"/>
        <w:rPr>
          <w:rFonts w:ascii="Calibri" w:hAnsi="Calibri" w:cs="Calibri"/>
        </w:rPr>
      </w:pPr>
      <w:r w:rsidRPr="00CB7C3C">
        <w:rPr>
          <w:rFonts w:ascii="Calibri" w:hAnsi="Calibri" w:cs="Calibri"/>
        </w:rPr>
        <w:t xml:space="preserve">Silinski, A., van Belzen, J., Fransen, E., Bouma, T. J., Troch, P., Meire, P., &amp; Temmerman, S. (2016). Quantifying critical conditions for seaward expansion of tidal marshes: A transplantation experiment. </w:t>
      </w:r>
      <w:r w:rsidRPr="00CB7C3C">
        <w:rPr>
          <w:rFonts w:ascii="Calibri" w:hAnsi="Calibri" w:cs="Calibri"/>
          <w:i/>
          <w:iCs/>
        </w:rPr>
        <w:t>Estuarine, Coastal and Shelf Science</w:t>
      </w:r>
      <w:r w:rsidRPr="00CB7C3C">
        <w:rPr>
          <w:rFonts w:ascii="Calibri" w:hAnsi="Calibri" w:cs="Calibri"/>
        </w:rPr>
        <w:t xml:space="preserve">, </w:t>
      </w:r>
      <w:r w:rsidRPr="00CB7C3C">
        <w:rPr>
          <w:rFonts w:ascii="Calibri" w:hAnsi="Calibri" w:cs="Calibri"/>
          <w:i/>
          <w:iCs/>
        </w:rPr>
        <w:t>169</w:t>
      </w:r>
      <w:r w:rsidRPr="00CB7C3C">
        <w:rPr>
          <w:rFonts w:ascii="Calibri" w:hAnsi="Calibri" w:cs="Calibri"/>
        </w:rPr>
        <w:t>, 227–237. https://doi.org/10.1016/j.ecss.2015.12.012</w:t>
      </w:r>
    </w:p>
    <w:p w14:paraId="7A59EE60" w14:textId="77777777" w:rsidR="00CB7C3C" w:rsidRPr="00CB7C3C" w:rsidRDefault="00CB7C3C" w:rsidP="00CB7C3C">
      <w:pPr>
        <w:pStyle w:val="Bibliography"/>
        <w:rPr>
          <w:rFonts w:ascii="Calibri" w:hAnsi="Calibri" w:cs="Calibri"/>
        </w:rPr>
      </w:pPr>
      <w:r w:rsidRPr="00CB7C3C">
        <w:rPr>
          <w:rFonts w:ascii="Calibri" w:hAnsi="Calibri" w:cs="Calibri"/>
        </w:rPr>
        <w:t xml:space="preserve">Simberloff, D., Martin, J.-L., Genovesi, P., Maris, V., Wardle, D. A., Aronson, J., Courchamp, F., Galil, B., García-Berthou, E., Pascal, M., Pyšek, P., Sousa, R., Tabacchi, E., &amp; Vilà, M. (2013). Impacts of biological invasions: What’s what and the way forward. </w:t>
      </w:r>
      <w:r w:rsidRPr="00CB7C3C">
        <w:rPr>
          <w:rFonts w:ascii="Calibri" w:hAnsi="Calibri" w:cs="Calibri"/>
          <w:i/>
          <w:iCs/>
        </w:rPr>
        <w:t>Trends in Ecology &amp; Evolution</w:t>
      </w:r>
      <w:r w:rsidRPr="00CB7C3C">
        <w:rPr>
          <w:rFonts w:ascii="Calibri" w:hAnsi="Calibri" w:cs="Calibri"/>
        </w:rPr>
        <w:t xml:space="preserve">, </w:t>
      </w:r>
      <w:r w:rsidRPr="00CB7C3C">
        <w:rPr>
          <w:rFonts w:ascii="Calibri" w:hAnsi="Calibri" w:cs="Calibri"/>
          <w:i/>
          <w:iCs/>
        </w:rPr>
        <w:t>28</w:t>
      </w:r>
      <w:r w:rsidRPr="00CB7C3C">
        <w:rPr>
          <w:rFonts w:ascii="Calibri" w:hAnsi="Calibri" w:cs="Calibri"/>
        </w:rPr>
        <w:t>(1), 58–66. https://doi.org/10.1016/j.tree.2012.07.013</w:t>
      </w:r>
    </w:p>
    <w:p w14:paraId="671AE417" w14:textId="77777777" w:rsidR="00CB7C3C" w:rsidRPr="00CB7C3C" w:rsidRDefault="00CB7C3C" w:rsidP="00CB7C3C">
      <w:pPr>
        <w:pStyle w:val="Bibliography"/>
        <w:rPr>
          <w:rFonts w:ascii="Calibri" w:hAnsi="Calibri" w:cs="Calibri"/>
        </w:rPr>
      </w:pPr>
      <w:r w:rsidRPr="00CB7C3C">
        <w:rPr>
          <w:rFonts w:ascii="Calibri" w:hAnsi="Calibri" w:cs="Calibri"/>
        </w:rPr>
        <w:t xml:space="preserve">Srivastava, D. S., &amp; Jefferies, R. L. (1996). A Positive Feedback: Herbivory, Plant Growth, Salinity, and the Desertification of an Arctic Salt-Marsh. </w:t>
      </w:r>
      <w:r w:rsidRPr="00CB7C3C">
        <w:rPr>
          <w:rFonts w:ascii="Calibri" w:hAnsi="Calibri" w:cs="Calibri"/>
          <w:i/>
          <w:iCs/>
        </w:rPr>
        <w:t>Journal of Ecology</w:t>
      </w:r>
      <w:r w:rsidRPr="00CB7C3C">
        <w:rPr>
          <w:rFonts w:ascii="Calibri" w:hAnsi="Calibri" w:cs="Calibri"/>
        </w:rPr>
        <w:t xml:space="preserve">, </w:t>
      </w:r>
      <w:r w:rsidRPr="00CB7C3C">
        <w:rPr>
          <w:rFonts w:ascii="Calibri" w:hAnsi="Calibri" w:cs="Calibri"/>
          <w:i/>
          <w:iCs/>
        </w:rPr>
        <w:t>84</w:t>
      </w:r>
      <w:r w:rsidRPr="00CB7C3C">
        <w:rPr>
          <w:rFonts w:ascii="Calibri" w:hAnsi="Calibri" w:cs="Calibri"/>
        </w:rPr>
        <w:t>(1), 31–42. JSTOR. https://doi.org/10.2307/2261697</w:t>
      </w:r>
    </w:p>
    <w:p w14:paraId="0DAD3314" w14:textId="77777777" w:rsidR="00CB7C3C" w:rsidRPr="00CB7C3C" w:rsidRDefault="00CB7C3C" w:rsidP="00CB7C3C">
      <w:pPr>
        <w:pStyle w:val="Bibliography"/>
        <w:rPr>
          <w:rFonts w:ascii="Calibri" w:hAnsi="Calibri" w:cs="Calibri"/>
        </w:rPr>
      </w:pPr>
      <w:r w:rsidRPr="00CB7C3C">
        <w:rPr>
          <w:rFonts w:ascii="Calibri" w:hAnsi="Calibri" w:cs="Calibri"/>
        </w:rPr>
        <w:t xml:space="preserve">Stewart, D., Hood, W. G., &amp; Martin, T. G. (2023). Undetected but Widespread: The Cryptic Invasion of Non-Native Cattail (Typha) in a Pacific Northwest Estuary. </w:t>
      </w:r>
      <w:r w:rsidRPr="00CB7C3C">
        <w:rPr>
          <w:rFonts w:ascii="Calibri" w:hAnsi="Calibri" w:cs="Calibri"/>
          <w:i/>
          <w:iCs/>
        </w:rPr>
        <w:t>Estuaries and Coasts</w:t>
      </w:r>
      <w:r w:rsidRPr="00CB7C3C">
        <w:rPr>
          <w:rFonts w:ascii="Calibri" w:hAnsi="Calibri" w:cs="Calibri"/>
        </w:rPr>
        <w:t>. https://doi.org/10.1007/s12237-023-01171-4</w:t>
      </w:r>
    </w:p>
    <w:p w14:paraId="488D4F3F" w14:textId="77777777" w:rsidR="00CB7C3C" w:rsidRPr="00CB7C3C" w:rsidRDefault="00CB7C3C" w:rsidP="00CB7C3C">
      <w:pPr>
        <w:pStyle w:val="Bibliography"/>
        <w:rPr>
          <w:rFonts w:ascii="Calibri" w:hAnsi="Calibri" w:cs="Calibri"/>
        </w:rPr>
      </w:pPr>
      <w:r w:rsidRPr="00CB7C3C">
        <w:rPr>
          <w:rFonts w:ascii="Calibri" w:hAnsi="Calibri" w:cs="Calibri"/>
        </w:rPr>
        <w:lastRenderedPageBreak/>
        <w:t xml:space="preserve">Tilman, D. (1990). Constraints and Tradeoffs: Toward a Predictive Theory of Competition and Succession. </w:t>
      </w:r>
      <w:r w:rsidRPr="00CB7C3C">
        <w:rPr>
          <w:rFonts w:ascii="Calibri" w:hAnsi="Calibri" w:cs="Calibri"/>
          <w:i/>
          <w:iCs/>
        </w:rPr>
        <w:t>Oikos</w:t>
      </w:r>
      <w:r w:rsidRPr="00CB7C3C">
        <w:rPr>
          <w:rFonts w:ascii="Calibri" w:hAnsi="Calibri" w:cs="Calibri"/>
        </w:rPr>
        <w:t xml:space="preserve">, </w:t>
      </w:r>
      <w:r w:rsidRPr="00CB7C3C">
        <w:rPr>
          <w:rFonts w:ascii="Calibri" w:hAnsi="Calibri" w:cs="Calibri"/>
          <w:i/>
          <w:iCs/>
        </w:rPr>
        <w:t>58</w:t>
      </w:r>
      <w:r w:rsidRPr="00CB7C3C">
        <w:rPr>
          <w:rFonts w:ascii="Calibri" w:hAnsi="Calibri" w:cs="Calibri"/>
        </w:rPr>
        <w:t>(1), 3–15. JSTOR. https://doi.org/10.2307/3565355</w:t>
      </w:r>
    </w:p>
    <w:p w14:paraId="7025FA93" w14:textId="77777777" w:rsidR="00CB7C3C" w:rsidRPr="00CB7C3C" w:rsidRDefault="00CB7C3C" w:rsidP="00CB7C3C">
      <w:pPr>
        <w:pStyle w:val="Bibliography"/>
        <w:rPr>
          <w:rFonts w:ascii="Calibri" w:hAnsi="Calibri" w:cs="Calibri"/>
        </w:rPr>
      </w:pPr>
      <w:r w:rsidRPr="00CB7C3C">
        <w:rPr>
          <w:rFonts w:ascii="Calibri" w:hAnsi="Calibri" w:cs="Calibri"/>
        </w:rPr>
        <w:t xml:space="preserve">Turner, N. J., Lepofsky, D., &amp; Deur, D. (2013). Plant Management Systems of British Columbia’s First Peoples. </w:t>
      </w:r>
      <w:r w:rsidRPr="00CB7C3C">
        <w:rPr>
          <w:rFonts w:ascii="Calibri" w:hAnsi="Calibri" w:cs="Calibri"/>
          <w:i/>
          <w:iCs/>
        </w:rPr>
        <w:t>BC Studies: The British Columbian Quarterly</w:t>
      </w:r>
      <w:r w:rsidRPr="00CB7C3C">
        <w:rPr>
          <w:rFonts w:ascii="Calibri" w:hAnsi="Calibri" w:cs="Calibri"/>
        </w:rPr>
        <w:t xml:space="preserve">, </w:t>
      </w:r>
      <w:r w:rsidRPr="00CB7C3C">
        <w:rPr>
          <w:rFonts w:ascii="Calibri" w:hAnsi="Calibri" w:cs="Calibri"/>
          <w:i/>
          <w:iCs/>
        </w:rPr>
        <w:t>179</w:t>
      </w:r>
      <w:r w:rsidRPr="00CB7C3C">
        <w:rPr>
          <w:rFonts w:ascii="Calibri" w:hAnsi="Calibri" w:cs="Calibri"/>
        </w:rPr>
        <w:t>, Article 179. https://doi.org/10.14288/bcs.v0i179.184112</w:t>
      </w:r>
    </w:p>
    <w:p w14:paraId="6E7E2619" w14:textId="02ED57CC" w:rsidR="001267F2" w:rsidRPr="001C0EEC" w:rsidRDefault="00B11042" w:rsidP="001C0EEC">
      <w:pPr>
        <w:rPr>
          <w:rFonts w:cstheme="minorHAnsi"/>
          <w:sz w:val="24"/>
          <w:szCs w:val="24"/>
        </w:rPr>
      </w:pPr>
      <w:r>
        <w:fldChar w:fldCharType="end"/>
      </w:r>
    </w:p>
    <w:sectPr w:rsidR="001267F2" w:rsidRPr="001C0EEC" w:rsidSect="00B36141">
      <w:headerReference w:type="default" r:id="rId29"/>
      <w:footerReference w:type="default" r:id="rId3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n" w:date="2023-04-29T10:32:00Z" w:initials="n">
    <w:p w14:paraId="1A0404C1" w14:textId="75CC2495" w:rsidR="00C43D5B" w:rsidRDefault="00C43D5B">
      <w:pPr>
        <w:pStyle w:val="CommentText"/>
      </w:pPr>
      <w:r>
        <w:rPr>
          <w:rStyle w:val="CommentReference"/>
        </w:rPr>
        <w:annotationRef/>
      </w:r>
      <w:r>
        <w:t xml:space="preserve">This needs a </w:t>
      </w:r>
      <w:r w:rsidR="00F86DB8">
        <w:t>couple of s</w:t>
      </w:r>
      <w:r>
        <w:t xml:space="preserve">entences of development – what are the strongest impacts to the seed or clonal fragment bank? What impacts propagule availability from outside the site? Finish </w:t>
      </w:r>
      <w:r w:rsidR="00F86DB8">
        <w:t xml:space="preserve">off </w:t>
      </w:r>
      <w:r>
        <w:t xml:space="preserve">by pointing </w:t>
      </w:r>
      <w:r w:rsidR="00F86DB8">
        <w:t>at</w:t>
      </w:r>
      <w:r>
        <w:t xml:space="preserve"> the role of invasive species in shifting propagule loads</w:t>
      </w:r>
    </w:p>
  </w:comment>
  <w:comment w:id="68" w:author="n" w:date="2023-04-29T11:09:00Z" w:initials="n">
    <w:p w14:paraId="16243483" w14:textId="180A8215" w:rsidR="00567594" w:rsidRDefault="00567594">
      <w:pPr>
        <w:pStyle w:val="CommentText"/>
      </w:pPr>
      <w:r>
        <w:rPr>
          <w:rStyle w:val="CommentReference"/>
        </w:rPr>
        <w:annotationRef/>
      </w:r>
      <w:r>
        <w:t>I don’t think these are needed</w:t>
      </w:r>
    </w:p>
  </w:comment>
  <w:comment w:id="70" w:author="n" w:date="2023-04-29T11:11:00Z" w:initials="n">
    <w:p w14:paraId="5BCC69E6" w14:textId="77777777" w:rsidR="00A94484" w:rsidRDefault="00A94484">
      <w:pPr>
        <w:pStyle w:val="CommentText"/>
      </w:pPr>
      <w:r>
        <w:rPr>
          <w:rStyle w:val="CommentReference"/>
        </w:rPr>
        <w:annotationRef/>
      </w:r>
      <w:r>
        <w:t>You suddenly throw all of your response variables at us, and it’s a bit confusing</w:t>
      </w:r>
    </w:p>
    <w:p w14:paraId="4450D688" w14:textId="77777777" w:rsidR="00A94484" w:rsidRDefault="00A94484">
      <w:pPr>
        <w:pStyle w:val="CommentText"/>
      </w:pPr>
    </w:p>
    <w:p w14:paraId="1299CD29" w14:textId="508B05FE" w:rsidR="00A94484" w:rsidRDefault="00A94484">
      <w:pPr>
        <w:pStyle w:val="CommentText"/>
      </w:pPr>
      <w:r>
        <w:t>I would suggest a tiny table, with one column that lists each response, one that lists what that response is capturing, and a third column that lists the stats used for each (model structure, or analysis method)</w:t>
      </w:r>
    </w:p>
  </w:comment>
  <w:comment w:id="71" w:author="n" w:date="2023-04-29T11:11:00Z" w:initials="n">
    <w:p w14:paraId="4BAC81DE" w14:textId="5E5C5B29" w:rsidR="00A94484" w:rsidRDefault="00A94484">
      <w:pPr>
        <w:pStyle w:val="CommentText"/>
      </w:pPr>
      <w:r>
        <w:rPr>
          <w:rStyle w:val="CommentReference"/>
        </w:rPr>
        <w:annotationRef/>
      </w:r>
      <w:r>
        <w:t>R stats doesn’t have these kinds of models, I don’t think?</w:t>
      </w:r>
    </w:p>
  </w:comment>
  <w:comment w:id="72" w:author="n" w:date="2023-03-09T12:10:00Z" w:initials="n">
    <w:p w14:paraId="69752944" w14:textId="4A9F67DC" w:rsidR="00CA167A" w:rsidRDefault="00CA167A">
      <w:pPr>
        <w:pStyle w:val="CommentText"/>
      </w:pPr>
      <w:r>
        <w:rPr>
          <w:rStyle w:val="CommentReference"/>
        </w:rPr>
        <w:annotationRef/>
      </w:r>
      <w:r>
        <w:t>You need more development here. Ask me when you see me on Friday</w:t>
      </w:r>
    </w:p>
  </w:comment>
  <w:comment w:id="73" w:author="n" w:date="2023-04-29T11:10:00Z" w:initials="n">
    <w:p w14:paraId="714CF94B" w14:textId="1E703812" w:rsidR="00567594" w:rsidRDefault="00567594">
      <w:pPr>
        <w:pStyle w:val="CommentText"/>
      </w:pPr>
      <w:r>
        <w:rPr>
          <w:rStyle w:val="CommentReference"/>
        </w:rPr>
        <w:annotationRef/>
      </w:r>
      <w:r>
        <w:t>Hopefully Erin’s stuff helped with this!</w:t>
      </w:r>
    </w:p>
  </w:comment>
  <w:comment w:id="74" w:author="n" w:date="2023-04-29T11:14:00Z" w:initials="n">
    <w:p w14:paraId="6592253F" w14:textId="204700A3" w:rsidR="00A94484" w:rsidRDefault="00A94484">
      <w:pPr>
        <w:pStyle w:val="CommentText"/>
      </w:pPr>
      <w:r>
        <w:rPr>
          <w:rStyle w:val="CommentReference"/>
        </w:rPr>
        <w:annotationRef/>
      </w:r>
      <w:r>
        <w:t>I’m assuming these will be embedded in the text for the dissertation (like you did the figures above)</w:t>
      </w:r>
    </w:p>
  </w:comment>
  <w:comment w:id="75" w:author="n" w:date="2023-04-29T11:20:00Z" w:initials="n">
    <w:p w14:paraId="6B74617B" w14:textId="7039954A" w:rsidR="00A94484" w:rsidRDefault="00A94484">
      <w:pPr>
        <w:pStyle w:val="CommentText"/>
      </w:pPr>
      <w:r>
        <w:rPr>
          <w:rStyle w:val="CommentReference"/>
        </w:rPr>
        <w:annotationRef/>
      </w:r>
      <w:r>
        <w:t>Above-ground?</w:t>
      </w:r>
    </w:p>
  </w:comment>
  <w:comment w:id="91" w:author="n" w:date="2023-04-29T11:16:00Z" w:initials="n">
    <w:p w14:paraId="527071C3" w14:textId="4CA80843" w:rsidR="00A94484" w:rsidRDefault="00A94484">
      <w:pPr>
        <w:pStyle w:val="CommentText"/>
      </w:pPr>
      <w:r>
        <w:rPr>
          <w:rStyle w:val="CommentReference"/>
        </w:rPr>
        <w:annotationRef/>
      </w:r>
      <w:r>
        <w:t>I don’t see any pluses</w:t>
      </w:r>
    </w:p>
  </w:comment>
  <w:comment w:id="92" w:author="n" w:date="2023-04-29T11:16:00Z" w:initials="n">
    <w:p w14:paraId="3F475EB4" w14:textId="07D227DE" w:rsidR="00A94484" w:rsidRDefault="00A94484">
      <w:pPr>
        <w:pStyle w:val="CommentText"/>
      </w:pPr>
      <w:r>
        <w:rPr>
          <w:rStyle w:val="CommentReference"/>
        </w:rPr>
        <w:annotationRef/>
      </w:r>
      <w:r>
        <w:t>Why is this blank?</w:t>
      </w:r>
      <w:r w:rsidR="004F6DA7">
        <w:t xml:space="preserve"> Ah, it’s in the text. Explain it in the table caption, as well</w:t>
      </w:r>
    </w:p>
  </w:comment>
  <w:comment w:id="94" w:author="n" w:date="2023-04-29T11:17:00Z" w:initials="n">
    <w:p w14:paraId="67543FC1" w14:textId="77777777" w:rsidR="00A94484" w:rsidRDefault="00A94484">
      <w:pPr>
        <w:pStyle w:val="CommentText"/>
      </w:pPr>
      <w:r>
        <w:rPr>
          <w:rStyle w:val="CommentReference"/>
        </w:rPr>
        <w:annotationRef/>
      </w:r>
      <w:r>
        <w:t>Hm. Can you smoosh the two panels closer together? Maybe even get creative and do a light tan background behind the surface seed bank, and a blue or green background behind the above ground?</w:t>
      </w:r>
    </w:p>
    <w:p w14:paraId="73277707" w14:textId="77777777" w:rsidR="00A94484" w:rsidRDefault="00A94484">
      <w:pPr>
        <w:pStyle w:val="CommentText"/>
      </w:pPr>
    </w:p>
    <w:p w14:paraId="3747463D" w14:textId="57CDFD05" w:rsidR="00A94484" w:rsidRDefault="00A94484">
      <w:pPr>
        <w:pStyle w:val="CommentText"/>
      </w:pPr>
      <w:r>
        <w:t>I know that sounds funky, and it might be ridiculous, but my brain wants to glance at that plot and know immediately what I’m looking at for all of these “above” and “below” plots.</w:t>
      </w:r>
    </w:p>
  </w:comment>
  <w:comment w:id="97" w:author="Lane, Stefanie" w:date="2023-03-04T16:54:00Z" w:initials="LS">
    <w:p w14:paraId="45EA61BC" w14:textId="1A20D97F" w:rsidR="00F2157E" w:rsidRDefault="00F2157E" w:rsidP="00773A4F">
      <w:pPr>
        <w:pStyle w:val="CommentText"/>
      </w:pPr>
      <w:r>
        <w:rPr>
          <w:rStyle w:val="CommentReference"/>
        </w:rPr>
        <w:annotationRef/>
      </w:r>
      <w:r>
        <w:rPr>
          <w:lang w:val="en-CA"/>
        </w:rPr>
        <w:t xml:space="preserve">Revisions: y-axis breaks every 25%, enlarge all fonts, fix scales = "free_x" (why won't the extra species drop when using with facet_wrap?), include table of species abbreviations on x axis. </w:t>
      </w:r>
    </w:p>
  </w:comment>
  <w:comment w:id="99" w:author="Lane, Stefanie" w:date="2023-03-04T16:30:00Z" w:initials="LS">
    <w:p w14:paraId="5F92CA61" w14:textId="79C2CAB7" w:rsidR="00B71C6D" w:rsidRDefault="007D2805" w:rsidP="009E5BD1">
      <w:pPr>
        <w:pStyle w:val="CommentText"/>
      </w:pPr>
      <w:r>
        <w:rPr>
          <w:rStyle w:val="CommentReference"/>
        </w:rPr>
        <w:annotationRef/>
      </w:r>
      <w:r w:rsidR="00B71C6D">
        <w:rPr>
          <w:lang w:val="en-CA"/>
        </w:rPr>
        <w:t>Ggplot: I can position_dodge the errorbars, but same position_dodge doesn't work for geom_point to show estimated means (black points); working on it...</w:t>
      </w:r>
    </w:p>
  </w:comment>
  <w:comment w:id="148" w:author="n" w:date="2023-04-29T11:47:00Z" w:initials="n">
    <w:p w14:paraId="5FE478B5" w14:textId="07040440" w:rsidR="00C822BA" w:rsidRDefault="00C822BA">
      <w:pPr>
        <w:pStyle w:val="CommentText"/>
      </w:pPr>
      <w:r>
        <w:rPr>
          <w:rStyle w:val="CommentReference"/>
        </w:rPr>
        <w:annotationRef/>
      </w:r>
      <w:r>
        <w:t>Leaning way too hard into this, particularly since it’s really just an ecology metaphor</w:t>
      </w:r>
    </w:p>
  </w:comment>
  <w:comment w:id="154" w:author="n" w:date="2023-04-29T11:50:00Z" w:initials="n">
    <w:p w14:paraId="5250CF32" w14:textId="6D8DCC08" w:rsidR="00875AD5" w:rsidRDefault="00875AD5">
      <w:pPr>
        <w:pStyle w:val="CommentText"/>
      </w:pPr>
      <w:r>
        <w:rPr>
          <w:rStyle w:val="CommentReference"/>
        </w:rPr>
        <w:annotationRef/>
      </w:r>
      <w:r>
        <w:t>Is this even close to what you meant?</w:t>
      </w:r>
    </w:p>
  </w:comment>
  <w:comment w:id="162" w:author="n" w:date="2023-04-29T11:51:00Z" w:initials="n">
    <w:p w14:paraId="23A91E0F" w14:textId="6DDC3F08" w:rsidR="00875AD5" w:rsidRDefault="00875AD5">
      <w:pPr>
        <w:pStyle w:val="CommentText"/>
      </w:pPr>
      <w:r>
        <w:rPr>
          <w:rStyle w:val="CommentReference"/>
        </w:rPr>
        <w:annotationRef/>
      </w:r>
      <w:r>
        <w:t>And seeding? So much of this paper is about seed availability, you probably can’t ignore it in your management recommendations</w:t>
      </w:r>
    </w:p>
  </w:comment>
  <w:comment w:id="163" w:author="n" w:date="2023-04-29T11:52:00Z" w:initials="n">
    <w:p w14:paraId="0E80050B" w14:textId="77777777" w:rsidR="00875AD5" w:rsidRDefault="00875AD5">
      <w:pPr>
        <w:pStyle w:val="CommentText"/>
      </w:pPr>
      <w:r>
        <w:rPr>
          <w:rStyle w:val="CommentReference"/>
        </w:rPr>
        <w:annotationRef/>
      </w:r>
      <w:r>
        <w:t>If the Nation can’t be involved, this feels like a weird recommendation.</w:t>
      </w:r>
    </w:p>
    <w:p w14:paraId="48DFD262" w14:textId="77777777" w:rsidR="00875AD5" w:rsidRDefault="00875AD5">
      <w:pPr>
        <w:pStyle w:val="CommentText"/>
      </w:pPr>
    </w:p>
    <w:p w14:paraId="7EDFC0B8" w14:textId="1274FEA9" w:rsidR="00875AD5" w:rsidRDefault="00875AD5">
      <w:pPr>
        <w:pStyle w:val="CommentText"/>
      </w:pPr>
      <w:r>
        <w:t>Tara will fix the language here, though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0404C1" w15:done="0"/>
  <w15:commentEx w15:paraId="16243483" w15:done="0"/>
  <w15:commentEx w15:paraId="1299CD29" w15:done="0"/>
  <w15:commentEx w15:paraId="4BAC81DE" w15:done="0"/>
  <w15:commentEx w15:paraId="69752944" w15:done="0"/>
  <w15:commentEx w15:paraId="714CF94B" w15:paraIdParent="69752944" w15:done="0"/>
  <w15:commentEx w15:paraId="6592253F" w15:done="0"/>
  <w15:commentEx w15:paraId="6B74617B" w15:done="0"/>
  <w15:commentEx w15:paraId="527071C3" w15:done="0"/>
  <w15:commentEx w15:paraId="3F475EB4" w15:done="0"/>
  <w15:commentEx w15:paraId="3747463D" w15:done="0"/>
  <w15:commentEx w15:paraId="45EA61BC" w15:done="0"/>
  <w15:commentEx w15:paraId="5F92CA61" w15:done="0"/>
  <w15:commentEx w15:paraId="5FE478B5" w15:done="0"/>
  <w15:commentEx w15:paraId="5250CF32" w15:done="0"/>
  <w15:commentEx w15:paraId="23A91E0F" w15:done="0"/>
  <w15:commentEx w15:paraId="7EDFC0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770B8" w16cex:dateUtc="2023-04-29T17:32:00Z"/>
  <w16cex:commentExtensible w16cex:durableId="27F7797A" w16cex:dateUtc="2023-04-29T18:09:00Z"/>
  <w16cex:commentExtensible w16cex:durableId="27F779ED" w16cex:dateUtc="2023-04-29T18:11:00Z"/>
  <w16cex:commentExtensible w16cex:durableId="27F779C6" w16cex:dateUtc="2023-04-29T18:11:00Z"/>
  <w16cex:commentExtensible w16cex:durableId="27B44B1C" w16cex:dateUtc="2023-03-09T20:10:00Z"/>
  <w16cex:commentExtensible w16cex:durableId="27F779AC" w16cex:dateUtc="2023-04-29T18:10:00Z"/>
  <w16cex:commentExtensible w16cex:durableId="27F77AAE" w16cex:dateUtc="2023-04-29T18:14:00Z"/>
  <w16cex:commentExtensible w16cex:durableId="27F77C0B" w16cex:dateUtc="2023-04-29T18:20:00Z"/>
  <w16cex:commentExtensible w16cex:durableId="27F77B0E" w16cex:dateUtc="2023-04-29T18:16:00Z"/>
  <w16cex:commentExtensible w16cex:durableId="27F77AF7" w16cex:dateUtc="2023-04-29T18:16:00Z"/>
  <w16cex:commentExtensible w16cex:durableId="27F77B31" w16cex:dateUtc="2023-04-29T18:17:00Z"/>
  <w16cex:commentExtensible w16cex:durableId="27ADF650" w16cex:dateUtc="2023-03-05T00:54:00Z"/>
  <w16cex:commentExtensible w16cex:durableId="27ADF0B6" w16cex:dateUtc="2023-03-05T00:30:00Z"/>
  <w16cex:commentExtensible w16cex:durableId="27F7824C" w16cex:dateUtc="2023-04-29T18:47:00Z"/>
  <w16cex:commentExtensible w16cex:durableId="27F78300" w16cex:dateUtc="2023-04-29T18:50:00Z"/>
  <w16cex:commentExtensible w16cex:durableId="27F7834A" w16cex:dateUtc="2023-04-29T18:51:00Z"/>
  <w16cex:commentExtensible w16cex:durableId="27F7838F" w16cex:dateUtc="2023-04-29T18: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0404C1" w16cid:durableId="27F770B8"/>
  <w16cid:commentId w16cid:paraId="16243483" w16cid:durableId="27F7797A"/>
  <w16cid:commentId w16cid:paraId="1299CD29" w16cid:durableId="27F779ED"/>
  <w16cid:commentId w16cid:paraId="4BAC81DE" w16cid:durableId="27F779C6"/>
  <w16cid:commentId w16cid:paraId="69752944" w16cid:durableId="27B44B1C"/>
  <w16cid:commentId w16cid:paraId="714CF94B" w16cid:durableId="27F779AC"/>
  <w16cid:commentId w16cid:paraId="6592253F" w16cid:durableId="27F77AAE"/>
  <w16cid:commentId w16cid:paraId="6B74617B" w16cid:durableId="27F77C0B"/>
  <w16cid:commentId w16cid:paraId="527071C3" w16cid:durableId="27F77B0E"/>
  <w16cid:commentId w16cid:paraId="3F475EB4" w16cid:durableId="27F77AF7"/>
  <w16cid:commentId w16cid:paraId="3747463D" w16cid:durableId="27F77B31"/>
  <w16cid:commentId w16cid:paraId="45EA61BC" w16cid:durableId="27ADF650"/>
  <w16cid:commentId w16cid:paraId="5F92CA61" w16cid:durableId="27ADF0B6"/>
  <w16cid:commentId w16cid:paraId="5FE478B5" w16cid:durableId="27F7824C"/>
  <w16cid:commentId w16cid:paraId="5250CF32" w16cid:durableId="27F78300"/>
  <w16cid:commentId w16cid:paraId="23A91E0F" w16cid:durableId="27F7834A"/>
  <w16cid:commentId w16cid:paraId="7EDFC0B8" w16cid:durableId="27F783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2027EC" w14:textId="77777777" w:rsidR="00C251B6" w:rsidRDefault="00C251B6" w:rsidP="008F473E">
      <w:pPr>
        <w:spacing w:after="0" w:line="240" w:lineRule="auto"/>
      </w:pPr>
      <w:r>
        <w:separator/>
      </w:r>
    </w:p>
  </w:endnote>
  <w:endnote w:type="continuationSeparator" w:id="0">
    <w:p w14:paraId="7798D893" w14:textId="77777777" w:rsidR="00C251B6" w:rsidRDefault="00C251B6" w:rsidP="008F4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447163"/>
      <w:docPartObj>
        <w:docPartGallery w:val="Page Numbers (Bottom of Page)"/>
        <w:docPartUnique/>
      </w:docPartObj>
    </w:sdtPr>
    <w:sdtEndPr>
      <w:rPr>
        <w:noProof/>
      </w:rPr>
    </w:sdtEndPr>
    <w:sdtContent>
      <w:p w14:paraId="0B6F00F2" w14:textId="57A06801" w:rsidR="001066B9" w:rsidRDefault="001066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D8CDC9" w14:textId="77777777" w:rsidR="001066B9" w:rsidRDefault="001066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52C9F9" w14:textId="77777777" w:rsidR="00C251B6" w:rsidRDefault="00C251B6" w:rsidP="008F473E">
      <w:pPr>
        <w:spacing w:after="0" w:line="240" w:lineRule="auto"/>
      </w:pPr>
      <w:r>
        <w:separator/>
      </w:r>
    </w:p>
  </w:footnote>
  <w:footnote w:type="continuationSeparator" w:id="0">
    <w:p w14:paraId="4F63BF52" w14:textId="77777777" w:rsidR="00C251B6" w:rsidRDefault="00C251B6" w:rsidP="008F47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1A505" w14:textId="3409901D" w:rsidR="008F473E" w:rsidRDefault="008F473E">
    <w:pPr>
      <w:pStyle w:val="Header"/>
    </w:pPr>
    <w:r>
      <w:t>Lane, S. L. Dissertation Ch. 4: post-grazing habitat recovery in two Vancouver Island estuaries</w:t>
    </w:r>
  </w:p>
  <w:p w14:paraId="6104384E" w14:textId="77777777" w:rsidR="008F473E" w:rsidRDefault="008F47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068"/>
    <w:multiLevelType w:val="hybridMultilevel"/>
    <w:tmpl w:val="7C8EE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20942"/>
    <w:multiLevelType w:val="hybridMultilevel"/>
    <w:tmpl w:val="1B2A81B0"/>
    <w:lvl w:ilvl="0" w:tplc="10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0D7571F7"/>
    <w:multiLevelType w:val="hybridMultilevel"/>
    <w:tmpl w:val="280A624C"/>
    <w:lvl w:ilvl="0" w:tplc="A9C8F004">
      <w:start w:val="1"/>
      <w:numFmt w:val="bullet"/>
      <w:lvlText w:val="-"/>
      <w:lvlJc w:val="left"/>
      <w:pPr>
        <w:ind w:left="720" w:hanging="360"/>
      </w:pPr>
      <w:rPr>
        <w:rFonts w:ascii="Calibri" w:eastAsia="Times New Roman" w:hAnsi="Calibri" w:cs="Calibr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273110"/>
    <w:multiLevelType w:val="hybridMultilevel"/>
    <w:tmpl w:val="1BA858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F211542"/>
    <w:multiLevelType w:val="hybridMultilevel"/>
    <w:tmpl w:val="2244DA52"/>
    <w:lvl w:ilvl="0" w:tplc="1F04668A">
      <w:start w:val="1"/>
      <w:numFmt w:val="bullet"/>
      <w:lvlText w:val=""/>
      <w:lvlJc w:val="left"/>
      <w:pPr>
        <w:ind w:left="1080" w:hanging="360"/>
      </w:pPr>
      <w:rPr>
        <w:rFonts w:ascii="Symbol" w:eastAsiaTheme="minorHAnsi" w:hAnsi="Symbol"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647165"/>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7FB200D"/>
    <w:multiLevelType w:val="hybridMultilevel"/>
    <w:tmpl w:val="A52C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2B21F6"/>
    <w:multiLevelType w:val="hybridMultilevel"/>
    <w:tmpl w:val="634A8AB8"/>
    <w:lvl w:ilvl="0" w:tplc="14F0ADC8">
      <w:start w:val="1"/>
      <w:numFmt w:val="bullet"/>
      <w:lvlText w:val=""/>
      <w:lvlJc w:val="left"/>
      <w:pPr>
        <w:ind w:left="720" w:hanging="360"/>
      </w:pPr>
      <w:rPr>
        <w:rFonts w:ascii="Symbol" w:eastAsiaTheme="minorHAnsi" w:hAnsi="Symbol" w:cstheme="minorHAns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CAC2BBD"/>
    <w:multiLevelType w:val="hybridMultilevel"/>
    <w:tmpl w:val="4C8CF8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289281A"/>
    <w:multiLevelType w:val="hybridMultilevel"/>
    <w:tmpl w:val="67D84CBE"/>
    <w:lvl w:ilvl="0" w:tplc="707A55FE">
      <w:start w:val="1"/>
      <w:numFmt w:val="decimal"/>
      <w:lvlText w:val="%1."/>
      <w:lvlJc w:val="left"/>
      <w:pPr>
        <w:ind w:left="720" w:hanging="360"/>
      </w:pPr>
    </w:lvl>
    <w:lvl w:ilvl="1" w:tplc="7340C380">
      <w:start w:val="1"/>
      <w:numFmt w:val="decimal"/>
      <w:lvlText w:val="%2."/>
      <w:lvlJc w:val="left"/>
      <w:pPr>
        <w:ind w:left="720" w:hanging="360"/>
      </w:pPr>
    </w:lvl>
    <w:lvl w:ilvl="2" w:tplc="BCEADBC4">
      <w:start w:val="1"/>
      <w:numFmt w:val="decimal"/>
      <w:lvlText w:val="%3."/>
      <w:lvlJc w:val="left"/>
      <w:pPr>
        <w:ind w:left="720" w:hanging="360"/>
      </w:pPr>
    </w:lvl>
    <w:lvl w:ilvl="3" w:tplc="7526D548">
      <w:start w:val="1"/>
      <w:numFmt w:val="decimal"/>
      <w:lvlText w:val="%4."/>
      <w:lvlJc w:val="left"/>
      <w:pPr>
        <w:ind w:left="720" w:hanging="360"/>
      </w:pPr>
    </w:lvl>
    <w:lvl w:ilvl="4" w:tplc="B3C62288">
      <w:start w:val="1"/>
      <w:numFmt w:val="decimal"/>
      <w:lvlText w:val="%5."/>
      <w:lvlJc w:val="left"/>
      <w:pPr>
        <w:ind w:left="720" w:hanging="360"/>
      </w:pPr>
    </w:lvl>
    <w:lvl w:ilvl="5" w:tplc="3CD4E16C">
      <w:start w:val="1"/>
      <w:numFmt w:val="decimal"/>
      <w:lvlText w:val="%6."/>
      <w:lvlJc w:val="left"/>
      <w:pPr>
        <w:ind w:left="720" w:hanging="360"/>
      </w:pPr>
    </w:lvl>
    <w:lvl w:ilvl="6" w:tplc="74D21226">
      <w:start w:val="1"/>
      <w:numFmt w:val="decimal"/>
      <w:lvlText w:val="%7."/>
      <w:lvlJc w:val="left"/>
      <w:pPr>
        <w:ind w:left="720" w:hanging="360"/>
      </w:pPr>
    </w:lvl>
    <w:lvl w:ilvl="7" w:tplc="84BE0A06">
      <w:start w:val="1"/>
      <w:numFmt w:val="decimal"/>
      <w:lvlText w:val="%8."/>
      <w:lvlJc w:val="left"/>
      <w:pPr>
        <w:ind w:left="720" w:hanging="360"/>
      </w:pPr>
    </w:lvl>
    <w:lvl w:ilvl="8" w:tplc="E8581446">
      <w:start w:val="1"/>
      <w:numFmt w:val="decimal"/>
      <w:lvlText w:val="%9."/>
      <w:lvlJc w:val="left"/>
      <w:pPr>
        <w:ind w:left="720" w:hanging="360"/>
      </w:pPr>
    </w:lvl>
  </w:abstractNum>
  <w:abstractNum w:abstractNumId="10" w15:restartNumberingAfterBreak="0">
    <w:nsid w:val="245346B0"/>
    <w:multiLevelType w:val="hybridMultilevel"/>
    <w:tmpl w:val="63B81AFE"/>
    <w:lvl w:ilvl="0" w:tplc="C07E216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2E246134"/>
    <w:multiLevelType w:val="hybridMultilevel"/>
    <w:tmpl w:val="158AB8E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D8C58D7"/>
    <w:multiLevelType w:val="hybridMultilevel"/>
    <w:tmpl w:val="E84E9EE0"/>
    <w:lvl w:ilvl="0" w:tplc="D448810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15:restartNumberingAfterBreak="0">
    <w:nsid w:val="3DCB5C30"/>
    <w:multiLevelType w:val="hybridMultilevel"/>
    <w:tmpl w:val="49CEB51E"/>
    <w:lvl w:ilvl="0" w:tplc="7E9210C2">
      <w:numFmt w:val="bullet"/>
      <w:lvlText w:val=""/>
      <w:lvlJc w:val="left"/>
      <w:pPr>
        <w:ind w:left="1080" w:hanging="360"/>
      </w:pPr>
      <w:rPr>
        <w:rFonts w:ascii="Symbol" w:eastAsiaTheme="minorHAnsi" w:hAnsi="Symbol"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7AD0063"/>
    <w:multiLevelType w:val="hybridMultilevel"/>
    <w:tmpl w:val="57084930"/>
    <w:lvl w:ilvl="0" w:tplc="21B23478">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15:restartNumberingAfterBreak="0">
    <w:nsid w:val="4A2951A3"/>
    <w:multiLevelType w:val="multilevel"/>
    <w:tmpl w:val="1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AE746BB"/>
    <w:multiLevelType w:val="hybridMultilevel"/>
    <w:tmpl w:val="FD3CAB7A"/>
    <w:lvl w:ilvl="0" w:tplc="ED768208">
      <w:start w:val="2"/>
      <w:numFmt w:val="bullet"/>
      <w:lvlText w:val=""/>
      <w:lvlJc w:val="left"/>
      <w:pPr>
        <w:ind w:left="1080" w:hanging="360"/>
      </w:pPr>
      <w:rPr>
        <w:rFonts w:ascii="Symbol" w:eastAsiaTheme="minorHAnsi" w:hAnsi="Symbol" w:cs="Segoe UI" w:hint="default"/>
        <w:sz w:val="18"/>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7" w15:restartNumberingAfterBreak="0">
    <w:nsid w:val="52E60D08"/>
    <w:multiLevelType w:val="hybridMultilevel"/>
    <w:tmpl w:val="23CCB808"/>
    <w:lvl w:ilvl="0" w:tplc="CBE48AFA">
      <w:start w:val="1"/>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055503"/>
    <w:multiLevelType w:val="hybridMultilevel"/>
    <w:tmpl w:val="C1AEDB7A"/>
    <w:lvl w:ilvl="0" w:tplc="B0485F76">
      <w:numFmt w:val="bullet"/>
      <w:lvlText w:val="-"/>
      <w:lvlJc w:val="left"/>
      <w:pPr>
        <w:ind w:left="1080" w:hanging="360"/>
      </w:pPr>
      <w:rPr>
        <w:rFonts w:ascii="Calibri" w:eastAsiaTheme="minorHAnsi"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 w15:restartNumberingAfterBreak="0">
    <w:nsid w:val="596F375B"/>
    <w:multiLevelType w:val="hybridMultilevel"/>
    <w:tmpl w:val="85B267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604107"/>
    <w:multiLevelType w:val="hybridMultilevel"/>
    <w:tmpl w:val="4434FC2E"/>
    <w:lvl w:ilvl="0" w:tplc="B4887880">
      <w:start w:val="2"/>
      <w:numFmt w:val="bullet"/>
      <w:lvlText w:val=""/>
      <w:lvlJc w:val="left"/>
      <w:pPr>
        <w:ind w:left="720" w:hanging="360"/>
      </w:pPr>
      <w:rPr>
        <w:rFonts w:ascii="Symbol" w:eastAsiaTheme="minorHAnsi" w:hAnsi="Symbol" w:cstheme="minorHAns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00E4900"/>
    <w:multiLevelType w:val="hybridMultilevel"/>
    <w:tmpl w:val="B3A8A988"/>
    <w:lvl w:ilvl="0" w:tplc="66589BAC">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2" w15:restartNumberingAfterBreak="0">
    <w:nsid w:val="6B97496F"/>
    <w:multiLevelType w:val="hybridMultilevel"/>
    <w:tmpl w:val="15744AE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BD0522D"/>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0AA66C1"/>
    <w:multiLevelType w:val="hybridMultilevel"/>
    <w:tmpl w:val="B1967B76"/>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8F18B9"/>
    <w:multiLevelType w:val="hybridMultilevel"/>
    <w:tmpl w:val="6C406C84"/>
    <w:lvl w:ilvl="0" w:tplc="935E0D04">
      <w:start w:val="1"/>
      <w:numFmt w:val="decimal"/>
      <w:lvlText w:val="%1."/>
      <w:lvlJc w:val="left"/>
      <w:pPr>
        <w:ind w:left="720" w:hanging="360"/>
      </w:pPr>
    </w:lvl>
    <w:lvl w:ilvl="1" w:tplc="C33EA2EA">
      <w:start w:val="1"/>
      <w:numFmt w:val="decimal"/>
      <w:lvlText w:val="%2."/>
      <w:lvlJc w:val="left"/>
      <w:pPr>
        <w:ind w:left="720" w:hanging="360"/>
      </w:pPr>
    </w:lvl>
    <w:lvl w:ilvl="2" w:tplc="5A0E50F6">
      <w:start w:val="1"/>
      <w:numFmt w:val="decimal"/>
      <w:lvlText w:val="%3."/>
      <w:lvlJc w:val="left"/>
      <w:pPr>
        <w:ind w:left="720" w:hanging="360"/>
      </w:pPr>
    </w:lvl>
    <w:lvl w:ilvl="3" w:tplc="864EEAD6">
      <w:start w:val="1"/>
      <w:numFmt w:val="decimal"/>
      <w:lvlText w:val="%4."/>
      <w:lvlJc w:val="left"/>
      <w:pPr>
        <w:ind w:left="720" w:hanging="360"/>
      </w:pPr>
    </w:lvl>
    <w:lvl w:ilvl="4" w:tplc="9E6AF5C0">
      <w:start w:val="1"/>
      <w:numFmt w:val="decimal"/>
      <w:lvlText w:val="%5."/>
      <w:lvlJc w:val="left"/>
      <w:pPr>
        <w:ind w:left="720" w:hanging="360"/>
      </w:pPr>
    </w:lvl>
    <w:lvl w:ilvl="5" w:tplc="85AE025C">
      <w:start w:val="1"/>
      <w:numFmt w:val="decimal"/>
      <w:lvlText w:val="%6."/>
      <w:lvlJc w:val="left"/>
      <w:pPr>
        <w:ind w:left="720" w:hanging="360"/>
      </w:pPr>
    </w:lvl>
    <w:lvl w:ilvl="6" w:tplc="BE86D2C8">
      <w:start w:val="1"/>
      <w:numFmt w:val="decimal"/>
      <w:lvlText w:val="%7."/>
      <w:lvlJc w:val="left"/>
      <w:pPr>
        <w:ind w:left="720" w:hanging="360"/>
      </w:pPr>
    </w:lvl>
    <w:lvl w:ilvl="7" w:tplc="F95ABD98">
      <w:start w:val="1"/>
      <w:numFmt w:val="decimal"/>
      <w:lvlText w:val="%8."/>
      <w:lvlJc w:val="left"/>
      <w:pPr>
        <w:ind w:left="720" w:hanging="360"/>
      </w:pPr>
    </w:lvl>
    <w:lvl w:ilvl="8" w:tplc="21D8B600">
      <w:start w:val="1"/>
      <w:numFmt w:val="decimal"/>
      <w:lvlText w:val="%9."/>
      <w:lvlJc w:val="left"/>
      <w:pPr>
        <w:ind w:left="720" w:hanging="360"/>
      </w:pPr>
    </w:lvl>
  </w:abstractNum>
  <w:abstractNum w:abstractNumId="26" w15:restartNumberingAfterBreak="0">
    <w:nsid w:val="747A4B88"/>
    <w:multiLevelType w:val="hybridMultilevel"/>
    <w:tmpl w:val="85AA41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4F1CB1"/>
    <w:multiLevelType w:val="hybridMultilevel"/>
    <w:tmpl w:val="791CAF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1D7F5C"/>
    <w:multiLevelType w:val="hybridMultilevel"/>
    <w:tmpl w:val="79AC34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9" w15:restartNumberingAfterBreak="0">
    <w:nsid w:val="77BC2689"/>
    <w:multiLevelType w:val="hybridMultilevel"/>
    <w:tmpl w:val="63763CC8"/>
    <w:lvl w:ilvl="0" w:tplc="AD3A0620">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0" w15:restartNumberingAfterBreak="0">
    <w:nsid w:val="78192A92"/>
    <w:multiLevelType w:val="hybridMultilevel"/>
    <w:tmpl w:val="214A877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105031413">
    <w:abstractNumId w:val="26"/>
  </w:num>
  <w:num w:numId="2" w16cid:durableId="974717585">
    <w:abstractNumId w:val="11"/>
  </w:num>
  <w:num w:numId="3" w16cid:durableId="1387409188">
    <w:abstractNumId w:val="17"/>
  </w:num>
  <w:num w:numId="4" w16cid:durableId="1000085092">
    <w:abstractNumId w:val="19"/>
  </w:num>
  <w:num w:numId="5" w16cid:durableId="1633750811">
    <w:abstractNumId w:val="2"/>
  </w:num>
  <w:num w:numId="6" w16cid:durableId="1258059459">
    <w:abstractNumId w:val="11"/>
  </w:num>
  <w:num w:numId="7" w16cid:durableId="1428117660">
    <w:abstractNumId w:val="27"/>
  </w:num>
  <w:num w:numId="8" w16cid:durableId="1106189490">
    <w:abstractNumId w:val="6"/>
  </w:num>
  <w:num w:numId="9" w16cid:durableId="997271206">
    <w:abstractNumId w:val="4"/>
  </w:num>
  <w:num w:numId="10" w16cid:durableId="1984503435">
    <w:abstractNumId w:val="0"/>
  </w:num>
  <w:num w:numId="11" w16cid:durableId="26882613">
    <w:abstractNumId w:val="8"/>
  </w:num>
  <w:num w:numId="12" w16cid:durableId="615022215">
    <w:abstractNumId w:val="15"/>
  </w:num>
  <w:num w:numId="13" w16cid:durableId="202641971">
    <w:abstractNumId w:val="13"/>
  </w:num>
  <w:num w:numId="14" w16cid:durableId="125857362">
    <w:abstractNumId w:val="24"/>
  </w:num>
  <w:num w:numId="15" w16cid:durableId="709378588">
    <w:abstractNumId w:val="23"/>
  </w:num>
  <w:num w:numId="16" w16cid:durableId="1922177355">
    <w:abstractNumId w:val="30"/>
  </w:num>
  <w:num w:numId="17" w16cid:durableId="1689914378">
    <w:abstractNumId w:val="3"/>
  </w:num>
  <w:num w:numId="18" w16cid:durableId="775372246">
    <w:abstractNumId w:val="22"/>
  </w:num>
  <w:num w:numId="19" w16cid:durableId="984353601">
    <w:abstractNumId w:val="16"/>
  </w:num>
  <w:num w:numId="20" w16cid:durableId="780103323">
    <w:abstractNumId w:val="14"/>
  </w:num>
  <w:num w:numId="21" w16cid:durableId="1713650997">
    <w:abstractNumId w:val="20"/>
  </w:num>
  <w:num w:numId="22" w16cid:durableId="1203711298">
    <w:abstractNumId w:val="12"/>
  </w:num>
  <w:num w:numId="23" w16cid:durableId="2089033708">
    <w:abstractNumId w:val="10"/>
  </w:num>
  <w:num w:numId="24" w16cid:durableId="2002930383">
    <w:abstractNumId w:val="21"/>
  </w:num>
  <w:num w:numId="25" w16cid:durableId="527378477">
    <w:abstractNumId w:val="9"/>
  </w:num>
  <w:num w:numId="26" w16cid:durableId="1401365909">
    <w:abstractNumId w:val="25"/>
  </w:num>
  <w:num w:numId="27" w16cid:durableId="1817600796">
    <w:abstractNumId w:val="28"/>
  </w:num>
  <w:num w:numId="28" w16cid:durableId="1344479756">
    <w:abstractNumId w:val="18"/>
  </w:num>
  <w:num w:numId="29" w16cid:durableId="1560242062">
    <w:abstractNumId w:val="1"/>
  </w:num>
  <w:num w:numId="30" w16cid:durableId="224948156">
    <w:abstractNumId w:val="5"/>
  </w:num>
  <w:num w:numId="31" w16cid:durableId="1782649086">
    <w:abstractNumId w:val="7"/>
  </w:num>
  <w:num w:numId="32" w16cid:durableId="798497275">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
    <w15:presenceInfo w15:providerId="Windows Live" w15:userId="81f6a45a1744a32d"/>
  </w15:person>
  <w15:person w15:author="Lane, Stefanie">
    <w15:presenceInfo w15:providerId="AD" w15:userId="S::stefanie.lane@ubc.ca::4a8c6c9c-e558-4387-bb26-bde8015993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813"/>
    <w:rsid w:val="00000889"/>
    <w:rsid w:val="0000182A"/>
    <w:rsid w:val="0000207E"/>
    <w:rsid w:val="00011B03"/>
    <w:rsid w:val="0001359E"/>
    <w:rsid w:val="00013F5A"/>
    <w:rsid w:val="000212B2"/>
    <w:rsid w:val="00022EEC"/>
    <w:rsid w:val="0002354C"/>
    <w:rsid w:val="00025A3C"/>
    <w:rsid w:val="000303BC"/>
    <w:rsid w:val="00030C7F"/>
    <w:rsid w:val="00031FD8"/>
    <w:rsid w:val="00032608"/>
    <w:rsid w:val="00040092"/>
    <w:rsid w:val="00043A30"/>
    <w:rsid w:val="00043F3F"/>
    <w:rsid w:val="00044B12"/>
    <w:rsid w:val="00044E06"/>
    <w:rsid w:val="000469A0"/>
    <w:rsid w:val="00050C1B"/>
    <w:rsid w:val="00051A4C"/>
    <w:rsid w:val="00051FD6"/>
    <w:rsid w:val="000529BE"/>
    <w:rsid w:val="000545F3"/>
    <w:rsid w:val="00055320"/>
    <w:rsid w:val="00060610"/>
    <w:rsid w:val="00060EAA"/>
    <w:rsid w:val="000610DB"/>
    <w:rsid w:val="00062958"/>
    <w:rsid w:val="00065F7C"/>
    <w:rsid w:val="0006616C"/>
    <w:rsid w:val="00070254"/>
    <w:rsid w:val="00070281"/>
    <w:rsid w:val="00070FDE"/>
    <w:rsid w:val="00071A40"/>
    <w:rsid w:val="00073DBD"/>
    <w:rsid w:val="000768F3"/>
    <w:rsid w:val="000777EE"/>
    <w:rsid w:val="00083F19"/>
    <w:rsid w:val="0008400C"/>
    <w:rsid w:val="00085483"/>
    <w:rsid w:val="000857EC"/>
    <w:rsid w:val="000861AA"/>
    <w:rsid w:val="0008623A"/>
    <w:rsid w:val="00086577"/>
    <w:rsid w:val="00086B8B"/>
    <w:rsid w:val="0008769E"/>
    <w:rsid w:val="0008778C"/>
    <w:rsid w:val="00092F75"/>
    <w:rsid w:val="00094EEB"/>
    <w:rsid w:val="000A4573"/>
    <w:rsid w:val="000A4678"/>
    <w:rsid w:val="000A4F7D"/>
    <w:rsid w:val="000A55A3"/>
    <w:rsid w:val="000A5C23"/>
    <w:rsid w:val="000A6B59"/>
    <w:rsid w:val="000A72FC"/>
    <w:rsid w:val="000A7400"/>
    <w:rsid w:val="000B0B3B"/>
    <w:rsid w:val="000B2A5D"/>
    <w:rsid w:val="000B47F3"/>
    <w:rsid w:val="000B7D28"/>
    <w:rsid w:val="000C0EC4"/>
    <w:rsid w:val="000C15B7"/>
    <w:rsid w:val="000C1870"/>
    <w:rsid w:val="000C2EF0"/>
    <w:rsid w:val="000C3FB9"/>
    <w:rsid w:val="000C50AB"/>
    <w:rsid w:val="000C63EC"/>
    <w:rsid w:val="000C6789"/>
    <w:rsid w:val="000D1785"/>
    <w:rsid w:val="000D311D"/>
    <w:rsid w:val="000D38F9"/>
    <w:rsid w:val="000D3B0A"/>
    <w:rsid w:val="000D5349"/>
    <w:rsid w:val="000D5AEE"/>
    <w:rsid w:val="000D698D"/>
    <w:rsid w:val="000D6E34"/>
    <w:rsid w:val="000E2FCE"/>
    <w:rsid w:val="000E6572"/>
    <w:rsid w:val="000E6744"/>
    <w:rsid w:val="000E6A39"/>
    <w:rsid w:val="000F0722"/>
    <w:rsid w:val="000F1ECA"/>
    <w:rsid w:val="000F2BFE"/>
    <w:rsid w:val="000F349B"/>
    <w:rsid w:val="000F44AA"/>
    <w:rsid w:val="000F51D7"/>
    <w:rsid w:val="000F5F2E"/>
    <w:rsid w:val="000F71C5"/>
    <w:rsid w:val="00102605"/>
    <w:rsid w:val="001045FD"/>
    <w:rsid w:val="00104759"/>
    <w:rsid w:val="00104F2F"/>
    <w:rsid w:val="001061CA"/>
    <w:rsid w:val="00106688"/>
    <w:rsid w:val="001066B9"/>
    <w:rsid w:val="00106A4A"/>
    <w:rsid w:val="001075CD"/>
    <w:rsid w:val="0010769E"/>
    <w:rsid w:val="00107CB6"/>
    <w:rsid w:val="00110DBE"/>
    <w:rsid w:val="00111BC4"/>
    <w:rsid w:val="00111CCC"/>
    <w:rsid w:val="00112FBA"/>
    <w:rsid w:val="00113F1C"/>
    <w:rsid w:val="00115521"/>
    <w:rsid w:val="001155A2"/>
    <w:rsid w:val="00120C39"/>
    <w:rsid w:val="00122EFB"/>
    <w:rsid w:val="00123193"/>
    <w:rsid w:val="001251B6"/>
    <w:rsid w:val="001258FF"/>
    <w:rsid w:val="001267F2"/>
    <w:rsid w:val="00126C67"/>
    <w:rsid w:val="001273D4"/>
    <w:rsid w:val="00127B39"/>
    <w:rsid w:val="001309E7"/>
    <w:rsid w:val="00130A6F"/>
    <w:rsid w:val="001316E4"/>
    <w:rsid w:val="00131C53"/>
    <w:rsid w:val="00133593"/>
    <w:rsid w:val="00135624"/>
    <w:rsid w:val="00136B78"/>
    <w:rsid w:val="00137052"/>
    <w:rsid w:val="00140D08"/>
    <w:rsid w:val="001422C8"/>
    <w:rsid w:val="00144C1B"/>
    <w:rsid w:val="00144EBD"/>
    <w:rsid w:val="00145EC1"/>
    <w:rsid w:val="00146D99"/>
    <w:rsid w:val="00147125"/>
    <w:rsid w:val="00152FF8"/>
    <w:rsid w:val="00153D17"/>
    <w:rsid w:val="001559B1"/>
    <w:rsid w:val="001574FB"/>
    <w:rsid w:val="001614B9"/>
    <w:rsid w:val="001668C2"/>
    <w:rsid w:val="00167726"/>
    <w:rsid w:val="001730B9"/>
    <w:rsid w:val="00173593"/>
    <w:rsid w:val="00174B60"/>
    <w:rsid w:val="00176CAB"/>
    <w:rsid w:val="00177D71"/>
    <w:rsid w:val="00183D75"/>
    <w:rsid w:val="00184321"/>
    <w:rsid w:val="00185B0D"/>
    <w:rsid w:val="00185E2F"/>
    <w:rsid w:val="00187F40"/>
    <w:rsid w:val="00190393"/>
    <w:rsid w:val="00191266"/>
    <w:rsid w:val="00191761"/>
    <w:rsid w:val="00193148"/>
    <w:rsid w:val="00194508"/>
    <w:rsid w:val="0019474A"/>
    <w:rsid w:val="001979D2"/>
    <w:rsid w:val="001A4AD4"/>
    <w:rsid w:val="001B048F"/>
    <w:rsid w:val="001B123E"/>
    <w:rsid w:val="001B7032"/>
    <w:rsid w:val="001B7043"/>
    <w:rsid w:val="001C0EEC"/>
    <w:rsid w:val="001C1207"/>
    <w:rsid w:val="001C25CE"/>
    <w:rsid w:val="001C2CE2"/>
    <w:rsid w:val="001C36C1"/>
    <w:rsid w:val="001C5589"/>
    <w:rsid w:val="001C77CE"/>
    <w:rsid w:val="001D0038"/>
    <w:rsid w:val="001D2DBB"/>
    <w:rsid w:val="001D41FC"/>
    <w:rsid w:val="001D6BC9"/>
    <w:rsid w:val="001E0BC3"/>
    <w:rsid w:val="001E233E"/>
    <w:rsid w:val="001E25F1"/>
    <w:rsid w:val="001E50D1"/>
    <w:rsid w:val="001E61C3"/>
    <w:rsid w:val="001E7E4D"/>
    <w:rsid w:val="001F54D2"/>
    <w:rsid w:val="00202D47"/>
    <w:rsid w:val="002051B7"/>
    <w:rsid w:val="002112B2"/>
    <w:rsid w:val="00215489"/>
    <w:rsid w:val="00223C80"/>
    <w:rsid w:val="00224B5C"/>
    <w:rsid w:val="002252DF"/>
    <w:rsid w:val="0022576B"/>
    <w:rsid w:val="002260B2"/>
    <w:rsid w:val="00226195"/>
    <w:rsid w:val="002263F5"/>
    <w:rsid w:val="002266AC"/>
    <w:rsid w:val="00226C38"/>
    <w:rsid w:val="002304ED"/>
    <w:rsid w:val="0023130C"/>
    <w:rsid w:val="0023181E"/>
    <w:rsid w:val="00232440"/>
    <w:rsid w:val="00240400"/>
    <w:rsid w:val="0024127B"/>
    <w:rsid w:val="0024134E"/>
    <w:rsid w:val="00241581"/>
    <w:rsid w:val="00242073"/>
    <w:rsid w:val="002457B8"/>
    <w:rsid w:val="002457F2"/>
    <w:rsid w:val="00246F7C"/>
    <w:rsid w:val="00247AE8"/>
    <w:rsid w:val="00247D28"/>
    <w:rsid w:val="002525E1"/>
    <w:rsid w:val="002535D8"/>
    <w:rsid w:val="00253821"/>
    <w:rsid w:val="002552F2"/>
    <w:rsid w:val="00255B6D"/>
    <w:rsid w:val="002562E1"/>
    <w:rsid w:val="00256F87"/>
    <w:rsid w:val="00257694"/>
    <w:rsid w:val="002600BF"/>
    <w:rsid w:val="00260929"/>
    <w:rsid w:val="0026331A"/>
    <w:rsid w:val="00265305"/>
    <w:rsid w:val="00265D87"/>
    <w:rsid w:val="002661E6"/>
    <w:rsid w:val="00271C64"/>
    <w:rsid w:val="00272999"/>
    <w:rsid w:val="00273149"/>
    <w:rsid w:val="00273A4A"/>
    <w:rsid w:val="00276208"/>
    <w:rsid w:val="00283734"/>
    <w:rsid w:val="00286475"/>
    <w:rsid w:val="00287744"/>
    <w:rsid w:val="00290150"/>
    <w:rsid w:val="00290F7D"/>
    <w:rsid w:val="002921CF"/>
    <w:rsid w:val="002963E1"/>
    <w:rsid w:val="002966C0"/>
    <w:rsid w:val="002A07DE"/>
    <w:rsid w:val="002A1853"/>
    <w:rsid w:val="002A1DA2"/>
    <w:rsid w:val="002A2666"/>
    <w:rsid w:val="002A2C89"/>
    <w:rsid w:val="002A470E"/>
    <w:rsid w:val="002A57B5"/>
    <w:rsid w:val="002B0494"/>
    <w:rsid w:val="002B2491"/>
    <w:rsid w:val="002B33BE"/>
    <w:rsid w:val="002B3AE9"/>
    <w:rsid w:val="002B4878"/>
    <w:rsid w:val="002B5073"/>
    <w:rsid w:val="002B6881"/>
    <w:rsid w:val="002B6BC1"/>
    <w:rsid w:val="002C0CA4"/>
    <w:rsid w:val="002C27FB"/>
    <w:rsid w:val="002C33D3"/>
    <w:rsid w:val="002C4019"/>
    <w:rsid w:val="002C40AF"/>
    <w:rsid w:val="002C5BE2"/>
    <w:rsid w:val="002D0B2B"/>
    <w:rsid w:val="002D5B8F"/>
    <w:rsid w:val="002D6809"/>
    <w:rsid w:val="002D6905"/>
    <w:rsid w:val="002E0D44"/>
    <w:rsid w:val="002E4C29"/>
    <w:rsid w:val="002F0442"/>
    <w:rsid w:val="002F04E0"/>
    <w:rsid w:val="002F2A4D"/>
    <w:rsid w:val="002F3D3C"/>
    <w:rsid w:val="002F52C5"/>
    <w:rsid w:val="002F63E2"/>
    <w:rsid w:val="002F67E5"/>
    <w:rsid w:val="00301660"/>
    <w:rsid w:val="00302A6A"/>
    <w:rsid w:val="003038AF"/>
    <w:rsid w:val="00303C13"/>
    <w:rsid w:val="00306915"/>
    <w:rsid w:val="00307EE4"/>
    <w:rsid w:val="00313323"/>
    <w:rsid w:val="00313344"/>
    <w:rsid w:val="00315863"/>
    <w:rsid w:val="00320428"/>
    <w:rsid w:val="00322616"/>
    <w:rsid w:val="00325E99"/>
    <w:rsid w:val="00326415"/>
    <w:rsid w:val="0033072F"/>
    <w:rsid w:val="00330817"/>
    <w:rsid w:val="0033208A"/>
    <w:rsid w:val="00332178"/>
    <w:rsid w:val="00332266"/>
    <w:rsid w:val="0033396C"/>
    <w:rsid w:val="00333A41"/>
    <w:rsid w:val="0033444D"/>
    <w:rsid w:val="003363C6"/>
    <w:rsid w:val="0033780E"/>
    <w:rsid w:val="0034006D"/>
    <w:rsid w:val="00340277"/>
    <w:rsid w:val="00341521"/>
    <w:rsid w:val="00342401"/>
    <w:rsid w:val="00343370"/>
    <w:rsid w:val="003442F8"/>
    <w:rsid w:val="00345685"/>
    <w:rsid w:val="00345C32"/>
    <w:rsid w:val="003516AD"/>
    <w:rsid w:val="00351B8C"/>
    <w:rsid w:val="0035211F"/>
    <w:rsid w:val="003522DC"/>
    <w:rsid w:val="003527EE"/>
    <w:rsid w:val="00353C3D"/>
    <w:rsid w:val="00354954"/>
    <w:rsid w:val="00356752"/>
    <w:rsid w:val="00356DA6"/>
    <w:rsid w:val="0036026B"/>
    <w:rsid w:val="00361DBE"/>
    <w:rsid w:val="00362BFC"/>
    <w:rsid w:val="003638AF"/>
    <w:rsid w:val="00363DF7"/>
    <w:rsid w:val="00367B7F"/>
    <w:rsid w:val="00367C33"/>
    <w:rsid w:val="003705BD"/>
    <w:rsid w:val="003708B3"/>
    <w:rsid w:val="00370C6E"/>
    <w:rsid w:val="00370F1C"/>
    <w:rsid w:val="0037157D"/>
    <w:rsid w:val="003722BD"/>
    <w:rsid w:val="003732D4"/>
    <w:rsid w:val="003741EF"/>
    <w:rsid w:val="00375884"/>
    <w:rsid w:val="003767A5"/>
    <w:rsid w:val="00380A22"/>
    <w:rsid w:val="0038178D"/>
    <w:rsid w:val="0038182E"/>
    <w:rsid w:val="0038329F"/>
    <w:rsid w:val="00383A3A"/>
    <w:rsid w:val="0038499B"/>
    <w:rsid w:val="00386ED4"/>
    <w:rsid w:val="00390AB9"/>
    <w:rsid w:val="003919C9"/>
    <w:rsid w:val="003928BF"/>
    <w:rsid w:val="003933D8"/>
    <w:rsid w:val="00395536"/>
    <w:rsid w:val="003A068C"/>
    <w:rsid w:val="003A3A58"/>
    <w:rsid w:val="003A434F"/>
    <w:rsid w:val="003A482B"/>
    <w:rsid w:val="003A684B"/>
    <w:rsid w:val="003A6D4C"/>
    <w:rsid w:val="003A6F69"/>
    <w:rsid w:val="003B0067"/>
    <w:rsid w:val="003B6CC3"/>
    <w:rsid w:val="003C50F4"/>
    <w:rsid w:val="003C657D"/>
    <w:rsid w:val="003C6838"/>
    <w:rsid w:val="003C7125"/>
    <w:rsid w:val="003D008C"/>
    <w:rsid w:val="003D17A4"/>
    <w:rsid w:val="003D1A6F"/>
    <w:rsid w:val="003D3263"/>
    <w:rsid w:val="003D51F6"/>
    <w:rsid w:val="003E186E"/>
    <w:rsid w:val="003E3596"/>
    <w:rsid w:val="003E3B02"/>
    <w:rsid w:val="003E4E8D"/>
    <w:rsid w:val="003E6242"/>
    <w:rsid w:val="003F13CF"/>
    <w:rsid w:val="003F42FF"/>
    <w:rsid w:val="003F7510"/>
    <w:rsid w:val="00402F05"/>
    <w:rsid w:val="00404422"/>
    <w:rsid w:val="00405077"/>
    <w:rsid w:val="0040550E"/>
    <w:rsid w:val="00406736"/>
    <w:rsid w:val="00412C49"/>
    <w:rsid w:val="00413FF2"/>
    <w:rsid w:val="004155E8"/>
    <w:rsid w:val="00417EB7"/>
    <w:rsid w:val="00421B23"/>
    <w:rsid w:val="0042382D"/>
    <w:rsid w:val="00424941"/>
    <w:rsid w:val="00425D40"/>
    <w:rsid w:val="00426D39"/>
    <w:rsid w:val="00426D70"/>
    <w:rsid w:val="004270C5"/>
    <w:rsid w:val="00427FED"/>
    <w:rsid w:val="004338E0"/>
    <w:rsid w:val="00434972"/>
    <w:rsid w:val="0043779B"/>
    <w:rsid w:val="00440E7F"/>
    <w:rsid w:val="00443E2E"/>
    <w:rsid w:val="00447720"/>
    <w:rsid w:val="00451636"/>
    <w:rsid w:val="00453405"/>
    <w:rsid w:val="00453734"/>
    <w:rsid w:val="00454DB2"/>
    <w:rsid w:val="00455889"/>
    <w:rsid w:val="00455F2D"/>
    <w:rsid w:val="00457571"/>
    <w:rsid w:val="004600A6"/>
    <w:rsid w:val="00460B4B"/>
    <w:rsid w:val="00464042"/>
    <w:rsid w:val="004652E8"/>
    <w:rsid w:val="00466B55"/>
    <w:rsid w:val="00466DFB"/>
    <w:rsid w:val="00472BC5"/>
    <w:rsid w:val="0047365F"/>
    <w:rsid w:val="00477E12"/>
    <w:rsid w:val="00477F0A"/>
    <w:rsid w:val="00477F46"/>
    <w:rsid w:val="00480AAD"/>
    <w:rsid w:val="00481225"/>
    <w:rsid w:val="004829EC"/>
    <w:rsid w:val="0048465E"/>
    <w:rsid w:val="004860A6"/>
    <w:rsid w:val="004866D3"/>
    <w:rsid w:val="00487095"/>
    <w:rsid w:val="004870BC"/>
    <w:rsid w:val="0049140F"/>
    <w:rsid w:val="00491916"/>
    <w:rsid w:val="00493A58"/>
    <w:rsid w:val="00495F0D"/>
    <w:rsid w:val="00496080"/>
    <w:rsid w:val="004A1BEE"/>
    <w:rsid w:val="004A4B2A"/>
    <w:rsid w:val="004A514C"/>
    <w:rsid w:val="004A5E76"/>
    <w:rsid w:val="004A6776"/>
    <w:rsid w:val="004B0AA9"/>
    <w:rsid w:val="004B12FA"/>
    <w:rsid w:val="004B344D"/>
    <w:rsid w:val="004B67F7"/>
    <w:rsid w:val="004C0048"/>
    <w:rsid w:val="004C0762"/>
    <w:rsid w:val="004C4682"/>
    <w:rsid w:val="004C5824"/>
    <w:rsid w:val="004C643C"/>
    <w:rsid w:val="004C6A31"/>
    <w:rsid w:val="004C72CD"/>
    <w:rsid w:val="004D2705"/>
    <w:rsid w:val="004D3F62"/>
    <w:rsid w:val="004D4636"/>
    <w:rsid w:val="004D5541"/>
    <w:rsid w:val="004D7763"/>
    <w:rsid w:val="004E1365"/>
    <w:rsid w:val="004E1CD3"/>
    <w:rsid w:val="004E1ED4"/>
    <w:rsid w:val="004E2424"/>
    <w:rsid w:val="004E547D"/>
    <w:rsid w:val="004F466C"/>
    <w:rsid w:val="004F52F4"/>
    <w:rsid w:val="004F6DA7"/>
    <w:rsid w:val="00501916"/>
    <w:rsid w:val="005036DE"/>
    <w:rsid w:val="005038F6"/>
    <w:rsid w:val="00505FE8"/>
    <w:rsid w:val="0051190A"/>
    <w:rsid w:val="00514074"/>
    <w:rsid w:val="00514177"/>
    <w:rsid w:val="00514861"/>
    <w:rsid w:val="00514E5D"/>
    <w:rsid w:val="00522F3C"/>
    <w:rsid w:val="00523127"/>
    <w:rsid w:val="00525813"/>
    <w:rsid w:val="00530C48"/>
    <w:rsid w:val="00533441"/>
    <w:rsid w:val="0053353A"/>
    <w:rsid w:val="00533878"/>
    <w:rsid w:val="00536447"/>
    <w:rsid w:val="00536694"/>
    <w:rsid w:val="00543BEE"/>
    <w:rsid w:val="00543F7B"/>
    <w:rsid w:val="005442F2"/>
    <w:rsid w:val="00547E40"/>
    <w:rsid w:val="0055147A"/>
    <w:rsid w:val="00551D3F"/>
    <w:rsid w:val="00551DA4"/>
    <w:rsid w:val="00552329"/>
    <w:rsid w:val="0055274A"/>
    <w:rsid w:val="00555E00"/>
    <w:rsid w:val="00564E73"/>
    <w:rsid w:val="00566604"/>
    <w:rsid w:val="00567594"/>
    <w:rsid w:val="00573AA5"/>
    <w:rsid w:val="00574304"/>
    <w:rsid w:val="00575433"/>
    <w:rsid w:val="00575B3E"/>
    <w:rsid w:val="00580DC8"/>
    <w:rsid w:val="00580E55"/>
    <w:rsid w:val="00581E0C"/>
    <w:rsid w:val="0058799A"/>
    <w:rsid w:val="0059045C"/>
    <w:rsid w:val="00591927"/>
    <w:rsid w:val="00591E00"/>
    <w:rsid w:val="0059420D"/>
    <w:rsid w:val="0059577A"/>
    <w:rsid w:val="00595AB2"/>
    <w:rsid w:val="0059607D"/>
    <w:rsid w:val="00596836"/>
    <w:rsid w:val="00596AB7"/>
    <w:rsid w:val="005A02F4"/>
    <w:rsid w:val="005A356E"/>
    <w:rsid w:val="005A400B"/>
    <w:rsid w:val="005A5E33"/>
    <w:rsid w:val="005A6BF9"/>
    <w:rsid w:val="005A74E5"/>
    <w:rsid w:val="005A7B4F"/>
    <w:rsid w:val="005B1BF4"/>
    <w:rsid w:val="005B25A3"/>
    <w:rsid w:val="005B3869"/>
    <w:rsid w:val="005B46D0"/>
    <w:rsid w:val="005B479F"/>
    <w:rsid w:val="005B5A29"/>
    <w:rsid w:val="005B658D"/>
    <w:rsid w:val="005B6CAA"/>
    <w:rsid w:val="005B7D05"/>
    <w:rsid w:val="005C09F0"/>
    <w:rsid w:val="005C223C"/>
    <w:rsid w:val="005C3E4C"/>
    <w:rsid w:val="005D158E"/>
    <w:rsid w:val="005E1E0C"/>
    <w:rsid w:val="005E659C"/>
    <w:rsid w:val="005E78B9"/>
    <w:rsid w:val="005F0196"/>
    <w:rsid w:val="005F2276"/>
    <w:rsid w:val="005F26AF"/>
    <w:rsid w:val="005F3649"/>
    <w:rsid w:val="005F6464"/>
    <w:rsid w:val="005F7EE3"/>
    <w:rsid w:val="0060088A"/>
    <w:rsid w:val="00602B52"/>
    <w:rsid w:val="00603783"/>
    <w:rsid w:val="0060394D"/>
    <w:rsid w:val="006044D3"/>
    <w:rsid w:val="006059E9"/>
    <w:rsid w:val="0061051A"/>
    <w:rsid w:val="006106A3"/>
    <w:rsid w:val="006113A3"/>
    <w:rsid w:val="006137C5"/>
    <w:rsid w:val="00615719"/>
    <w:rsid w:val="00615FE6"/>
    <w:rsid w:val="00620F77"/>
    <w:rsid w:val="00621D37"/>
    <w:rsid w:val="00623156"/>
    <w:rsid w:val="00623296"/>
    <w:rsid w:val="006238B7"/>
    <w:rsid w:val="00627E48"/>
    <w:rsid w:val="00633052"/>
    <w:rsid w:val="00633B00"/>
    <w:rsid w:val="006374E4"/>
    <w:rsid w:val="006404D0"/>
    <w:rsid w:val="00640BDD"/>
    <w:rsid w:val="006423F3"/>
    <w:rsid w:val="006430BB"/>
    <w:rsid w:val="00643F8F"/>
    <w:rsid w:val="00650E4D"/>
    <w:rsid w:val="00650FA8"/>
    <w:rsid w:val="00651D3B"/>
    <w:rsid w:val="0065246A"/>
    <w:rsid w:val="00652C02"/>
    <w:rsid w:val="00653144"/>
    <w:rsid w:val="00653C39"/>
    <w:rsid w:val="0065549E"/>
    <w:rsid w:val="006559D5"/>
    <w:rsid w:val="006569E9"/>
    <w:rsid w:val="006574A1"/>
    <w:rsid w:val="006627BE"/>
    <w:rsid w:val="00665008"/>
    <w:rsid w:val="00666D1A"/>
    <w:rsid w:val="006674B0"/>
    <w:rsid w:val="00667BF2"/>
    <w:rsid w:val="00673322"/>
    <w:rsid w:val="00674B0F"/>
    <w:rsid w:val="00675ED5"/>
    <w:rsid w:val="00676886"/>
    <w:rsid w:val="00676AF1"/>
    <w:rsid w:val="00677B90"/>
    <w:rsid w:val="00677CB3"/>
    <w:rsid w:val="0068405B"/>
    <w:rsid w:val="00684068"/>
    <w:rsid w:val="0068461A"/>
    <w:rsid w:val="00684D84"/>
    <w:rsid w:val="0068505A"/>
    <w:rsid w:val="006855B8"/>
    <w:rsid w:val="00687C93"/>
    <w:rsid w:val="006918A5"/>
    <w:rsid w:val="00694225"/>
    <w:rsid w:val="006945D4"/>
    <w:rsid w:val="0069522A"/>
    <w:rsid w:val="006954A9"/>
    <w:rsid w:val="00696503"/>
    <w:rsid w:val="00697A89"/>
    <w:rsid w:val="006A0844"/>
    <w:rsid w:val="006A1927"/>
    <w:rsid w:val="006A2150"/>
    <w:rsid w:val="006A396C"/>
    <w:rsid w:val="006A3D55"/>
    <w:rsid w:val="006A52D7"/>
    <w:rsid w:val="006A6923"/>
    <w:rsid w:val="006A73FB"/>
    <w:rsid w:val="006A7E5E"/>
    <w:rsid w:val="006B13C5"/>
    <w:rsid w:val="006B2068"/>
    <w:rsid w:val="006B3566"/>
    <w:rsid w:val="006B365A"/>
    <w:rsid w:val="006B65BA"/>
    <w:rsid w:val="006C7E5D"/>
    <w:rsid w:val="006D0500"/>
    <w:rsid w:val="006D0618"/>
    <w:rsid w:val="006D4699"/>
    <w:rsid w:val="006D5383"/>
    <w:rsid w:val="006D5720"/>
    <w:rsid w:val="006D6BBA"/>
    <w:rsid w:val="006E2846"/>
    <w:rsid w:val="006E2881"/>
    <w:rsid w:val="006E4433"/>
    <w:rsid w:val="006E59E5"/>
    <w:rsid w:val="006E71E4"/>
    <w:rsid w:val="006E7985"/>
    <w:rsid w:val="006F095B"/>
    <w:rsid w:val="006F1121"/>
    <w:rsid w:val="006F5948"/>
    <w:rsid w:val="006F7B92"/>
    <w:rsid w:val="00704033"/>
    <w:rsid w:val="00704C45"/>
    <w:rsid w:val="00705C79"/>
    <w:rsid w:val="007075F0"/>
    <w:rsid w:val="00710392"/>
    <w:rsid w:val="00710464"/>
    <w:rsid w:val="00710822"/>
    <w:rsid w:val="00710D21"/>
    <w:rsid w:val="00711397"/>
    <w:rsid w:val="007113B4"/>
    <w:rsid w:val="00711865"/>
    <w:rsid w:val="00711CA1"/>
    <w:rsid w:val="00713EFC"/>
    <w:rsid w:val="00715028"/>
    <w:rsid w:val="00715504"/>
    <w:rsid w:val="007159AB"/>
    <w:rsid w:val="007159F4"/>
    <w:rsid w:val="00716B0F"/>
    <w:rsid w:val="0072106A"/>
    <w:rsid w:val="0072301F"/>
    <w:rsid w:val="00724E2F"/>
    <w:rsid w:val="00726789"/>
    <w:rsid w:val="00727466"/>
    <w:rsid w:val="0073401C"/>
    <w:rsid w:val="0073747C"/>
    <w:rsid w:val="007406C1"/>
    <w:rsid w:val="00741257"/>
    <w:rsid w:val="00742399"/>
    <w:rsid w:val="00744885"/>
    <w:rsid w:val="00747CFE"/>
    <w:rsid w:val="007511F0"/>
    <w:rsid w:val="007523A3"/>
    <w:rsid w:val="00753783"/>
    <w:rsid w:val="007547EC"/>
    <w:rsid w:val="00765AD7"/>
    <w:rsid w:val="00771527"/>
    <w:rsid w:val="00772C0F"/>
    <w:rsid w:val="00782ECD"/>
    <w:rsid w:val="007831B0"/>
    <w:rsid w:val="00784935"/>
    <w:rsid w:val="00784B7C"/>
    <w:rsid w:val="00784BC7"/>
    <w:rsid w:val="0078530E"/>
    <w:rsid w:val="0078683C"/>
    <w:rsid w:val="00786F48"/>
    <w:rsid w:val="00786FD2"/>
    <w:rsid w:val="00791B74"/>
    <w:rsid w:val="007928AB"/>
    <w:rsid w:val="007929C5"/>
    <w:rsid w:val="007950C9"/>
    <w:rsid w:val="007956D6"/>
    <w:rsid w:val="0079592D"/>
    <w:rsid w:val="00796090"/>
    <w:rsid w:val="007A19A8"/>
    <w:rsid w:val="007A4C63"/>
    <w:rsid w:val="007A57C3"/>
    <w:rsid w:val="007A69F5"/>
    <w:rsid w:val="007B2AB9"/>
    <w:rsid w:val="007B3A3D"/>
    <w:rsid w:val="007B6F00"/>
    <w:rsid w:val="007B734A"/>
    <w:rsid w:val="007B7B7D"/>
    <w:rsid w:val="007C04F1"/>
    <w:rsid w:val="007C21F9"/>
    <w:rsid w:val="007C629D"/>
    <w:rsid w:val="007D21A0"/>
    <w:rsid w:val="007D2805"/>
    <w:rsid w:val="007D776C"/>
    <w:rsid w:val="007D7ADB"/>
    <w:rsid w:val="007E003F"/>
    <w:rsid w:val="007E0237"/>
    <w:rsid w:val="007E1E14"/>
    <w:rsid w:val="007E44B8"/>
    <w:rsid w:val="007E5A8E"/>
    <w:rsid w:val="007E6C2F"/>
    <w:rsid w:val="007E6C3F"/>
    <w:rsid w:val="007F08E2"/>
    <w:rsid w:val="007F43F0"/>
    <w:rsid w:val="007F6B24"/>
    <w:rsid w:val="007F7BF3"/>
    <w:rsid w:val="00800523"/>
    <w:rsid w:val="00800DE9"/>
    <w:rsid w:val="00803440"/>
    <w:rsid w:val="0080359A"/>
    <w:rsid w:val="00803AE6"/>
    <w:rsid w:val="00806D54"/>
    <w:rsid w:val="00810775"/>
    <w:rsid w:val="00812A70"/>
    <w:rsid w:val="00814506"/>
    <w:rsid w:val="00815237"/>
    <w:rsid w:val="0081688E"/>
    <w:rsid w:val="0082018D"/>
    <w:rsid w:val="00830DCC"/>
    <w:rsid w:val="008312A0"/>
    <w:rsid w:val="0083142E"/>
    <w:rsid w:val="00834D17"/>
    <w:rsid w:val="00835DBA"/>
    <w:rsid w:val="00837076"/>
    <w:rsid w:val="008400C5"/>
    <w:rsid w:val="00842AD8"/>
    <w:rsid w:val="008443DF"/>
    <w:rsid w:val="00845F70"/>
    <w:rsid w:val="008463BE"/>
    <w:rsid w:val="00850DA1"/>
    <w:rsid w:val="00850DC3"/>
    <w:rsid w:val="00850FD8"/>
    <w:rsid w:val="00854542"/>
    <w:rsid w:val="008545CE"/>
    <w:rsid w:val="00856EBF"/>
    <w:rsid w:val="0086006A"/>
    <w:rsid w:val="008602E8"/>
    <w:rsid w:val="00860506"/>
    <w:rsid w:val="00860D31"/>
    <w:rsid w:val="00861668"/>
    <w:rsid w:val="00863284"/>
    <w:rsid w:val="008667DF"/>
    <w:rsid w:val="00867E8C"/>
    <w:rsid w:val="00871DFD"/>
    <w:rsid w:val="00872CCD"/>
    <w:rsid w:val="0087346D"/>
    <w:rsid w:val="00873C5C"/>
    <w:rsid w:val="008757D6"/>
    <w:rsid w:val="00875AD5"/>
    <w:rsid w:val="008773C8"/>
    <w:rsid w:val="00877DF7"/>
    <w:rsid w:val="00880096"/>
    <w:rsid w:val="0088050F"/>
    <w:rsid w:val="00881A63"/>
    <w:rsid w:val="00881B92"/>
    <w:rsid w:val="00881C91"/>
    <w:rsid w:val="00882789"/>
    <w:rsid w:val="00883536"/>
    <w:rsid w:val="00883D71"/>
    <w:rsid w:val="00884B38"/>
    <w:rsid w:val="00887A66"/>
    <w:rsid w:val="0089082A"/>
    <w:rsid w:val="0089488E"/>
    <w:rsid w:val="00894DD1"/>
    <w:rsid w:val="00896B98"/>
    <w:rsid w:val="008A17CE"/>
    <w:rsid w:val="008A445D"/>
    <w:rsid w:val="008A47BA"/>
    <w:rsid w:val="008A7CB3"/>
    <w:rsid w:val="008B0923"/>
    <w:rsid w:val="008B0948"/>
    <w:rsid w:val="008B0ADA"/>
    <w:rsid w:val="008B239E"/>
    <w:rsid w:val="008B5B03"/>
    <w:rsid w:val="008C17BD"/>
    <w:rsid w:val="008C2E73"/>
    <w:rsid w:val="008C5FC3"/>
    <w:rsid w:val="008C7F5C"/>
    <w:rsid w:val="008D2543"/>
    <w:rsid w:val="008D4152"/>
    <w:rsid w:val="008D6801"/>
    <w:rsid w:val="008D6BD5"/>
    <w:rsid w:val="008D7EF2"/>
    <w:rsid w:val="008E062D"/>
    <w:rsid w:val="008E0904"/>
    <w:rsid w:val="008E26E8"/>
    <w:rsid w:val="008E3610"/>
    <w:rsid w:val="008E4A91"/>
    <w:rsid w:val="008E5F98"/>
    <w:rsid w:val="008E64CE"/>
    <w:rsid w:val="008E697E"/>
    <w:rsid w:val="008E7490"/>
    <w:rsid w:val="008F056C"/>
    <w:rsid w:val="008F11A0"/>
    <w:rsid w:val="008F2B50"/>
    <w:rsid w:val="008F473E"/>
    <w:rsid w:val="008F627B"/>
    <w:rsid w:val="009015BB"/>
    <w:rsid w:val="00901FCA"/>
    <w:rsid w:val="00903E22"/>
    <w:rsid w:val="00905539"/>
    <w:rsid w:val="00906BC0"/>
    <w:rsid w:val="00906E78"/>
    <w:rsid w:val="00907E9D"/>
    <w:rsid w:val="009142E6"/>
    <w:rsid w:val="00915F55"/>
    <w:rsid w:val="009225DD"/>
    <w:rsid w:val="00923318"/>
    <w:rsid w:val="0092650F"/>
    <w:rsid w:val="009267FC"/>
    <w:rsid w:val="00927C26"/>
    <w:rsid w:val="00930EEA"/>
    <w:rsid w:val="00932A47"/>
    <w:rsid w:val="0093324D"/>
    <w:rsid w:val="0093331D"/>
    <w:rsid w:val="00935B93"/>
    <w:rsid w:val="00937352"/>
    <w:rsid w:val="0093744F"/>
    <w:rsid w:val="009379D3"/>
    <w:rsid w:val="00957BE7"/>
    <w:rsid w:val="00960E2B"/>
    <w:rsid w:val="00963C69"/>
    <w:rsid w:val="00964A73"/>
    <w:rsid w:val="009659E5"/>
    <w:rsid w:val="0097123D"/>
    <w:rsid w:val="00971FE2"/>
    <w:rsid w:val="0098308B"/>
    <w:rsid w:val="00984443"/>
    <w:rsid w:val="0098684A"/>
    <w:rsid w:val="009876AB"/>
    <w:rsid w:val="00990C08"/>
    <w:rsid w:val="00991310"/>
    <w:rsid w:val="00991B6F"/>
    <w:rsid w:val="00996888"/>
    <w:rsid w:val="009A02B4"/>
    <w:rsid w:val="009A269C"/>
    <w:rsid w:val="009A27DC"/>
    <w:rsid w:val="009A35C7"/>
    <w:rsid w:val="009A6B41"/>
    <w:rsid w:val="009A7DF1"/>
    <w:rsid w:val="009B26E6"/>
    <w:rsid w:val="009B2722"/>
    <w:rsid w:val="009B408A"/>
    <w:rsid w:val="009B6598"/>
    <w:rsid w:val="009B7525"/>
    <w:rsid w:val="009C1848"/>
    <w:rsid w:val="009C3822"/>
    <w:rsid w:val="009C61C3"/>
    <w:rsid w:val="009C62AD"/>
    <w:rsid w:val="009C70A3"/>
    <w:rsid w:val="009D1C84"/>
    <w:rsid w:val="009D284E"/>
    <w:rsid w:val="009D2858"/>
    <w:rsid w:val="009D2B91"/>
    <w:rsid w:val="009D2ED6"/>
    <w:rsid w:val="009D46AF"/>
    <w:rsid w:val="009D4F65"/>
    <w:rsid w:val="009D5C4C"/>
    <w:rsid w:val="009D7A8D"/>
    <w:rsid w:val="009E2CD7"/>
    <w:rsid w:val="009E3569"/>
    <w:rsid w:val="009E49E4"/>
    <w:rsid w:val="009E5596"/>
    <w:rsid w:val="009E660E"/>
    <w:rsid w:val="009E75BF"/>
    <w:rsid w:val="009F2B6E"/>
    <w:rsid w:val="009F4793"/>
    <w:rsid w:val="009F4A30"/>
    <w:rsid w:val="009F6892"/>
    <w:rsid w:val="00A00AFB"/>
    <w:rsid w:val="00A04824"/>
    <w:rsid w:val="00A076B2"/>
    <w:rsid w:val="00A11076"/>
    <w:rsid w:val="00A14BDA"/>
    <w:rsid w:val="00A235BF"/>
    <w:rsid w:val="00A25667"/>
    <w:rsid w:val="00A263B2"/>
    <w:rsid w:val="00A276BB"/>
    <w:rsid w:val="00A276F1"/>
    <w:rsid w:val="00A30340"/>
    <w:rsid w:val="00A318B8"/>
    <w:rsid w:val="00A33B24"/>
    <w:rsid w:val="00A33EB0"/>
    <w:rsid w:val="00A41143"/>
    <w:rsid w:val="00A42C1D"/>
    <w:rsid w:val="00A44AAA"/>
    <w:rsid w:val="00A5089C"/>
    <w:rsid w:val="00A50F01"/>
    <w:rsid w:val="00A522AE"/>
    <w:rsid w:val="00A53CCD"/>
    <w:rsid w:val="00A53D33"/>
    <w:rsid w:val="00A5429E"/>
    <w:rsid w:val="00A54908"/>
    <w:rsid w:val="00A54A21"/>
    <w:rsid w:val="00A552CD"/>
    <w:rsid w:val="00A5687E"/>
    <w:rsid w:val="00A6145F"/>
    <w:rsid w:val="00A65180"/>
    <w:rsid w:val="00A67C1D"/>
    <w:rsid w:val="00A704CA"/>
    <w:rsid w:val="00A70C9C"/>
    <w:rsid w:val="00A71B30"/>
    <w:rsid w:val="00A743F1"/>
    <w:rsid w:val="00A74C34"/>
    <w:rsid w:val="00A766CC"/>
    <w:rsid w:val="00A77A07"/>
    <w:rsid w:val="00A77AD1"/>
    <w:rsid w:val="00A800D8"/>
    <w:rsid w:val="00A81664"/>
    <w:rsid w:val="00A81846"/>
    <w:rsid w:val="00A82CA2"/>
    <w:rsid w:val="00A838BF"/>
    <w:rsid w:val="00A840A6"/>
    <w:rsid w:val="00A8410B"/>
    <w:rsid w:val="00A853BD"/>
    <w:rsid w:val="00A855BD"/>
    <w:rsid w:val="00A8593F"/>
    <w:rsid w:val="00A8597B"/>
    <w:rsid w:val="00A914AE"/>
    <w:rsid w:val="00A94394"/>
    <w:rsid w:val="00A94484"/>
    <w:rsid w:val="00A95C07"/>
    <w:rsid w:val="00A95DB6"/>
    <w:rsid w:val="00AA1321"/>
    <w:rsid w:val="00AA19B8"/>
    <w:rsid w:val="00AA1D3B"/>
    <w:rsid w:val="00AA2148"/>
    <w:rsid w:val="00AA27CE"/>
    <w:rsid w:val="00AA4350"/>
    <w:rsid w:val="00AA45BF"/>
    <w:rsid w:val="00AB22C0"/>
    <w:rsid w:val="00AB3386"/>
    <w:rsid w:val="00AB4860"/>
    <w:rsid w:val="00AB6CDF"/>
    <w:rsid w:val="00AC2985"/>
    <w:rsid w:val="00AC34BB"/>
    <w:rsid w:val="00AC46DB"/>
    <w:rsid w:val="00AC68C9"/>
    <w:rsid w:val="00AC7315"/>
    <w:rsid w:val="00AD0A8C"/>
    <w:rsid w:val="00AD2837"/>
    <w:rsid w:val="00AD5605"/>
    <w:rsid w:val="00AD5B7A"/>
    <w:rsid w:val="00AE0642"/>
    <w:rsid w:val="00AE2B1B"/>
    <w:rsid w:val="00AE2E34"/>
    <w:rsid w:val="00AE372C"/>
    <w:rsid w:val="00AE790A"/>
    <w:rsid w:val="00AF1330"/>
    <w:rsid w:val="00AF1D6F"/>
    <w:rsid w:val="00AF2951"/>
    <w:rsid w:val="00AF62B7"/>
    <w:rsid w:val="00AF6A41"/>
    <w:rsid w:val="00B017BD"/>
    <w:rsid w:val="00B01903"/>
    <w:rsid w:val="00B04F1B"/>
    <w:rsid w:val="00B11042"/>
    <w:rsid w:val="00B13615"/>
    <w:rsid w:val="00B14E27"/>
    <w:rsid w:val="00B15CCD"/>
    <w:rsid w:val="00B15DB9"/>
    <w:rsid w:val="00B16767"/>
    <w:rsid w:val="00B16C94"/>
    <w:rsid w:val="00B16F75"/>
    <w:rsid w:val="00B17142"/>
    <w:rsid w:val="00B244AD"/>
    <w:rsid w:val="00B24D82"/>
    <w:rsid w:val="00B26372"/>
    <w:rsid w:val="00B30D8D"/>
    <w:rsid w:val="00B31995"/>
    <w:rsid w:val="00B3597D"/>
    <w:rsid w:val="00B36141"/>
    <w:rsid w:val="00B36981"/>
    <w:rsid w:val="00B37B5C"/>
    <w:rsid w:val="00B43426"/>
    <w:rsid w:val="00B45100"/>
    <w:rsid w:val="00B47B71"/>
    <w:rsid w:val="00B50899"/>
    <w:rsid w:val="00B51AFF"/>
    <w:rsid w:val="00B53524"/>
    <w:rsid w:val="00B54387"/>
    <w:rsid w:val="00B56635"/>
    <w:rsid w:val="00B61682"/>
    <w:rsid w:val="00B62184"/>
    <w:rsid w:val="00B62FD7"/>
    <w:rsid w:val="00B642A9"/>
    <w:rsid w:val="00B64AE5"/>
    <w:rsid w:val="00B67C56"/>
    <w:rsid w:val="00B71055"/>
    <w:rsid w:val="00B715FF"/>
    <w:rsid w:val="00B71C6D"/>
    <w:rsid w:val="00B73547"/>
    <w:rsid w:val="00B738DF"/>
    <w:rsid w:val="00B73D5F"/>
    <w:rsid w:val="00B74EDA"/>
    <w:rsid w:val="00B750A7"/>
    <w:rsid w:val="00B7588F"/>
    <w:rsid w:val="00B75D79"/>
    <w:rsid w:val="00B75F02"/>
    <w:rsid w:val="00B761D0"/>
    <w:rsid w:val="00B76F0F"/>
    <w:rsid w:val="00B80B3B"/>
    <w:rsid w:val="00B80FC4"/>
    <w:rsid w:val="00B83545"/>
    <w:rsid w:val="00B91AE7"/>
    <w:rsid w:val="00B92C82"/>
    <w:rsid w:val="00B93A74"/>
    <w:rsid w:val="00B93F44"/>
    <w:rsid w:val="00BA136A"/>
    <w:rsid w:val="00BA485C"/>
    <w:rsid w:val="00BA77BF"/>
    <w:rsid w:val="00BB158D"/>
    <w:rsid w:val="00BB1A84"/>
    <w:rsid w:val="00BB2ABF"/>
    <w:rsid w:val="00BB3749"/>
    <w:rsid w:val="00BB4CCC"/>
    <w:rsid w:val="00BB5D25"/>
    <w:rsid w:val="00BB7EDB"/>
    <w:rsid w:val="00BC291E"/>
    <w:rsid w:val="00BC4901"/>
    <w:rsid w:val="00BC4A20"/>
    <w:rsid w:val="00BC4B30"/>
    <w:rsid w:val="00BC58FC"/>
    <w:rsid w:val="00BC7835"/>
    <w:rsid w:val="00BC784D"/>
    <w:rsid w:val="00BC79C1"/>
    <w:rsid w:val="00BD0978"/>
    <w:rsid w:val="00BD0A99"/>
    <w:rsid w:val="00BD0CC1"/>
    <w:rsid w:val="00BD2458"/>
    <w:rsid w:val="00BD4225"/>
    <w:rsid w:val="00BD6CEF"/>
    <w:rsid w:val="00BE0B29"/>
    <w:rsid w:val="00BE24E4"/>
    <w:rsid w:val="00BE373C"/>
    <w:rsid w:val="00BE3DE6"/>
    <w:rsid w:val="00BE4B6F"/>
    <w:rsid w:val="00BE5AAD"/>
    <w:rsid w:val="00BE6533"/>
    <w:rsid w:val="00BE6988"/>
    <w:rsid w:val="00BE7A09"/>
    <w:rsid w:val="00BF2D48"/>
    <w:rsid w:val="00BF2FF8"/>
    <w:rsid w:val="00BF4B21"/>
    <w:rsid w:val="00BF5B6C"/>
    <w:rsid w:val="00BF6D8B"/>
    <w:rsid w:val="00C02077"/>
    <w:rsid w:val="00C05ECD"/>
    <w:rsid w:val="00C076E5"/>
    <w:rsid w:val="00C138F5"/>
    <w:rsid w:val="00C14D35"/>
    <w:rsid w:val="00C152AF"/>
    <w:rsid w:val="00C1568B"/>
    <w:rsid w:val="00C15B67"/>
    <w:rsid w:val="00C161E7"/>
    <w:rsid w:val="00C17395"/>
    <w:rsid w:val="00C20B35"/>
    <w:rsid w:val="00C21320"/>
    <w:rsid w:val="00C21FDB"/>
    <w:rsid w:val="00C23335"/>
    <w:rsid w:val="00C2459D"/>
    <w:rsid w:val="00C251B6"/>
    <w:rsid w:val="00C26729"/>
    <w:rsid w:val="00C26F86"/>
    <w:rsid w:val="00C27637"/>
    <w:rsid w:val="00C27F8B"/>
    <w:rsid w:val="00C31E4D"/>
    <w:rsid w:val="00C324A2"/>
    <w:rsid w:val="00C33C1F"/>
    <w:rsid w:val="00C34119"/>
    <w:rsid w:val="00C3412A"/>
    <w:rsid w:val="00C354FD"/>
    <w:rsid w:val="00C35667"/>
    <w:rsid w:val="00C369EC"/>
    <w:rsid w:val="00C372C0"/>
    <w:rsid w:val="00C37BF1"/>
    <w:rsid w:val="00C40905"/>
    <w:rsid w:val="00C41AB9"/>
    <w:rsid w:val="00C43C6E"/>
    <w:rsid w:val="00C43D5B"/>
    <w:rsid w:val="00C47100"/>
    <w:rsid w:val="00C511BE"/>
    <w:rsid w:val="00C54F83"/>
    <w:rsid w:val="00C5678B"/>
    <w:rsid w:val="00C60709"/>
    <w:rsid w:val="00C6231C"/>
    <w:rsid w:val="00C63DFB"/>
    <w:rsid w:val="00C6438E"/>
    <w:rsid w:val="00C66264"/>
    <w:rsid w:val="00C6765A"/>
    <w:rsid w:val="00C72708"/>
    <w:rsid w:val="00C77F81"/>
    <w:rsid w:val="00C80920"/>
    <w:rsid w:val="00C822BA"/>
    <w:rsid w:val="00C843D7"/>
    <w:rsid w:val="00C8454C"/>
    <w:rsid w:val="00C84C40"/>
    <w:rsid w:val="00C84D06"/>
    <w:rsid w:val="00C84DF8"/>
    <w:rsid w:val="00C8747F"/>
    <w:rsid w:val="00C91326"/>
    <w:rsid w:val="00C91356"/>
    <w:rsid w:val="00C9178E"/>
    <w:rsid w:val="00C94023"/>
    <w:rsid w:val="00C9417F"/>
    <w:rsid w:val="00C957AB"/>
    <w:rsid w:val="00C960CC"/>
    <w:rsid w:val="00CA0326"/>
    <w:rsid w:val="00CA167A"/>
    <w:rsid w:val="00CA218F"/>
    <w:rsid w:val="00CA3EFE"/>
    <w:rsid w:val="00CA5E92"/>
    <w:rsid w:val="00CA64B6"/>
    <w:rsid w:val="00CA6BA0"/>
    <w:rsid w:val="00CA7ED3"/>
    <w:rsid w:val="00CB10CD"/>
    <w:rsid w:val="00CB13BF"/>
    <w:rsid w:val="00CB21A0"/>
    <w:rsid w:val="00CB2CE0"/>
    <w:rsid w:val="00CB4609"/>
    <w:rsid w:val="00CB578C"/>
    <w:rsid w:val="00CB751D"/>
    <w:rsid w:val="00CB7C3C"/>
    <w:rsid w:val="00CC12B5"/>
    <w:rsid w:val="00CC36D0"/>
    <w:rsid w:val="00CC5FE8"/>
    <w:rsid w:val="00CD00D5"/>
    <w:rsid w:val="00CD197E"/>
    <w:rsid w:val="00CD6607"/>
    <w:rsid w:val="00CD68BF"/>
    <w:rsid w:val="00CE1FD3"/>
    <w:rsid w:val="00CE2C42"/>
    <w:rsid w:val="00CE62E2"/>
    <w:rsid w:val="00CE63A5"/>
    <w:rsid w:val="00CF18DC"/>
    <w:rsid w:val="00CF3D40"/>
    <w:rsid w:val="00CF456D"/>
    <w:rsid w:val="00D002A6"/>
    <w:rsid w:val="00D018EB"/>
    <w:rsid w:val="00D01D9B"/>
    <w:rsid w:val="00D0322B"/>
    <w:rsid w:val="00D04BBD"/>
    <w:rsid w:val="00D05CB1"/>
    <w:rsid w:val="00D0685C"/>
    <w:rsid w:val="00D06E4F"/>
    <w:rsid w:val="00D070BE"/>
    <w:rsid w:val="00D10130"/>
    <w:rsid w:val="00D10499"/>
    <w:rsid w:val="00D13FE3"/>
    <w:rsid w:val="00D14AF5"/>
    <w:rsid w:val="00D204A7"/>
    <w:rsid w:val="00D20D49"/>
    <w:rsid w:val="00D212EA"/>
    <w:rsid w:val="00D21BE6"/>
    <w:rsid w:val="00D22435"/>
    <w:rsid w:val="00D253B6"/>
    <w:rsid w:val="00D30397"/>
    <w:rsid w:val="00D312BF"/>
    <w:rsid w:val="00D31922"/>
    <w:rsid w:val="00D31BFA"/>
    <w:rsid w:val="00D325D5"/>
    <w:rsid w:val="00D35460"/>
    <w:rsid w:val="00D35DB8"/>
    <w:rsid w:val="00D40301"/>
    <w:rsid w:val="00D40A18"/>
    <w:rsid w:val="00D41F87"/>
    <w:rsid w:val="00D42933"/>
    <w:rsid w:val="00D42B03"/>
    <w:rsid w:val="00D46836"/>
    <w:rsid w:val="00D53E3C"/>
    <w:rsid w:val="00D55862"/>
    <w:rsid w:val="00D573BA"/>
    <w:rsid w:val="00D57510"/>
    <w:rsid w:val="00D63C8F"/>
    <w:rsid w:val="00D6429E"/>
    <w:rsid w:val="00D652D3"/>
    <w:rsid w:val="00D657DC"/>
    <w:rsid w:val="00D6626A"/>
    <w:rsid w:val="00D71C80"/>
    <w:rsid w:val="00D73070"/>
    <w:rsid w:val="00D73803"/>
    <w:rsid w:val="00D746FE"/>
    <w:rsid w:val="00D7509E"/>
    <w:rsid w:val="00D75109"/>
    <w:rsid w:val="00D762B7"/>
    <w:rsid w:val="00D80A9F"/>
    <w:rsid w:val="00D81F58"/>
    <w:rsid w:val="00D82D90"/>
    <w:rsid w:val="00D83834"/>
    <w:rsid w:val="00D84658"/>
    <w:rsid w:val="00D84FE9"/>
    <w:rsid w:val="00D8531C"/>
    <w:rsid w:val="00D90200"/>
    <w:rsid w:val="00D92DB1"/>
    <w:rsid w:val="00D92E42"/>
    <w:rsid w:val="00D934D9"/>
    <w:rsid w:val="00D93F95"/>
    <w:rsid w:val="00D951BA"/>
    <w:rsid w:val="00DA26C3"/>
    <w:rsid w:val="00DA5582"/>
    <w:rsid w:val="00DA5DB1"/>
    <w:rsid w:val="00DA5FF0"/>
    <w:rsid w:val="00DA67B2"/>
    <w:rsid w:val="00DB1175"/>
    <w:rsid w:val="00DB18C0"/>
    <w:rsid w:val="00DB2560"/>
    <w:rsid w:val="00DB26D1"/>
    <w:rsid w:val="00DB3D19"/>
    <w:rsid w:val="00DB3FD6"/>
    <w:rsid w:val="00DB525B"/>
    <w:rsid w:val="00DB624B"/>
    <w:rsid w:val="00DB7737"/>
    <w:rsid w:val="00DB7DFD"/>
    <w:rsid w:val="00DC1EF1"/>
    <w:rsid w:val="00DC36B7"/>
    <w:rsid w:val="00DC3EE5"/>
    <w:rsid w:val="00DC50BF"/>
    <w:rsid w:val="00DC770E"/>
    <w:rsid w:val="00DD0509"/>
    <w:rsid w:val="00DD10B8"/>
    <w:rsid w:val="00DD1D91"/>
    <w:rsid w:val="00DD282A"/>
    <w:rsid w:val="00DD3AE0"/>
    <w:rsid w:val="00DD601F"/>
    <w:rsid w:val="00DE0BCE"/>
    <w:rsid w:val="00DE1F42"/>
    <w:rsid w:val="00DE2297"/>
    <w:rsid w:val="00DE27F6"/>
    <w:rsid w:val="00DE3E24"/>
    <w:rsid w:val="00DE6DD5"/>
    <w:rsid w:val="00DE6FCE"/>
    <w:rsid w:val="00DF03FA"/>
    <w:rsid w:val="00DF0547"/>
    <w:rsid w:val="00DF079A"/>
    <w:rsid w:val="00DF2950"/>
    <w:rsid w:val="00DF590A"/>
    <w:rsid w:val="00DF5E27"/>
    <w:rsid w:val="00DF7815"/>
    <w:rsid w:val="00E000A6"/>
    <w:rsid w:val="00E02BDE"/>
    <w:rsid w:val="00E02C48"/>
    <w:rsid w:val="00E03DE0"/>
    <w:rsid w:val="00E0699F"/>
    <w:rsid w:val="00E10E3C"/>
    <w:rsid w:val="00E124FC"/>
    <w:rsid w:val="00E125B6"/>
    <w:rsid w:val="00E133BA"/>
    <w:rsid w:val="00E13A11"/>
    <w:rsid w:val="00E15D90"/>
    <w:rsid w:val="00E161E7"/>
    <w:rsid w:val="00E163FB"/>
    <w:rsid w:val="00E1725C"/>
    <w:rsid w:val="00E17931"/>
    <w:rsid w:val="00E20130"/>
    <w:rsid w:val="00E20C7F"/>
    <w:rsid w:val="00E22B2B"/>
    <w:rsid w:val="00E233CD"/>
    <w:rsid w:val="00E253D0"/>
    <w:rsid w:val="00E25A30"/>
    <w:rsid w:val="00E25C35"/>
    <w:rsid w:val="00E27519"/>
    <w:rsid w:val="00E30159"/>
    <w:rsid w:val="00E311F8"/>
    <w:rsid w:val="00E3276E"/>
    <w:rsid w:val="00E327B5"/>
    <w:rsid w:val="00E33F20"/>
    <w:rsid w:val="00E34245"/>
    <w:rsid w:val="00E342E5"/>
    <w:rsid w:val="00E347A8"/>
    <w:rsid w:val="00E34F3B"/>
    <w:rsid w:val="00E3553E"/>
    <w:rsid w:val="00E36434"/>
    <w:rsid w:val="00E37158"/>
    <w:rsid w:val="00E379C5"/>
    <w:rsid w:val="00E41E85"/>
    <w:rsid w:val="00E43294"/>
    <w:rsid w:val="00E44B0D"/>
    <w:rsid w:val="00E46B19"/>
    <w:rsid w:val="00E47682"/>
    <w:rsid w:val="00E51528"/>
    <w:rsid w:val="00E51BE7"/>
    <w:rsid w:val="00E54DE7"/>
    <w:rsid w:val="00E55A0D"/>
    <w:rsid w:val="00E570FC"/>
    <w:rsid w:val="00E618C1"/>
    <w:rsid w:val="00E63431"/>
    <w:rsid w:val="00E6379F"/>
    <w:rsid w:val="00E640A8"/>
    <w:rsid w:val="00E641B8"/>
    <w:rsid w:val="00E673A1"/>
    <w:rsid w:val="00E67AC6"/>
    <w:rsid w:val="00E713FB"/>
    <w:rsid w:val="00E7148C"/>
    <w:rsid w:val="00E71BC2"/>
    <w:rsid w:val="00E77C6C"/>
    <w:rsid w:val="00E80661"/>
    <w:rsid w:val="00E824BA"/>
    <w:rsid w:val="00E82ADE"/>
    <w:rsid w:val="00E839ED"/>
    <w:rsid w:val="00E8439E"/>
    <w:rsid w:val="00E858BF"/>
    <w:rsid w:val="00E87175"/>
    <w:rsid w:val="00E90FEA"/>
    <w:rsid w:val="00E9299F"/>
    <w:rsid w:val="00E92E67"/>
    <w:rsid w:val="00E9349C"/>
    <w:rsid w:val="00EA0F4F"/>
    <w:rsid w:val="00EA1A81"/>
    <w:rsid w:val="00EA222D"/>
    <w:rsid w:val="00EA4061"/>
    <w:rsid w:val="00EA540C"/>
    <w:rsid w:val="00EA57F5"/>
    <w:rsid w:val="00EA6465"/>
    <w:rsid w:val="00EB017E"/>
    <w:rsid w:val="00EB3322"/>
    <w:rsid w:val="00EB4833"/>
    <w:rsid w:val="00EB6829"/>
    <w:rsid w:val="00EB6DE2"/>
    <w:rsid w:val="00EB7A7A"/>
    <w:rsid w:val="00EC0B1B"/>
    <w:rsid w:val="00EC1C01"/>
    <w:rsid w:val="00EC1CA5"/>
    <w:rsid w:val="00EC270C"/>
    <w:rsid w:val="00EC2DBA"/>
    <w:rsid w:val="00EC4D61"/>
    <w:rsid w:val="00EC7921"/>
    <w:rsid w:val="00ED1FBF"/>
    <w:rsid w:val="00ED2912"/>
    <w:rsid w:val="00ED2FFE"/>
    <w:rsid w:val="00ED58D7"/>
    <w:rsid w:val="00ED5B5E"/>
    <w:rsid w:val="00EE1A92"/>
    <w:rsid w:val="00EE2116"/>
    <w:rsid w:val="00EE2956"/>
    <w:rsid w:val="00EE2A91"/>
    <w:rsid w:val="00EE2B90"/>
    <w:rsid w:val="00EE7A77"/>
    <w:rsid w:val="00EF2057"/>
    <w:rsid w:val="00EF252E"/>
    <w:rsid w:val="00EF350B"/>
    <w:rsid w:val="00EF38D1"/>
    <w:rsid w:val="00EF78BB"/>
    <w:rsid w:val="00F01870"/>
    <w:rsid w:val="00F02642"/>
    <w:rsid w:val="00F02E1C"/>
    <w:rsid w:val="00F03EF1"/>
    <w:rsid w:val="00F05615"/>
    <w:rsid w:val="00F05851"/>
    <w:rsid w:val="00F06A36"/>
    <w:rsid w:val="00F06B87"/>
    <w:rsid w:val="00F07255"/>
    <w:rsid w:val="00F11234"/>
    <w:rsid w:val="00F118F3"/>
    <w:rsid w:val="00F121D8"/>
    <w:rsid w:val="00F14591"/>
    <w:rsid w:val="00F15952"/>
    <w:rsid w:val="00F2157E"/>
    <w:rsid w:val="00F22D93"/>
    <w:rsid w:val="00F232EF"/>
    <w:rsid w:val="00F23EA3"/>
    <w:rsid w:val="00F331F8"/>
    <w:rsid w:val="00F33F39"/>
    <w:rsid w:val="00F35B78"/>
    <w:rsid w:val="00F35D50"/>
    <w:rsid w:val="00F36B49"/>
    <w:rsid w:val="00F36D96"/>
    <w:rsid w:val="00F408E9"/>
    <w:rsid w:val="00F4401C"/>
    <w:rsid w:val="00F46F2F"/>
    <w:rsid w:val="00F51BCA"/>
    <w:rsid w:val="00F523D7"/>
    <w:rsid w:val="00F5298D"/>
    <w:rsid w:val="00F55425"/>
    <w:rsid w:val="00F55D0F"/>
    <w:rsid w:val="00F6177D"/>
    <w:rsid w:val="00F62ABF"/>
    <w:rsid w:val="00F62B17"/>
    <w:rsid w:val="00F62E73"/>
    <w:rsid w:val="00F66387"/>
    <w:rsid w:val="00F66D68"/>
    <w:rsid w:val="00F67730"/>
    <w:rsid w:val="00F73671"/>
    <w:rsid w:val="00F737B8"/>
    <w:rsid w:val="00F749BC"/>
    <w:rsid w:val="00F756D3"/>
    <w:rsid w:val="00F7641B"/>
    <w:rsid w:val="00F80F51"/>
    <w:rsid w:val="00F85B99"/>
    <w:rsid w:val="00F86DB8"/>
    <w:rsid w:val="00F9048A"/>
    <w:rsid w:val="00F90CF9"/>
    <w:rsid w:val="00F90F03"/>
    <w:rsid w:val="00F966DC"/>
    <w:rsid w:val="00F970AE"/>
    <w:rsid w:val="00F97114"/>
    <w:rsid w:val="00FA00D6"/>
    <w:rsid w:val="00FA12DB"/>
    <w:rsid w:val="00FA4CBD"/>
    <w:rsid w:val="00FA6CB7"/>
    <w:rsid w:val="00FA7569"/>
    <w:rsid w:val="00FB053E"/>
    <w:rsid w:val="00FB24A3"/>
    <w:rsid w:val="00FB3468"/>
    <w:rsid w:val="00FB34CC"/>
    <w:rsid w:val="00FB3E8E"/>
    <w:rsid w:val="00FB542C"/>
    <w:rsid w:val="00FB5497"/>
    <w:rsid w:val="00FC2BCD"/>
    <w:rsid w:val="00FC490C"/>
    <w:rsid w:val="00FC4B5D"/>
    <w:rsid w:val="00FC58DE"/>
    <w:rsid w:val="00FC5BC5"/>
    <w:rsid w:val="00FC6118"/>
    <w:rsid w:val="00FD10F4"/>
    <w:rsid w:val="00FD430B"/>
    <w:rsid w:val="00FD4AA1"/>
    <w:rsid w:val="00FD7EC7"/>
    <w:rsid w:val="00FE0677"/>
    <w:rsid w:val="00FE21DD"/>
    <w:rsid w:val="00FE2204"/>
    <w:rsid w:val="00FE3A08"/>
    <w:rsid w:val="00FE54AB"/>
    <w:rsid w:val="00FE7506"/>
    <w:rsid w:val="00FF0918"/>
    <w:rsid w:val="00FF092D"/>
    <w:rsid w:val="00FF13CA"/>
    <w:rsid w:val="00FF281F"/>
    <w:rsid w:val="00FF3D04"/>
    <w:rsid w:val="00FF3F44"/>
    <w:rsid w:val="00FF51DB"/>
    <w:rsid w:val="00FF6E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ABD4E"/>
  <w15:chartTrackingRefBased/>
  <w15:docId w15:val="{274094C9-B4DE-4392-BCCD-E3C2AAD11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73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02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13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3D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273D4"/>
    <w:pPr>
      <w:ind w:left="720"/>
      <w:contextualSpacing/>
    </w:pPr>
  </w:style>
  <w:style w:type="character" w:styleId="CommentReference">
    <w:name w:val="annotation reference"/>
    <w:basedOn w:val="DefaultParagraphFont"/>
    <w:uiPriority w:val="99"/>
    <w:semiHidden/>
    <w:unhideWhenUsed/>
    <w:rsid w:val="00106A4A"/>
    <w:rPr>
      <w:sz w:val="16"/>
      <w:szCs w:val="16"/>
    </w:rPr>
  </w:style>
  <w:style w:type="paragraph" w:styleId="BalloonText">
    <w:name w:val="Balloon Text"/>
    <w:basedOn w:val="Normal"/>
    <w:link w:val="BalloonTextChar"/>
    <w:uiPriority w:val="99"/>
    <w:semiHidden/>
    <w:unhideWhenUsed/>
    <w:rsid w:val="00106A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6A4A"/>
    <w:rPr>
      <w:rFonts w:ascii="Segoe UI" w:hAnsi="Segoe UI" w:cs="Segoe UI"/>
      <w:sz w:val="18"/>
      <w:szCs w:val="18"/>
    </w:rPr>
  </w:style>
  <w:style w:type="paragraph" w:styleId="CommentText">
    <w:name w:val="annotation text"/>
    <w:basedOn w:val="Normal"/>
    <w:link w:val="CommentTextChar"/>
    <w:uiPriority w:val="99"/>
    <w:unhideWhenUsed/>
    <w:rsid w:val="00106A4A"/>
    <w:pPr>
      <w:spacing w:line="240" w:lineRule="auto"/>
    </w:pPr>
    <w:rPr>
      <w:sz w:val="20"/>
      <w:szCs w:val="20"/>
    </w:rPr>
  </w:style>
  <w:style w:type="character" w:customStyle="1" w:styleId="CommentTextChar">
    <w:name w:val="Comment Text Char"/>
    <w:basedOn w:val="DefaultParagraphFont"/>
    <w:link w:val="CommentText"/>
    <w:uiPriority w:val="99"/>
    <w:rsid w:val="00106A4A"/>
    <w:rPr>
      <w:sz w:val="20"/>
      <w:szCs w:val="20"/>
    </w:rPr>
  </w:style>
  <w:style w:type="paragraph" w:styleId="CommentSubject">
    <w:name w:val="annotation subject"/>
    <w:basedOn w:val="CommentText"/>
    <w:next w:val="CommentText"/>
    <w:link w:val="CommentSubjectChar"/>
    <w:uiPriority w:val="99"/>
    <w:semiHidden/>
    <w:unhideWhenUsed/>
    <w:rsid w:val="00106A4A"/>
    <w:rPr>
      <w:b/>
      <w:bCs/>
    </w:rPr>
  </w:style>
  <w:style w:type="character" w:customStyle="1" w:styleId="CommentSubjectChar">
    <w:name w:val="Comment Subject Char"/>
    <w:basedOn w:val="CommentTextChar"/>
    <w:link w:val="CommentSubject"/>
    <w:uiPriority w:val="99"/>
    <w:semiHidden/>
    <w:rsid w:val="00106A4A"/>
    <w:rPr>
      <w:b/>
      <w:bCs/>
      <w:sz w:val="20"/>
      <w:szCs w:val="20"/>
    </w:rPr>
  </w:style>
  <w:style w:type="paragraph" w:styleId="Caption">
    <w:name w:val="caption"/>
    <w:basedOn w:val="Normal"/>
    <w:next w:val="Normal"/>
    <w:uiPriority w:val="35"/>
    <w:unhideWhenUsed/>
    <w:qFormat/>
    <w:rsid w:val="000E657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7E0237"/>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043F3F"/>
    <w:pPr>
      <w:spacing w:after="0" w:line="240" w:lineRule="auto"/>
    </w:pPr>
  </w:style>
  <w:style w:type="character" w:customStyle="1" w:styleId="Heading3Char">
    <w:name w:val="Heading 3 Char"/>
    <w:basedOn w:val="DefaultParagraphFont"/>
    <w:link w:val="Heading3"/>
    <w:uiPriority w:val="9"/>
    <w:rsid w:val="0099131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91310"/>
    <w:rPr>
      <w:color w:val="0563C1" w:themeColor="hyperlink"/>
      <w:u w:val="single"/>
    </w:rPr>
  </w:style>
  <w:style w:type="paragraph" w:styleId="Bibliography">
    <w:name w:val="Bibliography"/>
    <w:basedOn w:val="Normal"/>
    <w:next w:val="Normal"/>
    <w:uiPriority w:val="37"/>
    <w:unhideWhenUsed/>
    <w:rsid w:val="00B11042"/>
    <w:pPr>
      <w:spacing w:after="0" w:line="480" w:lineRule="auto"/>
      <w:ind w:left="720" w:hanging="720"/>
    </w:pPr>
  </w:style>
  <w:style w:type="character" w:styleId="UnresolvedMention">
    <w:name w:val="Unresolved Mention"/>
    <w:basedOn w:val="DefaultParagraphFont"/>
    <w:uiPriority w:val="99"/>
    <w:semiHidden/>
    <w:unhideWhenUsed/>
    <w:rsid w:val="006F5948"/>
    <w:rPr>
      <w:color w:val="605E5C"/>
      <w:shd w:val="clear" w:color="auto" w:fill="E1DFDD"/>
    </w:rPr>
  </w:style>
  <w:style w:type="paragraph" w:styleId="Header">
    <w:name w:val="header"/>
    <w:basedOn w:val="Normal"/>
    <w:link w:val="HeaderChar"/>
    <w:uiPriority w:val="99"/>
    <w:unhideWhenUsed/>
    <w:rsid w:val="008F47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473E"/>
  </w:style>
  <w:style w:type="paragraph" w:styleId="Footer">
    <w:name w:val="footer"/>
    <w:basedOn w:val="Normal"/>
    <w:link w:val="FooterChar"/>
    <w:uiPriority w:val="99"/>
    <w:unhideWhenUsed/>
    <w:rsid w:val="008F47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473E"/>
  </w:style>
  <w:style w:type="character" w:styleId="FollowedHyperlink">
    <w:name w:val="FollowedHyperlink"/>
    <w:basedOn w:val="DefaultParagraphFont"/>
    <w:uiPriority w:val="99"/>
    <w:semiHidden/>
    <w:unhideWhenUsed/>
    <w:rsid w:val="005B5A29"/>
    <w:rPr>
      <w:color w:val="954F72" w:themeColor="followedHyperlink"/>
      <w:u w:val="single"/>
    </w:rPr>
  </w:style>
  <w:style w:type="paragraph" w:customStyle="1" w:styleId="pf0">
    <w:name w:val="pf0"/>
    <w:basedOn w:val="Normal"/>
    <w:rsid w:val="00A77A07"/>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cf11">
    <w:name w:val="cf11"/>
    <w:basedOn w:val="DefaultParagraphFont"/>
    <w:rsid w:val="00A77A07"/>
    <w:rPr>
      <w:rFonts w:ascii="Segoe UI" w:hAnsi="Segoe UI" w:cs="Segoe UI" w:hint="default"/>
      <w:sz w:val="18"/>
      <w:szCs w:val="18"/>
    </w:rPr>
  </w:style>
  <w:style w:type="character" w:customStyle="1" w:styleId="cf01">
    <w:name w:val="cf01"/>
    <w:basedOn w:val="DefaultParagraphFont"/>
    <w:rsid w:val="0071502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91664">
      <w:bodyDiv w:val="1"/>
      <w:marLeft w:val="0"/>
      <w:marRight w:val="0"/>
      <w:marTop w:val="0"/>
      <w:marBottom w:val="0"/>
      <w:divBdr>
        <w:top w:val="none" w:sz="0" w:space="0" w:color="auto"/>
        <w:left w:val="none" w:sz="0" w:space="0" w:color="auto"/>
        <w:bottom w:val="none" w:sz="0" w:space="0" w:color="auto"/>
        <w:right w:val="none" w:sz="0" w:space="0" w:color="auto"/>
      </w:divBdr>
    </w:div>
    <w:div w:id="535896842">
      <w:bodyDiv w:val="1"/>
      <w:marLeft w:val="0"/>
      <w:marRight w:val="0"/>
      <w:marTop w:val="0"/>
      <w:marBottom w:val="0"/>
      <w:divBdr>
        <w:top w:val="none" w:sz="0" w:space="0" w:color="auto"/>
        <w:left w:val="none" w:sz="0" w:space="0" w:color="auto"/>
        <w:bottom w:val="none" w:sz="0" w:space="0" w:color="auto"/>
        <w:right w:val="none" w:sz="0" w:space="0" w:color="auto"/>
      </w:divBdr>
    </w:div>
    <w:div w:id="772169389">
      <w:bodyDiv w:val="1"/>
      <w:marLeft w:val="0"/>
      <w:marRight w:val="0"/>
      <w:marTop w:val="0"/>
      <w:marBottom w:val="0"/>
      <w:divBdr>
        <w:top w:val="none" w:sz="0" w:space="0" w:color="auto"/>
        <w:left w:val="none" w:sz="0" w:space="0" w:color="auto"/>
        <w:bottom w:val="none" w:sz="0" w:space="0" w:color="auto"/>
        <w:right w:val="none" w:sz="0" w:space="0" w:color="auto"/>
      </w:divBdr>
    </w:div>
    <w:div w:id="1086077721">
      <w:bodyDiv w:val="1"/>
      <w:marLeft w:val="0"/>
      <w:marRight w:val="0"/>
      <w:marTop w:val="0"/>
      <w:marBottom w:val="0"/>
      <w:divBdr>
        <w:top w:val="none" w:sz="0" w:space="0" w:color="auto"/>
        <w:left w:val="none" w:sz="0" w:space="0" w:color="auto"/>
        <w:bottom w:val="none" w:sz="0" w:space="0" w:color="auto"/>
        <w:right w:val="none" w:sz="0" w:space="0" w:color="auto"/>
      </w:divBdr>
    </w:div>
    <w:div w:id="1102915019">
      <w:bodyDiv w:val="1"/>
      <w:marLeft w:val="0"/>
      <w:marRight w:val="0"/>
      <w:marTop w:val="0"/>
      <w:marBottom w:val="0"/>
      <w:divBdr>
        <w:top w:val="none" w:sz="0" w:space="0" w:color="auto"/>
        <w:left w:val="none" w:sz="0" w:space="0" w:color="auto"/>
        <w:bottom w:val="none" w:sz="0" w:space="0" w:color="auto"/>
        <w:right w:val="none" w:sz="0" w:space="0" w:color="auto"/>
      </w:divBdr>
    </w:div>
    <w:div w:id="1205095348">
      <w:bodyDiv w:val="1"/>
      <w:marLeft w:val="0"/>
      <w:marRight w:val="0"/>
      <w:marTop w:val="0"/>
      <w:marBottom w:val="0"/>
      <w:divBdr>
        <w:top w:val="none" w:sz="0" w:space="0" w:color="auto"/>
        <w:left w:val="none" w:sz="0" w:space="0" w:color="auto"/>
        <w:bottom w:val="none" w:sz="0" w:space="0" w:color="auto"/>
        <w:right w:val="none" w:sz="0" w:space="0" w:color="auto"/>
      </w:divBdr>
    </w:div>
    <w:div w:id="1297877581">
      <w:bodyDiv w:val="1"/>
      <w:marLeft w:val="0"/>
      <w:marRight w:val="0"/>
      <w:marTop w:val="0"/>
      <w:marBottom w:val="0"/>
      <w:divBdr>
        <w:top w:val="none" w:sz="0" w:space="0" w:color="auto"/>
        <w:left w:val="none" w:sz="0" w:space="0" w:color="auto"/>
        <w:bottom w:val="none" w:sz="0" w:space="0" w:color="auto"/>
        <w:right w:val="none" w:sz="0" w:space="0" w:color="auto"/>
      </w:divBdr>
    </w:div>
    <w:div w:id="1366979741">
      <w:bodyDiv w:val="1"/>
      <w:marLeft w:val="0"/>
      <w:marRight w:val="0"/>
      <w:marTop w:val="0"/>
      <w:marBottom w:val="0"/>
      <w:divBdr>
        <w:top w:val="none" w:sz="0" w:space="0" w:color="auto"/>
        <w:left w:val="none" w:sz="0" w:space="0" w:color="auto"/>
        <w:bottom w:val="none" w:sz="0" w:space="0" w:color="auto"/>
        <w:right w:val="none" w:sz="0" w:space="0" w:color="auto"/>
      </w:divBdr>
    </w:div>
    <w:div w:id="1469979879">
      <w:bodyDiv w:val="1"/>
      <w:marLeft w:val="0"/>
      <w:marRight w:val="0"/>
      <w:marTop w:val="0"/>
      <w:marBottom w:val="0"/>
      <w:divBdr>
        <w:top w:val="none" w:sz="0" w:space="0" w:color="auto"/>
        <w:left w:val="none" w:sz="0" w:space="0" w:color="auto"/>
        <w:bottom w:val="none" w:sz="0" w:space="0" w:color="auto"/>
        <w:right w:val="none" w:sz="0" w:space="0" w:color="auto"/>
      </w:divBdr>
    </w:div>
    <w:div w:id="1611358346">
      <w:bodyDiv w:val="1"/>
      <w:marLeft w:val="0"/>
      <w:marRight w:val="0"/>
      <w:marTop w:val="0"/>
      <w:marBottom w:val="0"/>
      <w:divBdr>
        <w:top w:val="none" w:sz="0" w:space="0" w:color="auto"/>
        <w:left w:val="none" w:sz="0" w:space="0" w:color="auto"/>
        <w:bottom w:val="none" w:sz="0" w:space="0" w:color="auto"/>
        <w:right w:val="none" w:sz="0" w:space="0" w:color="auto"/>
      </w:divBdr>
    </w:div>
    <w:div w:id="1989743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svg"/><Relationship Id="rId20" Type="http://schemas.openxmlformats.org/officeDocument/2006/relationships/image" Target="media/image6.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6.jpeg"/><Relationship Id="rId32"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hyperlink" Target="https://www.homedepot.com/p/Husky-9-in-Stainless-Steel-Bulb-Planter-GD210314/317436441" TargetMode="External"/><Relationship Id="rId28" Type="http://schemas.openxmlformats.org/officeDocument/2006/relationships/image" Target="media/image12.sv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footer" Target="footer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476291-83B5-4B73-BBE3-8B4EB30D4C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8760388-1ABC-4753-B211-94DE49D273F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9692EB1-2D57-4C59-84CC-E143DC81464F}">
  <ds:schemaRefs>
    <ds:schemaRef ds:uri="http://schemas.microsoft.com/sharepoint/v3/contenttype/forms"/>
  </ds:schemaRefs>
</ds:datastoreItem>
</file>

<file path=customXml/itemProps4.xml><?xml version="1.0" encoding="utf-8"?>
<ds:datastoreItem xmlns:ds="http://schemas.openxmlformats.org/officeDocument/2006/customXml" ds:itemID="{B9BB7D7F-3F16-42E5-8E9C-788DD576A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18745</Words>
  <Characters>106849</Characters>
  <Application>Microsoft Office Word</Application>
  <DocSecurity>4</DocSecurity>
  <Lines>890</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2</cp:revision>
  <dcterms:created xsi:type="dcterms:W3CDTF">2023-05-01T19:01:00Z</dcterms:created>
  <dcterms:modified xsi:type="dcterms:W3CDTF">2023-05-01T19:01:00Z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zotero-version="6.0.25"&gt;&lt;session id="8hXIOavb"/&gt;&lt;style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